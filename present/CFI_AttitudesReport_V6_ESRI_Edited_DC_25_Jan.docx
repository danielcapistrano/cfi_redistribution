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9F957" w14:textId="77777777" w:rsidR="007A61A3" w:rsidRDefault="007A61A3" w:rsidP="007A61A3">
      <w:pPr>
        <w:rPr>
          <w:ins w:id="5" w:author="Meg Walker" w:date="2026-01-20T10:09:00Z" w16du:dateUtc="2026-01-20T10:09:00Z"/>
        </w:rPr>
      </w:pPr>
    </w:p>
    <w:p w14:paraId="046F7F09" w14:textId="77777777" w:rsidR="007A61A3" w:rsidRDefault="007A61A3" w:rsidP="007A61A3">
      <w:pPr>
        <w:rPr>
          <w:ins w:id="6" w:author="Meg Walker" w:date="2026-01-20T10:09:00Z" w16du:dateUtc="2026-01-20T10:09:00Z"/>
        </w:rPr>
      </w:pPr>
    </w:p>
    <w:p w14:paraId="292673AA" w14:textId="04EBEC04" w:rsidR="007B3D92" w:rsidDel="007A61A3" w:rsidRDefault="007B3D92">
      <w:pPr>
        <w:pStyle w:val="Title"/>
        <w:rPr>
          <w:del w:id="7" w:author="Meg Walker" w:date="2026-01-20T10:09:00Z" w16du:dateUtc="2026-01-20T10:09:00Z"/>
        </w:rPr>
      </w:pPr>
    </w:p>
    <w:p w14:paraId="51DD4BA7" w14:textId="0DC712BC" w:rsidR="000E35CE" w:rsidRDefault="00D9434A">
      <w:pPr>
        <w:pStyle w:val="Title"/>
      </w:pPr>
      <w:r>
        <w:t>Public support for welfare and redistributive policies in Ireland</w:t>
      </w:r>
    </w:p>
    <w:p w14:paraId="51FB72B6" w14:textId="77777777" w:rsidR="007A61A3" w:rsidRDefault="007A61A3" w:rsidP="007A61A3">
      <w:pPr>
        <w:rPr>
          <w:ins w:id="8" w:author="Meg Walker" w:date="2026-01-20T10:09:00Z" w16du:dateUtc="2026-01-20T10:09:00Z"/>
        </w:rPr>
      </w:pPr>
    </w:p>
    <w:p w14:paraId="366CA289" w14:textId="77777777" w:rsidR="007A61A3" w:rsidRDefault="007A61A3" w:rsidP="007A61A3">
      <w:pPr>
        <w:rPr>
          <w:ins w:id="9" w:author="Meg Walker" w:date="2026-01-20T10:09:00Z" w16du:dateUtc="2026-01-20T10:09:00Z"/>
        </w:rPr>
      </w:pPr>
    </w:p>
    <w:p w14:paraId="51DD4BA8" w14:textId="6BA2B1C7" w:rsidR="000E35CE" w:rsidRDefault="00D9434A">
      <w:pPr>
        <w:pStyle w:val="Author"/>
      </w:pPr>
      <w:r>
        <w:t>Daniel Capistrano</w:t>
      </w:r>
    </w:p>
    <w:p w14:paraId="51DD4BA9" w14:textId="77777777" w:rsidR="000E35CE" w:rsidRDefault="00D9434A">
      <w:pPr>
        <w:pStyle w:val="Author"/>
      </w:pPr>
      <w:r>
        <w:t>Bertrand Maître</w:t>
      </w:r>
    </w:p>
    <w:p w14:paraId="51DD4BAA" w14:textId="53C4857E" w:rsidR="00D652AB" w:rsidRDefault="00D9434A">
      <w:pPr>
        <w:pStyle w:val="Author"/>
      </w:pPr>
      <w:r>
        <w:t>Helen Russell</w:t>
      </w:r>
    </w:p>
    <w:p w14:paraId="32A0BEF4" w14:textId="77777777" w:rsidR="00D1122E" w:rsidRDefault="00D1122E" w:rsidP="00D1122E"/>
    <w:p w14:paraId="5BCA7041" w14:textId="77777777" w:rsidR="00D1122E" w:rsidRDefault="00D1122E" w:rsidP="00D1122E"/>
    <w:p w14:paraId="004150BF" w14:textId="10C4F3BD" w:rsidR="00D1122E" w:rsidRDefault="00D1122E" w:rsidP="00D1122E">
      <w:pPr>
        <w:pStyle w:val="RSTitlepg-Date"/>
      </w:pPr>
      <w:del w:id="10" w:author="Meg Walker" w:date="2026-01-20T10:08:00Z" w16du:dateUtc="2026-01-20T10:08:00Z">
        <w:r w:rsidDel="007A61A3">
          <w:delText xml:space="preserve">January </w:delText>
        </w:r>
      </w:del>
      <w:ins w:id="11" w:author="Meg Walker" w:date="2026-01-20T10:08:00Z" w16du:dateUtc="2026-01-20T10:08:00Z">
        <w:r w:rsidR="007A61A3">
          <w:t xml:space="preserve">February </w:t>
        </w:r>
      </w:ins>
      <w:r>
        <w:t>2026</w:t>
      </w:r>
      <w:r w:rsidRPr="00DB1FD5">
        <w:t xml:space="preserve"> </w:t>
      </w:r>
    </w:p>
    <w:p w14:paraId="44C37E28" w14:textId="77777777" w:rsidR="007A61A3" w:rsidRDefault="007A61A3" w:rsidP="007A61A3">
      <w:pPr>
        <w:rPr>
          <w:ins w:id="12" w:author="Meg Walker" w:date="2026-01-20T10:09:00Z" w16du:dateUtc="2026-01-20T10:09:00Z"/>
        </w:rPr>
      </w:pPr>
    </w:p>
    <w:p w14:paraId="1ACBAEA2" w14:textId="77777777" w:rsidR="007A61A3" w:rsidRDefault="007A61A3" w:rsidP="007A61A3">
      <w:pPr>
        <w:rPr>
          <w:ins w:id="13" w:author="Meg Walker" w:date="2026-01-20T10:09:00Z" w16du:dateUtc="2026-01-20T10:09:00Z"/>
        </w:rPr>
      </w:pPr>
    </w:p>
    <w:p w14:paraId="2F40FAE9" w14:textId="5E653413" w:rsidR="00D1122E" w:rsidRPr="009276C8" w:rsidDel="007A61A3" w:rsidRDefault="00D1122E" w:rsidP="00D1122E">
      <w:pPr>
        <w:pStyle w:val="RSTitlepg-Date"/>
        <w:rPr>
          <w:del w:id="14" w:author="Meg Walker" w:date="2026-01-20T10:09:00Z" w16du:dateUtc="2026-01-20T10:09:00Z"/>
          <w:iCs/>
        </w:rPr>
      </w:pPr>
    </w:p>
    <w:p w14:paraId="64C36EC6" w14:textId="6B8BA6B3" w:rsidR="00D1122E" w:rsidDel="007A61A3" w:rsidRDefault="00D1122E" w:rsidP="00D1122E">
      <w:pPr>
        <w:rPr>
          <w:del w:id="15" w:author="Meg Walker" w:date="2026-01-20T10:09:00Z" w16du:dateUtc="2026-01-20T10:09:00Z"/>
        </w:rPr>
      </w:pPr>
    </w:p>
    <w:p w14:paraId="387D9565" w14:textId="07E7DBCA" w:rsidR="00D1122E" w:rsidDel="007A61A3" w:rsidRDefault="00D1122E" w:rsidP="00D1122E">
      <w:pPr>
        <w:rPr>
          <w:del w:id="16" w:author="Meg Walker" w:date="2026-01-20T10:08:00Z" w16du:dateUtc="2026-01-20T10:08:00Z"/>
        </w:rPr>
      </w:pPr>
    </w:p>
    <w:p w14:paraId="44D92865" w14:textId="4650FBB3" w:rsidR="00D1122E" w:rsidRPr="00DB1FD5" w:rsidRDefault="00D1122E" w:rsidP="00D1122E">
      <w:pPr>
        <w:pStyle w:val="RSTitlepg-RSnumber"/>
      </w:pPr>
      <w:r w:rsidRPr="00DB1FD5">
        <w:t xml:space="preserve">RESEARCH SERIES </w:t>
      </w:r>
    </w:p>
    <w:p w14:paraId="59EF8953" w14:textId="05E6B058" w:rsidR="00D1122E" w:rsidRPr="00DB1FD5" w:rsidRDefault="00D1122E" w:rsidP="00D1122E">
      <w:pPr>
        <w:pStyle w:val="RSTitlepg-RSnumber"/>
      </w:pPr>
      <w:r w:rsidRPr="00DB1FD5">
        <w:t xml:space="preserve">NUMBER </w:t>
      </w:r>
      <w:del w:id="17" w:author="Meg Walker" w:date="2026-01-12T17:22:00Z" w16du:dateUtc="2026-01-12T17:22:00Z">
        <w:r w:rsidRPr="00DB1FD5" w:rsidDel="00A348FF">
          <w:delText>XX</w:delText>
        </w:r>
      </w:del>
      <w:ins w:id="18" w:author="Meg Walker" w:date="2026-01-12T17:22:00Z" w16du:dateUtc="2026-01-12T17:22:00Z">
        <w:r w:rsidR="00A348FF">
          <w:t>224</w:t>
        </w:r>
      </w:ins>
    </w:p>
    <w:p w14:paraId="55741ECD" w14:textId="77777777" w:rsidR="00D1122E" w:rsidRDefault="00D1122E" w:rsidP="00D1122E"/>
    <w:p w14:paraId="62CE7CA8" w14:textId="77777777" w:rsidR="00D1122E" w:rsidRDefault="00D1122E" w:rsidP="00D1122E"/>
    <w:p w14:paraId="26911F3C" w14:textId="5D63C76B" w:rsidR="00D1122E" w:rsidRPr="00A348FF" w:rsidRDefault="00D1122E" w:rsidP="00A348FF">
      <w:pPr>
        <w:pStyle w:val="RSTitlepg-Addinfo"/>
      </w:pPr>
      <w:r w:rsidRPr="00A348FF">
        <w:t xml:space="preserve">Available to download from </w:t>
      </w:r>
      <w:r w:rsidRPr="00A348FF">
        <w:fldChar w:fldCharType="begin"/>
      </w:r>
      <w:r w:rsidRPr="00A348FF">
        <w:instrText>HYPERLINK "http://www.esri.ie"</w:instrText>
      </w:r>
      <w:r w:rsidRPr="00A348FF">
        <w:fldChar w:fldCharType="separate"/>
      </w:r>
      <w:r w:rsidRPr="00A348FF">
        <w:rPr>
          <w:rStyle w:val="Hyperlink"/>
          <w:rFonts w:asciiTheme="minorHAnsi" w:hAnsiTheme="minorHAnsi" w:cstheme="minorBidi"/>
          <w:color w:val="auto"/>
          <w:rPrChange w:id="19" w:author="Meg Walker" w:date="2026-01-12T17:23:00Z" w16du:dateUtc="2026-01-12T17:23:00Z">
            <w:rPr>
              <w:rStyle w:val="Hyperlink"/>
              <w:rFonts w:asciiTheme="minorHAnsi" w:hAnsiTheme="minorHAnsi" w:cstheme="minorBidi"/>
            </w:rPr>
          </w:rPrChange>
        </w:rPr>
        <w:t>www.esri.ie</w:t>
      </w:r>
      <w:r w:rsidRPr="00A348FF">
        <w:fldChar w:fldCharType="end"/>
      </w:r>
      <w:del w:id="20" w:author="Meg Walker" w:date="2026-01-12T17:21:00Z" w16du:dateUtc="2026-01-12T17:21:00Z">
        <w:r w:rsidRPr="00A348FF" w:rsidDel="00A348FF">
          <w:delText xml:space="preserve"> (Style: RS Title page – Add info)</w:delText>
        </w:r>
      </w:del>
    </w:p>
    <w:p w14:paraId="28681159" w14:textId="5C96A676" w:rsidR="00D1122E" w:rsidRPr="00A348FF" w:rsidRDefault="00A348FF" w:rsidP="00A348FF">
      <w:pPr>
        <w:pStyle w:val="RSTitlepg-Addinfo"/>
      </w:pPr>
      <w:ins w:id="21" w:author="Meg Walker" w:date="2026-01-12T17:22:00Z" w16du:dateUtc="2026-01-12T17:22:00Z">
        <w:r w:rsidRPr="00A348FF">
          <w:rPr>
            <w:rPrChange w:id="22" w:author="Meg Walker" w:date="2026-01-12T17:23:00Z" w16du:dateUtc="2026-01-12T17:23:00Z">
              <w:rPr>
                <w:rFonts w:ascii="Calibri" w:hAnsi="Calibri" w:cs="Calibri"/>
                <w:shd w:val="clear" w:color="auto" w:fill="FFFFFF"/>
              </w:rPr>
            </w:rPrChange>
          </w:rPr>
          <w:fldChar w:fldCharType="begin"/>
        </w:r>
        <w:r w:rsidRPr="00A348FF">
          <w:rPr>
            <w:rPrChange w:id="23" w:author="Meg Walker" w:date="2026-01-12T17:23:00Z" w16du:dateUtc="2026-01-12T17:23:00Z">
              <w:rPr>
                <w:rFonts w:ascii="Calibri" w:hAnsi="Calibri" w:cs="Calibri"/>
                <w:shd w:val="clear" w:color="auto" w:fill="FFFFFF"/>
              </w:rPr>
            </w:rPrChange>
          </w:rPr>
          <w:instrText>HYPERLINK "https://doi.org/10.26504/rs224"</w:instrText>
        </w:r>
        <w:r w:rsidRPr="00A348FF">
          <w:rPr>
            <w:rPrChange w:id="24" w:author="Meg Walker" w:date="2026-01-12T17:23:00Z" w16du:dateUtc="2026-01-12T17:23:00Z">
              <w:rPr>
                <w:rFonts w:ascii="Calibri" w:hAnsi="Calibri" w:cs="Calibri"/>
                <w:shd w:val="clear" w:color="auto" w:fill="FFFFFF"/>
              </w:rPr>
            </w:rPrChange>
          </w:rPr>
          <w:fldChar w:fldCharType="separate"/>
        </w:r>
        <w:r w:rsidR="00D1122E" w:rsidRPr="00A348FF">
          <w:rPr>
            <w:rStyle w:val="Hyperlink"/>
            <w:rFonts w:asciiTheme="minorHAnsi" w:hAnsiTheme="minorHAnsi" w:cstheme="minorBidi"/>
            <w:color w:val="auto"/>
            <w:rPrChange w:id="25" w:author="Meg Walker" w:date="2026-01-12T17:23:00Z" w16du:dateUtc="2026-01-12T17:23:00Z">
              <w:rPr>
                <w:rStyle w:val="Hyperlink"/>
                <w:rFonts w:cs="Calibri"/>
                <w:color w:val="000000" w:themeColor="text1"/>
                <w:shd w:val="clear" w:color="auto" w:fill="FFFFFF"/>
              </w:rPr>
            </w:rPrChange>
          </w:rPr>
          <w:t>https://doi.org/10.26504/</w:t>
        </w:r>
        <w:r w:rsidR="00D1122E" w:rsidRPr="00A348FF">
          <w:rPr>
            <w:rStyle w:val="Hyperlink"/>
            <w:rFonts w:asciiTheme="minorHAnsi" w:hAnsiTheme="minorHAnsi" w:cstheme="minorBidi"/>
            <w:color w:val="auto"/>
            <w:rPrChange w:id="26" w:author="Meg Walker" w:date="2026-01-12T17:23:00Z" w16du:dateUtc="2026-01-12T17:23:00Z">
              <w:rPr>
                <w:rStyle w:val="Hyperlink"/>
                <w:rFonts w:cs="Calibri"/>
                <w:shd w:val="clear" w:color="auto" w:fill="FFFFFF"/>
              </w:rPr>
            </w:rPrChange>
          </w:rPr>
          <w:t>rs</w:t>
        </w:r>
        <w:del w:id="27" w:author="Meg Walker" w:date="2026-01-12T17:21:00Z" w16du:dateUtc="2026-01-12T17:21:00Z">
          <w:r w:rsidR="00D1122E" w:rsidRPr="00A348FF" w:rsidDel="00A348FF">
            <w:rPr>
              <w:rStyle w:val="Hyperlink"/>
              <w:rFonts w:asciiTheme="minorHAnsi" w:hAnsiTheme="minorHAnsi" w:cstheme="minorBidi"/>
              <w:color w:val="auto"/>
              <w:rPrChange w:id="28" w:author="Meg Walker" w:date="2026-01-12T17:23:00Z" w16du:dateUtc="2026-01-12T17:23:00Z">
                <w:rPr>
                  <w:rStyle w:val="Hyperlink"/>
                  <w:rFonts w:cs="Calibri"/>
                  <w:shd w:val="clear" w:color="auto" w:fill="FFFFFF"/>
                </w:rPr>
              </w:rPrChange>
            </w:rPr>
            <w:delText>...</w:delText>
          </w:r>
          <w:r w:rsidR="00D1122E" w:rsidRPr="00A348FF" w:rsidDel="00A348FF">
            <w:rPr>
              <w:rStyle w:val="Hyperlink"/>
              <w:rFonts w:asciiTheme="minorHAnsi" w:hAnsiTheme="minorHAnsi" w:cstheme="minorBidi"/>
              <w:color w:val="auto"/>
              <w:rPrChange w:id="29" w:author="Meg Walker" w:date="2026-01-12T17:23:00Z" w16du:dateUtc="2026-01-12T17:23:00Z">
                <w:rPr>
                  <w:rStyle w:val="Hyperlink"/>
                  <w:rFonts w:asciiTheme="minorHAnsi" w:hAnsiTheme="minorHAnsi" w:cstheme="minorBidi"/>
                </w:rPr>
              </w:rPrChange>
            </w:rPr>
            <w:delText xml:space="preserve"> </w:delText>
          </w:r>
        </w:del>
        <w:r w:rsidRPr="00A348FF">
          <w:rPr>
            <w:rStyle w:val="Hyperlink"/>
            <w:rFonts w:asciiTheme="minorHAnsi" w:hAnsiTheme="minorHAnsi" w:cstheme="minorBidi"/>
            <w:color w:val="auto"/>
            <w:rPrChange w:id="30" w:author="Meg Walker" w:date="2026-01-12T17:23:00Z" w16du:dateUtc="2026-01-12T17:23:00Z">
              <w:rPr>
                <w:rStyle w:val="Hyperlink"/>
                <w:rFonts w:cs="Calibri"/>
                <w:shd w:val="clear" w:color="auto" w:fill="FFFFFF"/>
              </w:rPr>
            </w:rPrChange>
          </w:rPr>
          <w:t>224</w:t>
        </w:r>
        <w:r w:rsidRPr="00A348FF">
          <w:rPr>
            <w:rPrChange w:id="31" w:author="Meg Walker" w:date="2026-01-12T17:23:00Z" w16du:dateUtc="2026-01-12T17:23:00Z">
              <w:rPr>
                <w:rFonts w:ascii="Calibri" w:hAnsi="Calibri" w:cs="Calibri"/>
                <w:shd w:val="clear" w:color="auto" w:fill="FFFFFF"/>
              </w:rPr>
            </w:rPrChange>
          </w:rPr>
          <w:fldChar w:fldCharType="end"/>
        </w:r>
      </w:ins>
      <w:ins w:id="32" w:author="Meg Walker" w:date="2026-01-12T17:21:00Z" w16du:dateUtc="2026-01-12T17:21:00Z">
        <w:r w:rsidRPr="00A348FF">
          <w:rPr>
            <w:rPrChange w:id="33" w:author="Meg Walker" w:date="2026-01-12T17:23:00Z" w16du:dateUtc="2026-01-12T17:23:00Z">
              <w:rPr>
                <w:color w:val="000000" w:themeColor="text1"/>
              </w:rPr>
            </w:rPrChange>
          </w:rPr>
          <w:t xml:space="preserve"> </w:t>
        </w:r>
      </w:ins>
    </w:p>
    <w:p w14:paraId="3B6E40EC" w14:textId="77777777" w:rsidR="00D1122E" w:rsidRDefault="00D1122E" w:rsidP="00D1122E">
      <w:pPr>
        <w:pStyle w:val="RSTitlepg-Addinfo"/>
      </w:pPr>
    </w:p>
    <w:p w14:paraId="0FBD836A" w14:textId="70365677" w:rsidR="00D1122E" w:rsidDel="00A348FF" w:rsidRDefault="00D1122E" w:rsidP="00D1122E">
      <w:pPr>
        <w:pStyle w:val="RSTitlepg-Addinfo"/>
        <w:rPr>
          <w:del w:id="34" w:author="Meg Walker" w:date="2026-01-12T17:22:00Z" w16du:dateUtc="2026-01-12T17:22:00Z"/>
          <w:rFonts w:ascii="Calibri" w:eastAsia="Calibri" w:hAnsi="Calibri" w:cs="Times New Roman"/>
          <w:szCs w:val="24"/>
        </w:rPr>
      </w:pPr>
      <w:del w:id="35" w:author="Meg Walker" w:date="2026-01-12T17:22:00Z" w16du:dateUtc="2026-01-12T17:22:00Z">
        <w:r w:rsidRPr="000E3840" w:rsidDel="00A348FF">
          <w:rPr>
            <w:rFonts w:ascii="Calibri" w:eastAsia="Calibri" w:hAnsi="Calibri" w:cs="Times New Roman"/>
            <w:szCs w:val="24"/>
          </w:rPr>
          <w:delText>ISBN 978-0-7070-</w:delText>
        </w:r>
        <w:r w:rsidDel="00A348FF">
          <w:rPr>
            <w:rFonts w:ascii="Calibri" w:eastAsia="Calibri" w:hAnsi="Calibri" w:cs="Times New Roman"/>
            <w:szCs w:val="24"/>
          </w:rPr>
          <w:delText>XXXX</w:delText>
        </w:r>
        <w:r w:rsidRPr="000E3840" w:rsidDel="00A348FF">
          <w:rPr>
            <w:rFonts w:ascii="Calibri" w:eastAsia="Calibri" w:hAnsi="Calibri" w:cs="Times New Roman"/>
            <w:szCs w:val="24"/>
          </w:rPr>
          <w:delText>-</w:delText>
        </w:r>
        <w:r w:rsidDel="00A348FF">
          <w:rPr>
            <w:rFonts w:ascii="Calibri" w:eastAsia="Calibri" w:hAnsi="Calibri" w:cs="Times New Roman"/>
            <w:szCs w:val="24"/>
          </w:rPr>
          <w:delText>X (only include an isbn if the report is being printed)</w:delText>
        </w:r>
      </w:del>
    </w:p>
    <w:p w14:paraId="74673FA3" w14:textId="77777777" w:rsidR="00D1122E" w:rsidRDefault="00D1122E" w:rsidP="00D1122E"/>
    <w:p w14:paraId="38015104" w14:textId="624D24A5" w:rsidR="00D1122E" w:rsidRPr="000E3840" w:rsidRDefault="00D1122E" w:rsidP="00D1122E">
      <w:pPr>
        <w:pStyle w:val="RSTitlepg-Addinfo"/>
      </w:pPr>
      <w:r w:rsidRPr="00F72C6C">
        <w:sym w:font="Symbol" w:char="F0D3"/>
      </w:r>
      <w:r w:rsidRPr="00F72C6C">
        <w:t xml:space="preserve"> </w:t>
      </w:r>
      <w:del w:id="36" w:author="Meg Walker" w:date="2026-01-12T17:34:00Z" w16du:dateUtc="2026-01-12T17:34:00Z">
        <w:r w:rsidRPr="00F72C6C" w:rsidDel="00F72C6C">
          <w:delText xml:space="preserve"> </w:delText>
        </w:r>
      </w:del>
      <w:r w:rsidRPr="00F72C6C">
        <w:t>202</w:t>
      </w:r>
      <w:ins w:id="37" w:author="Meg Walker" w:date="2026-01-12T17:34:00Z" w16du:dateUtc="2026-01-12T17:34:00Z">
        <w:r w:rsidR="00F72C6C" w:rsidRPr="00F72C6C">
          <w:t>6</w:t>
        </w:r>
      </w:ins>
      <w:del w:id="38" w:author="Meg Walker" w:date="2026-01-12T17:34:00Z" w16du:dateUtc="2026-01-12T17:34:00Z">
        <w:r w:rsidRPr="00F72C6C" w:rsidDel="00F72C6C">
          <w:delText>X</w:delText>
        </w:r>
      </w:del>
      <w:r>
        <w:t xml:space="preserve"> </w:t>
      </w:r>
      <w:r w:rsidRPr="000E3840">
        <w:t xml:space="preserve">The Economic and Social Research Institute </w:t>
      </w:r>
    </w:p>
    <w:p w14:paraId="258DE996" w14:textId="77777777" w:rsidR="00D1122E" w:rsidRDefault="00D1122E" w:rsidP="00D1122E">
      <w:pPr>
        <w:pStyle w:val="RSTitlepg-Addinfo"/>
        <w:rPr>
          <w:ins w:id="39" w:author="Meg Walker" w:date="2026-01-12T17:37:00Z" w16du:dateUtc="2026-01-12T17:37:00Z"/>
        </w:rPr>
      </w:pPr>
      <w:r w:rsidRPr="000E3840">
        <w:t>Whitaker Square, Sir John Rogerson’s Quay, Dublin 2</w:t>
      </w:r>
      <w:r>
        <w:t>.</w:t>
      </w:r>
    </w:p>
    <w:p w14:paraId="488C1DBD" w14:textId="77777777" w:rsidR="00F72C6C" w:rsidRDefault="00F72C6C" w:rsidP="00D1122E">
      <w:pPr>
        <w:pStyle w:val="RSTitlepg-Addinfo"/>
        <w:rPr>
          <w:ins w:id="40" w:author="Meg Walker" w:date="2026-01-12T17:37:00Z" w16du:dateUtc="2026-01-12T17:37:00Z"/>
        </w:rPr>
      </w:pPr>
    </w:p>
    <w:p w14:paraId="5D5CEFBC" w14:textId="77777777" w:rsidR="00F72C6C" w:rsidRDefault="00F72C6C" w:rsidP="00D1122E">
      <w:pPr>
        <w:pStyle w:val="RSTitlepg-Addinfo"/>
        <w:rPr>
          <w:ins w:id="41" w:author="Meg Walker" w:date="2026-01-12T17:37:00Z" w16du:dateUtc="2026-01-12T17:37:00Z"/>
        </w:rPr>
      </w:pPr>
    </w:p>
    <w:p w14:paraId="54BE842F" w14:textId="7BBB8432" w:rsidR="00F72C6C" w:rsidRPr="000E3840" w:rsidDel="007A61A3" w:rsidRDefault="00F72C6C" w:rsidP="00D1122E">
      <w:pPr>
        <w:pStyle w:val="RSTitlepg-Addinfo"/>
        <w:rPr>
          <w:del w:id="42" w:author="Meg Walker" w:date="2026-01-20T10:08:00Z" w16du:dateUtc="2026-01-20T10:08:00Z"/>
          <w:b/>
          <w:color w:val="365F91"/>
        </w:rPr>
      </w:pPr>
    </w:p>
    <w:p w14:paraId="5046DEE1" w14:textId="44A4D04C" w:rsidR="00D1122E" w:rsidRPr="009276C8" w:rsidRDefault="00D1122E" w:rsidP="00D1122E">
      <w:pPr>
        <w:pStyle w:val="RSTitlepg-Addinfo"/>
        <w:rPr>
          <w:color w:val="1F355E"/>
        </w:rPr>
      </w:pPr>
      <w:r>
        <w:br/>
      </w:r>
      <w:r>
        <w:rPr>
          <w:noProof/>
          <w:lang w:val="en-US"/>
        </w:rPr>
        <w:drawing>
          <wp:inline distT="0" distB="0" distL="0" distR="0" wp14:anchorId="63F50E35" wp14:editId="4B2EEAAF">
            <wp:extent cx="838200" cy="294005"/>
            <wp:effectExtent l="0" t="0" r="0" b="0"/>
            <wp:docPr id="4" name="Picture 4" descr="Creative Commons License">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reative Commons License">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38200" cy="294005"/>
                    </a:xfrm>
                    <a:prstGeom prst="rect">
                      <a:avLst/>
                    </a:prstGeom>
                    <a:noFill/>
                    <a:ln>
                      <a:noFill/>
                    </a:ln>
                  </pic:spPr>
                </pic:pic>
              </a:graphicData>
            </a:graphic>
          </wp:inline>
        </w:drawing>
      </w:r>
      <w:r>
        <w:br/>
      </w:r>
      <w:r w:rsidRPr="009276C8">
        <w:rPr>
          <w:color w:val="1F355E"/>
        </w:rPr>
        <w:t xml:space="preserve">This Open Access work is licensed under a Creative Commons Attribution 4.0 International License </w:t>
      </w:r>
      <w:r w:rsidRPr="00F72C6C">
        <w:rPr>
          <w:color w:val="1F355E"/>
        </w:rPr>
        <w:t>(</w:t>
      </w:r>
      <w:ins w:id="43" w:author="Meg Walker" w:date="2026-01-12T17:35:00Z" w16du:dateUtc="2026-01-12T17:35:00Z">
        <w:r w:rsidR="00F72C6C" w:rsidRPr="00F72C6C">
          <w:rPr>
            <w:color w:val="1F355E"/>
          </w:rPr>
          <w:fldChar w:fldCharType="begin"/>
        </w:r>
        <w:r w:rsidR="00F72C6C" w:rsidRPr="00F72C6C">
          <w:rPr>
            <w:color w:val="1F355E"/>
          </w:rPr>
          <w:instrText>HYPERLINK "https://creativecommons.org/licenses/by/4.0/"</w:instrText>
        </w:r>
        <w:r w:rsidR="00F72C6C" w:rsidRPr="00F72C6C">
          <w:rPr>
            <w:color w:val="1F355E"/>
          </w:rPr>
        </w:r>
        <w:r w:rsidR="00F72C6C" w:rsidRPr="00F72C6C">
          <w:rPr>
            <w:color w:val="1F355E"/>
          </w:rPr>
          <w:fldChar w:fldCharType="separate"/>
        </w:r>
        <w:r w:rsidRPr="00F72C6C">
          <w:rPr>
            <w:color w:val="1F355E"/>
            <w:rPrChange w:id="44" w:author="Meg Walker" w:date="2026-01-12T17:37:00Z" w16du:dateUtc="2026-01-12T17:37:00Z">
              <w:rPr>
                <w:rStyle w:val="Hyperlink"/>
                <w:rFonts w:asciiTheme="minorHAnsi" w:hAnsiTheme="minorHAnsi" w:cstheme="minorBidi"/>
              </w:rPr>
            </w:rPrChange>
          </w:rPr>
          <w:t>https://creativecommons.org/licenses/by/4.0/</w:t>
        </w:r>
        <w:r w:rsidR="00F72C6C" w:rsidRPr="00F72C6C">
          <w:rPr>
            <w:color w:val="1F355E"/>
          </w:rPr>
          <w:fldChar w:fldCharType="end"/>
        </w:r>
      </w:ins>
      <w:r w:rsidRPr="00F72C6C">
        <w:rPr>
          <w:color w:val="1F355E"/>
        </w:rPr>
        <w:t>),</w:t>
      </w:r>
      <w:r w:rsidRPr="009276C8">
        <w:rPr>
          <w:color w:val="1F355E"/>
        </w:rPr>
        <w:t xml:space="preserve"> which permits unrestricted use, distribution, and reproduction in any medium, provided the original work is properly credited.</w:t>
      </w:r>
    </w:p>
    <w:p w14:paraId="49E15134" w14:textId="77777777" w:rsidR="00D1122E" w:rsidRDefault="00D1122E" w:rsidP="00D1122E">
      <w:pPr>
        <w:spacing w:after="120" w:line="288" w:lineRule="auto"/>
        <w:jc w:val="both"/>
      </w:pPr>
      <w:r>
        <w:br w:type="page"/>
      </w:r>
    </w:p>
    <w:p w14:paraId="3E7EF456" w14:textId="2B37ADD4" w:rsidR="00DC4575" w:rsidRPr="00D1122E" w:rsidRDefault="00DC4575" w:rsidP="00D1122E">
      <w:pPr>
        <w:pStyle w:val="RSHeading-Firstpages"/>
        <w:rPr>
          <w:rFonts w:eastAsiaTheme="minorHAnsi"/>
          <w:color w:val="auto"/>
          <w:sz w:val="22"/>
        </w:rPr>
      </w:pPr>
      <w:r w:rsidRPr="00E61715">
        <w:lastRenderedPageBreak/>
        <w:t>ABOUT THE ESRI</w:t>
      </w:r>
    </w:p>
    <w:p w14:paraId="2770607C" w14:textId="77777777" w:rsidR="00DC4575" w:rsidRDefault="00DC4575" w:rsidP="00DC4575">
      <w:pPr>
        <w:pStyle w:val="ESRIBodyText"/>
        <w:widowControl/>
      </w:pPr>
      <w:r w:rsidRPr="00942490">
        <w:t xml:space="preserve">The Economic and Social Research Institute (ESRI) advances evidence-based policymaking that supports economic sustainability and social progress in Ireland. ESRI researchers apply the highest standards of academic excellence to challenges facing policymakers, focusing on ten areas of critical importance to 21st </w:t>
      </w:r>
      <w:r>
        <w:t>c</w:t>
      </w:r>
      <w:r w:rsidRPr="00942490">
        <w:t>entury Ireland.</w:t>
      </w:r>
    </w:p>
    <w:p w14:paraId="1D323556" w14:textId="19DCBC0B" w:rsidR="00DC4575" w:rsidRPr="00942490" w:rsidDel="00F72C6C" w:rsidRDefault="00DC4575" w:rsidP="00DC4575">
      <w:pPr>
        <w:pStyle w:val="ESRIBodyText"/>
        <w:widowControl/>
        <w:rPr>
          <w:del w:id="45" w:author="Meg Walker" w:date="2026-01-12T17:38:00Z" w16du:dateUtc="2026-01-12T17:38:00Z"/>
        </w:rPr>
      </w:pPr>
    </w:p>
    <w:p w14:paraId="2A34F83D" w14:textId="0C51CFB3" w:rsidR="00DC4575" w:rsidRDefault="00DC4575" w:rsidP="00DC4575">
      <w:pPr>
        <w:pStyle w:val="ESRIBodyText"/>
        <w:widowControl/>
      </w:pPr>
      <w:r w:rsidRPr="00942490">
        <w:t xml:space="preserve">The Institute was founded in 1960 by a group of senior civil servants led by </w:t>
      </w:r>
      <w:r>
        <w:br/>
      </w:r>
      <w:r w:rsidRPr="00942490">
        <w:t>Dr T.K. Whitaker, who identified the need for independent and in-depth research analysis. Since then, the Institute has remained committed to independent research and its work is free of any expressed ideology or political position. The Institute publishes all research reaching the appropriate academic standard, irrespective of its findings or who funds the research.</w:t>
      </w:r>
    </w:p>
    <w:p w14:paraId="4D240763" w14:textId="62D26198" w:rsidR="00DC4575" w:rsidRPr="00942490" w:rsidDel="00F72C6C" w:rsidRDefault="00DC4575" w:rsidP="00DC4575">
      <w:pPr>
        <w:pStyle w:val="ESRIBodyText"/>
        <w:widowControl/>
        <w:rPr>
          <w:del w:id="46" w:author="Meg Walker" w:date="2026-01-12T17:38:00Z" w16du:dateUtc="2026-01-12T17:38:00Z"/>
        </w:rPr>
      </w:pPr>
    </w:p>
    <w:p w14:paraId="7A3C48E3" w14:textId="77777777" w:rsidR="00DC4575" w:rsidRDefault="00DC4575" w:rsidP="00DC4575">
      <w:pPr>
        <w:pStyle w:val="ESRIBodyText"/>
        <w:widowControl/>
      </w:pPr>
      <w:bookmarkStart w:id="47" w:name="_Hlk145424341"/>
      <w:r w:rsidRPr="00942490">
        <w:t>The ESRI is a company limited by guarantee, answerable to its members and governed by a Council, comprising up to 14 representatives drawn from a cross-section of ESRI members from academia, civil services, state agencies, businesses and civil society.</w:t>
      </w:r>
      <w:bookmarkEnd w:id="47"/>
      <w:r w:rsidRPr="00942490">
        <w:t xml:space="preserve"> Funding for the ESRI comes from research programmes supported by government departments and agencies, public bodies, competitive research programmes, membership fees, and an annual grant-in-aid from the </w:t>
      </w:r>
      <w:r w:rsidRPr="000273D7">
        <w:t>Department of Public Expenditure, Infrastructure, Public Service Reform and Digitalisation</w:t>
      </w:r>
      <w:r w:rsidRPr="00942490">
        <w:t>.</w:t>
      </w:r>
    </w:p>
    <w:p w14:paraId="75C52A31" w14:textId="0F3F004F" w:rsidR="00DC4575" w:rsidRPr="00942490" w:rsidDel="00F72C6C" w:rsidRDefault="00DC4575" w:rsidP="00DC4575">
      <w:pPr>
        <w:pStyle w:val="ESRIBodyText"/>
        <w:widowControl/>
        <w:rPr>
          <w:del w:id="48" w:author="Meg Walker" w:date="2026-01-12T17:38:00Z" w16du:dateUtc="2026-01-12T17:38:00Z"/>
        </w:rPr>
      </w:pPr>
    </w:p>
    <w:p w14:paraId="27F09236" w14:textId="68F9CA8E" w:rsidR="00DC4575" w:rsidRPr="00942490" w:rsidRDefault="00DC4575" w:rsidP="00DC4575">
      <w:pPr>
        <w:pStyle w:val="ESRIBodyText"/>
        <w:widowControl/>
      </w:pPr>
      <w:r w:rsidRPr="00942490">
        <w:t xml:space="preserve">Further information is available at </w:t>
      </w:r>
      <w:r>
        <w:fldChar w:fldCharType="begin"/>
      </w:r>
      <w:r>
        <w:instrText>HYPERLINK "https://www.esri.ie/"</w:instrText>
      </w:r>
      <w:r>
        <w:fldChar w:fldCharType="separate"/>
      </w:r>
      <w:r w:rsidRPr="00942490">
        <w:t>www.esri.ie</w:t>
      </w:r>
      <w:r>
        <w:fldChar w:fldCharType="end"/>
      </w:r>
      <w:r w:rsidRPr="00942490">
        <w:t>.</w:t>
      </w:r>
    </w:p>
    <w:p w14:paraId="433E0CD4" w14:textId="09B27122" w:rsidR="00BA0612" w:rsidRDefault="00BA0612">
      <w:pPr>
        <w:rPr>
          <w:rFonts w:ascii="Calibri" w:eastAsia="Times New Roman" w:hAnsi="Calibri" w:cs="Times New Roman"/>
          <w:sz w:val="28"/>
          <w:szCs w:val="28"/>
          <w:lang w:val="en-GB"/>
        </w:rPr>
      </w:pPr>
      <w:r>
        <w:rPr>
          <w:rFonts w:ascii="Calibri" w:eastAsia="Times New Roman" w:hAnsi="Calibri" w:cs="Times New Roman"/>
          <w:sz w:val="28"/>
          <w:szCs w:val="28"/>
          <w:lang w:val="en-GB"/>
        </w:rPr>
        <w:br w:type="page"/>
      </w:r>
    </w:p>
    <w:p w14:paraId="66E9A67F" w14:textId="59A91F6C" w:rsidR="00BA0612" w:rsidRPr="003A62B6" w:rsidRDefault="00BA0612" w:rsidP="00BA0612">
      <w:pPr>
        <w:pStyle w:val="RSHeading-Firstpages"/>
      </w:pPr>
      <w:bookmarkStart w:id="49" w:name="_Toc338417888"/>
      <w:bookmarkStart w:id="50" w:name="_Toc338418783"/>
      <w:bookmarkStart w:id="51" w:name="_Toc338418956"/>
      <w:bookmarkStart w:id="52" w:name="_Toc338419024"/>
      <w:bookmarkStart w:id="53" w:name="_Toc338432921"/>
      <w:bookmarkStart w:id="54" w:name="_Toc338433579"/>
      <w:bookmarkStart w:id="55" w:name="_Toc338946419"/>
      <w:bookmarkStart w:id="56" w:name="_Toc339974230"/>
      <w:bookmarkStart w:id="57" w:name="_Toc339974301"/>
      <w:bookmarkStart w:id="58" w:name="_Toc340137065"/>
      <w:bookmarkStart w:id="59" w:name="_Toc340137378"/>
      <w:bookmarkStart w:id="60" w:name="_Toc340176752"/>
      <w:bookmarkStart w:id="61" w:name="_Toc340218578"/>
      <w:bookmarkStart w:id="62" w:name="_Toc340219421"/>
      <w:bookmarkStart w:id="63" w:name="_Toc340219628"/>
      <w:bookmarkStart w:id="64" w:name="_Toc341175286"/>
      <w:bookmarkStart w:id="65" w:name="_Toc378690558"/>
      <w:bookmarkStart w:id="66" w:name="_Toc378690741"/>
      <w:bookmarkStart w:id="67" w:name="_Toc378692068"/>
      <w:bookmarkStart w:id="68" w:name="_Toc430343721"/>
      <w:bookmarkStart w:id="69" w:name="_Toc433294502"/>
      <w:commentRangeStart w:id="70"/>
      <w:r w:rsidRPr="00DB1FD5">
        <w:lastRenderedPageBreak/>
        <w:t>THE AUTHORS</w:t>
      </w:r>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r>
        <w:t xml:space="preserve"> </w:t>
      </w:r>
    </w:p>
    <w:p w14:paraId="2CA53C44" w14:textId="6F60F13B" w:rsidR="00BA0612" w:rsidDel="005A5137" w:rsidRDefault="005A5137" w:rsidP="005A5137">
      <w:pPr>
        <w:pStyle w:val="ESRIBodyText"/>
        <w:rPr>
          <w:del w:id="71" w:author="Daniel Capistrano" w:date="2026-01-25T14:50:00Z" w16du:dateUtc="2026-01-25T14:50:00Z"/>
        </w:rPr>
        <w:pPrChange w:id="72" w:author="Daniel Capistrano" w:date="2026-01-25T14:57:00Z" w16du:dateUtc="2026-01-25T14:57:00Z">
          <w:pPr>
            <w:pStyle w:val="RSBodytext"/>
          </w:pPr>
        </w:pPrChange>
      </w:pPr>
      <w:ins w:id="73" w:author="Daniel Capistrano" w:date="2026-01-25T14:50:00Z" w16du:dateUtc="2026-01-25T14:50:00Z">
        <w:r w:rsidRPr="005A5137">
          <w:rPr>
            <w:bCs/>
            <w:lang w:val="en-GB"/>
            <w:rPrChange w:id="74" w:author="Daniel Capistrano" w:date="2026-01-25T14:57:00Z" w16du:dateUtc="2026-01-25T14:57:00Z">
              <w:rPr>
                <w:b/>
              </w:rPr>
            </w:rPrChange>
          </w:rPr>
          <w:t xml:space="preserve">Daniel Capistrano </w:t>
        </w:r>
      </w:ins>
      <w:ins w:id="75" w:author="Daniel Capistrano" w:date="2026-01-25T14:51:00Z" w16du:dateUtc="2026-01-25T14:51:00Z">
        <w:r w:rsidRPr="005A5137">
          <w:rPr>
            <w:bCs/>
            <w:lang w:val="en-GB"/>
            <w:rPrChange w:id="76" w:author="Daniel Capistrano" w:date="2026-01-25T14:57:00Z" w16du:dateUtc="2026-01-25T14:57:00Z">
              <w:rPr>
                <w:b/>
              </w:rPr>
            </w:rPrChange>
          </w:rPr>
          <w:t>is a research officer at</w:t>
        </w:r>
        <w:r>
          <w:rPr>
            <w:b/>
            <w:lang w:val="en-GB"/>
          </w:rPr>
          <w:t xml:space="preserve"> </w:t>
        </w:r>
        <w:r w:rsidRPr="005A5137">
          <w:rPr>
            <w:lang w:val="en-GB"/>
          </w:rPr>
          <w:t>the Economic and Social</w:t>
        </w:r>
        <w:r>
          <w:rPr>
            <w:b/>
            <w:lang w:val="en-GB"/>
          </w:rPr>
          <w:t xml:space="preserve"> </w:t>
        </w:r>
        <w:r w:rsidRPr="005A5137">
          <w:rPr>
            <w:lang w:val="en-GB"/>
          </w:rPr>
          <w:t>Research Institute (ESRI)</w:t>
        </w:r>
      </w:ins>
      <w:ins w:id="77" w:author="Daniel Capistrano" w:date="2026-01-25T14:54:00Z" w16du:dateUtc="2026-01-25T14:54:00Z">
        <w:r>
          <w:rPr>
            <w:b/>
            <w:lang w:val="en-GB"/>
          </w:rPr>
          <w:t xml:space="preserve">. </w:t>
        </w:r>
      </w:ins>
      <w:ins w:id="78" w:author="Daniel Capistrano" w:date="2026-01-25T14:50:00Z" w16du:dateUtc="2026-01-25T14:50:00Z">
        <w:r w:rsidRPr="005A5137">
          <w:rPr>
            <w:lang w:val="en-GB"/>
          </w:rPr>
          <w:t>Bertrand Maître is a senior research oﬃcer at the ESRI. Helen Russell is a Research</w:t>
        </w:r>
      </w:ins>
      <w:ins w:id="79" w:author="Daniel Capistrano" w:date="2026-01-25T14:55:00Z" w16du:dateUtc="2026-01-25T14:55:00Z">
        <w:r>
          <w:rPr>
            <w:b/>
            <w:lang w:val="en-GB"/>
          </w:rPr>
          <w:t xml:space="preserve"> </w:t>
        </w:r>
      </w:ins>
      <w:ins w:id="80" w:author="Daniel Capistrano" w:date="2026-01-25T14:50:00Z" w16du:dateUtc="2026-01-25T14:50:00Z">
        <w:r w:rsidRPr="005A5137">
          <w:rPr>
            <w:lang w:val="en-GB"/>
          </w:rPr>
          <w:t>Professor at the ESRI</w:t>
        </w:r>
      </w:ins>
      <w:ins w:id="81" w:author="Daniel Capistrano" w:date="2026-01-25T14:55:00Z" w16du:dateUtc="2026-01-25T14:55:00Z">
        <w:r>
          <w:rPr>
            <w:b/>
            <w:lang w:val="en-GB"/>
          </w:rPr>
          <w:t>.</w:t>
        </w:r>
      </w:ins>
      <w:del w:id="82" w:author="Daniel Capistrano" w:date="2026-01-25T14:50:00Z" w16du:dateUtc="2026-01-25T14:50:00Z">
        <w:r w:rsidR="00BA0612" w:rsidDel="005A5137">
          <w:delText>Xxxxx Xxxxx is an Associate Research Professor at the Economic and Social Research Institutute (ESRI) and an Adjunct Professor at Trinity College Dublin (TCD).   Xxxxx Xxxxx is a Senior Research Office at the ESRI and an Adjunct Associate Professor at TCD.</w:delText>
        </w:r>
      </w:del>
    </w:p>
    <w:p w14:paraId="5A05C648" w14:textId="3B94E9E1" w:rsidR="00BA0612" w:rsidDel="005A5137" w:rsidRDefault="00BA0612" w:rsidP="005A5137">
      <w:pPr>
        <w:pStyle w:val="ESRIBodyText"/>
        <w:rPr>
          <w:del w:id="83" w:author="Daniel Capistrano" w:date="2026-01-25T14:55:00Z" w16du:dateUtc="2026-01-25T14:55:00Z"/>
        </w:rPr>
        <w:pPrChange w:id="84" w:author="Daniel Capistrano" w:date="2026-01-25T14:57:00Z" w16du:dateUtc="2026-01-25T14:57:00Z">
          <w:pPr>
            <w:pStyle w:val="RSBodytext"/>
          </w:pPr>
        </w:pPrChange>
      </w:pPr>
    </w:p>
    <w:p w14:paraId="2A94A03C" w14:textId="6FFFE5EA" w:rsidR="00BA0612" w:rsidDel="005A5137" w:rsidRDefault="00BA0612" w:rsidP="005A5137">
      <w:pPr>
        <w:pStyle w:val="ESRIBodyText"/>
        <w:rPr>
          <w:del w:id="85" w:author="Daniel Capistrano" w:date="2026-01-25T14:55:00Z" w16du:dateUtc="2026-01-25T14:55:00Z"/>
        </w:rPr>
        <w:pPrChange w:id="86" w:author="Daniel Capistrano" w:date="2026-01-25T14:57:00Z" w16du:dateUtc="2026-01-25T14:57:00Z">
          <w:pPr>
            <w:pStyle w:val="RSBodytext"/>
          </w:pPr>
        </w:pPrChange>
      </w:pPr>
      <w:del w:id="87" w:author="Daniel Capistrano" w:date="2026-01-25T14:55:00Z" w16du:dateUtc="2026-01-25T14:55:00Z">
        <w:r w:rsidDel="005A5137">
          <w:delText>or</w:delText>
        </w:r>
      </w:del>
    </w:p>
    <w:p w14:paraId="22D3DCBD" w14:textId="4724334D" w:rsidR="00BA0612" w:rsidDel="005A5137" w:rsidRDefault="00BA0612" w:rsidP="005A5137">
      <w:pPr>
        <w:pStyle w:val="ESRIBodyText"/>
        <w:rPr>
          <w:del w:id="88" w:author="Daniel Capistrano" w:date="2026-01-25T14:55:00Z" w16du:dateUtc="2026-01-25T14:55:00Z"/>
        </w:rPr>
        <w:pPrChange w:id="89" w:author="Daniel Capistrano" w:date="2026-01-25T14:57:00Z" w16du:dateUtc="2026-01-25T14:57:00Z">
          <w:pPr>
            <w:pStyle w:val="RSBodytext"/>
          </w:pPr>
        </w:pPrChange>
      </w:pPr>
    </w:p>
    <w:p w14:paraId="34C80851" w14:textId="17CC5E4F" w:rsidR="00BA0612" w:rsidDel="005A5137" w:rsidRDefault="00BA0612" w:rsidP="005A5137">
      <w:pPr>
        <w:pStyle w:val="ESRIBodyText"/>
        <w:rPr>
          <w:del w:id="90" w:author="Daniel Capistrano" w:date="2026-01-25T14:55:00Z" w16du:dateUtc="2026-01-25T14:55:00Z"/>
        </w:rPr>
        <w:pPrChange w:id="91" w:author="Daniel Capistrano" w:date="2026-01-25T14:57:00Z" w16du:dateUtc="2026-01-25T14:57:00Z">
          <w:pPr>
            <w:pStyle w:val="RSBodytext"/>
          </w:pPr>
        </w:pPrChange>
      </w:pPr>
      <w:del w:id="92" w:author="Daniel Capistrano" w:date="2026-01-25T14:55:00Z" w16du:dateUtc="2026-01-25T14:55:00Z">
        <w:r w:rsidDel="005A5137">
          <w:delText xml:space="preserve">Xxxxx Xxxxxxx and Xxxxx Xxxx are Associate Research Professors and Xxxxx Xxxxx is Research Officer at the Economic and Social Research Institute (ESRI) and all also hold adjunct positions at Trinity College Dublin (TCD). Xxxxx Xxxxx is a research assistant at the ESRI.   </w:delText>
        </w:r>
      </w:del>
    </w:p>
    <w:p w14:paraId="78F3D41A" w14:textId="164AAC5B" w:rsidR="00BA0612" w:rsidRDefault="00BA0612" w:rsidP="005A5137">
      <w:pPr>
        <w:pStyle w:val="ESRIBodyText"/>
        <w:rPr>
          <w:rFonts w:eastAsia="Batang"/>
          <w:bCs/>
          <w:szCs w:val="20"/>
        </w:rPr>
        <w:pPrChange w:id="93" w:author="Daniel Capistrano" w:date="2026-01-25T14:57:00Z" w16du:dateUtc="2026-01-25T14:57:00Z">
          <w:pPr>
            <w:pStyle w:val="RSBodytext"/>
          </w:pPr>
        </w:pPrChange>
      </w:pPr>
      <w:del w:id="94" w:author="Daniel Capistrano" w:date="2026-01-25T14:55:00Z" w16du:dateUtc="2026-01-25T14:55:00Z">
        <w:r w:rsidDel="005A5137">
          <w:rPr>
            <w:rFonts w:eastAsia="Batang"/>
            <w:bCs/>
            <w:szCs w:val="20"/>
          </w:rPr>
          <w:delText>(Style: RS Body Text)</w:delText>
        </w:r>
      </w:del>
    </w:p>
    <w:p w14:paraId="3D1CF0FE" w14:textId="77777777" w:rsidR="00BA0612" w:rsidRPr="006779B4" w:rsidRDefault="00BA0612" w:rsidP="00BA0612">
      <w:pPr>
        <w:autoSpaceDE w:val="0"/>
        <w:autoSpaceDN w:val="0"/>
        <w:ind w:left="851" w:right="851"/>
        <w:rPr>
          <w:rFonts w:eastAsia="Batang"/>
          <w:bCs/>
          <w:szCs w:val="20"/>
          <w:lang w:eastAsia="de-DE"/>
        </w:rPr>
      </w:pPr>
    </w:p>
    <w:p w14:paraId="1A560A61" w14:textId="4CD63BA1" w:rsidR="00BA0612" w:rsidRPr="003A62B6" w:rsidRDefault="00BA0612" w:rsidP="00BA0612">
      <w:pPr>
        <w:pStyle w:val="RSHeading-Firstpages"/>
      </w:pPr>
      <w:bookmarkStart w:id="95" w:name="_Toc338417889"/>
      <w:bookmarkStart w:id="96" w:name="_Toc338418784"/>
      <w:bookmarkStart w:id="97" w:name="_Toc338418957"/>
      <w:bookmarkStart w:id="98" w:name="_Toc338419025"/>
      <w:bookmarkStart w:id="99" w:name="_Toc338432922"/>
      <w:bookmarkStart w:id="100" w:name="_Toc338433580"/>
      <w:bookmarkStart w:id="101" w:name="_Toc338946420"/>
      <w:bookmarkStart w:id="102" w:name="_Toc339974231"/>
      <w:bookmarkStart w:id="103" w:name="_Toc339974302"/>
      <w:bookmarkStart w:id="104" w:name="_Toc340137066"/>
      <w:bookmarkStart w:id="105" w:name="_Toc340137379"/>
      <w:bookmarkStart w:id="106" w:name="_Toc340176753"/>
      <w:bookmarkStart w:id="107" w:name="_Toc340219422"/>
      <w:bookmarkStart w:id="108" w:name="_Toc340219629"/>
      <w:bookmarkStart w:id="109" w:name="_Toc341175287"/>
      <w:bookmarkStart w:id="110" w:name="_Toc378690559"/>
      <w:bookmarkStart w:id="111" w:name="_Toc378690742"/>
      <w:bookmarkStart w:id="112" w:name="_Toc378692069"/>
      <w:bookmarkStart w:id="113" w:name="_Toc430343722"/>
      <w:bookmarkStart w:id="114" w:name="_Toc433294503"/>
      <w:r w:rsidRPr="00DB1FD5">
        <w:t>ACKNOWLEDGEMENTS</w:t>
      </w:r>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14:paraId="4A222A5E" w14:textId="72A1855E" w:rsidR="005A5137" w:rsidRDefault="005A5137" w:rsidP="005A5137">
      <w:pPr>
        <w:pStyle w:val="ESRIBodyText"/>
        <w:rPr>
          <w:ins w:id="115" w:author="Daniel Capistrano" w:date="2026-01-25T14:59:00Z" w16du:dateUtc="2026-01-25T14:59:00Z"/>
          <w:lang w:val="en-GB"/>
        </w:rPr>
      </w:pPr>
      <w:ins w:id="116" w:author="Daniel Capistrano" w:date="2026-01-25T14:56:00Z" w16du:dateUtc="2026-01-25T14:56:00Z">
        <w:r w:rsidRPr="005A5137">
          <w:rPr>
            <w:bCs/>
            <w:lang w:val="en-GB"/>
          </w:rPr>
          <w:t>The authors would like to thank Community Foundation Ireland</w:t>
        </w:r>
        <w:r w:rsidRPr="005A5137">
          <w:rPr>
            <w:bCs/>
            <w:lang w:val="en-GB"/>
          </w:rPr>
          <w:t xml:space="preserve"> (CFI)</w:t>
        </w:r>
        <w:r w:rsidRPr="005A5137">
          <w:rPr>
            <w:bCs/>
            <w:lang w:val="en-GB"/>
          </w:rPr>
          <w:t xml:space="preserve"> for their generous</w:t>
        </w:r>
      </w:ins>
      <w:ins w:id="117" w:author="Daniel Capistrano" w:date="2026-01-25T14:57:00Z" w16du:dateUtc="2026-01-25T14:57:00Z">
        <w:r>
          <w:rPr>
            <w:bCs/>
            <w:lang w:val="en-GB"/>
          </w:rPr>
          <w:t xml:space="preserve"> </w:t>
        </w:r>
      </w:ins>
      <w:ins w:id="118" w:author="Daniel Capistrano" w:date="2026-01-25T14:56:00Z" w16du:dateUtc="2026-01-25T14:56:00Z">
        <w:r w:rsidRPr="005A5137">
          <w:rPr>
            <w:bCs/>
            <w:lang w:val="en-GB"/>
          </w:rPr>
          <w:t>support, which has made this report possible</w:t>
        </w:r>
        <w:r w:rsidRPr="005A5137">
          <w:rPr>
            <w:b/>
            <w:bCs/>
            <w:lang w:val="en-GB"/>
          </w:rPr>
          <w:t xml:space="preserve">. </w:t>
        </w:r>
        <w:r w:rsidRPr="005A5137">
          <w:rPr>
            <w:bCs/>
            <w:lang w:val="en-GB"/>
          </w:rPr>
          <w:t xml:space="preserve">We are also grateful to the </w:t>
        </w:r>
      </w:ins>
      <w:ins w:id="119" w:author="Daniel Capistrano" w:date="2026-01-25T14:57:00Z" w16du:dateUtc="2026-01-25T14:57:00Z">
        <w:r w:rsidRPr="005A5137">
          <w:rPr>
            <w:lang w:val="en-GB"/>
            <w:rPrChange w:id="120" w:author="Daniel Capistrano" w:date="2026-01-25T14:57:00Z" w16du:dateUtc="2026-01-25T14:57:00Z">
              <w:rPr>
                <w:b/>
                <w:bCs/>
                <w:lang w:val="en-GB"/>
              </w:rPr>
            </w:rPrChange>
          </w:rPr>
          <w:t>anonymous reviewer</w:t>
        </w:r>
      </w:ins>
      <w:ins w:id="121" w:author="Daniel Capistrano" w:date="2026-01-25T14:58:00Z" w16du:dateUtc="2026-01-25T14:58:00Z">
        <w:r>
          <w:rPr>
            <w:lang w:val="en-GB"/>
          </w:rPr>
          <w:t>s who</w:t>
        </w:r>
      </w:ins>
      <w:ins w:id="122" w:author="Daniel Capistrano" w:date="2026-01-25T14:59:00Z" w16du:dateUtc="2026-01-25T14:59:00Z">
        <w:r>
          <w:rPr>
            <w:lang w:val="en-GB"/>
          </w:rPr>
          <w:t xml:space="preserve"> provided valuable suggestions and comments</w:t>
        </w:r>
      </w:ins>
      <w:ins w:id="123" w:author="Daniel Capistrano" w:date="2026-01-25T16:26:00Z" w16du:dateUtc="2026-01-25T16:26:00Z">
        <w:r w:rsidR="000971F9">
          <w:rPr>
            <w:lang w:val="en-GB"/>
          </w:rPr>
          <w:t xml:space="preserve"> to earlier versions of this report</w:t>
        </w:r>
      </w:ins>
      <w:ins w:id="124" w:author="Daniel Capistrano" w:date="2026-01-25T14:59:00Z" w16du:dateUtc="2026-01-25T14:59:00Z">
        <w:r>
          <w:rPr>
            <w:lang w:val="en-GB"/>
          </w:rPr>
          <w:t xml:space="preserve">. </w:t>
        </w:r>
      </w:ins>
    </w:p>
    <w:p w14:paraId="71D8F75D" w14:textId="1BC02241" w:rsidR="00BA0612" w:rsidRPr="005A5137" w:rsidDel="005A5137" w:rsidRDefault="005A5137" w:rsidP="005A5137">
      <w:pPr>
        <w:pStyle w:val="ESRIBodyText"/>
        <w:rPr>
          <w:del w:id="125" w:author="Daniel Capistrano" w:date="2026-01-25T14:56:00Z" w16du:dateUtc="2026-01-25T14:56:00Z"/>
          <w:bCs/>
          <w:lang w:val="en-GB"/>
          <w:rPrChange w:id="126" w:author="Daniel Capistrano" w:date="2026-01-25T14:57:00Z" w16du:dateUtc="2026-01-25T14:57:00Z">
            <w:rPr>
              <w:del w:id="127" w:author="Daniel Capistrano" w:date="2026-01-25T14:56:00Z" w16du:dateUtc="2026-01-25T14:56:00Z"/>
            </w:rPr>
          </w:rPrChange>
        </w:rPr>
        <w:pPrChange w:id="128" w:author="Daniel Capistrano" w:date="2026-01-25T14:57:00Z" w16du:dateUtc="2026-01-25T14:57:00Z">
          <w:pPr>
            <w:pStyle w:val="RSBodytext"/>
          </w:pPr>
        </w:pPrChange>
      </w:pPr>
      <w:ins w:id="129" w:author="Daniel Capistrano" w:date="2026-01-25T14:59:00Z" w16du:dateUtc="2026-01-25T14:59:00Z">
        <w:r w:rsidRPr="005A5137">
          <w:rPr>
            <w:lang w:val="en-GB"/>
          </w:rPr>
          <w:t>The responsibility for all conclusions drawn from the data lies entirely with the authors</w:t>
        </w:r>
      </w:ins>
      <w:del w:id="130" w:author="Daniel Capistrano" w:date="2026-01-25T14:56:00Z" w16du:dateUtc="2026-01-25T14:56:00Z">
        <w:r w:rsidR="00BA0612" w:rsidDel="005A5137">
          <w:delText xml:space="preserve">Style: RS Body Text  </w:delText>
        </w:r>
      </w:del>
      <w:commentRangeEnd w:id="70"/>
      <w:del w:id="131" w:author="Meg Walker" w:date="2026-01-13T12:38:00Z" w16du:dateUtc="2026-01-13T12:38:00Z">
        <w:r w:rsidRPr="005A5137" w:rsidDel="00A97FD2">
          <w:rPr>
            <w:rStyle w:val="CommentReference"/>
            <w:bCs/>
            <w:sz w:val="22"/>
            <w:szCs w:val="22"/>
            <w:lang w:val="en-GB"/>
            <w:rPrChange w:id="132" w:author="Daniel Capistrano" w:date="2026-01-25T14:57:00Z" w16du:dateUtc="2026-01-25T14:57:00Z">
              <w:rPr>
                <w:rStyle w:val="CommentReference"/>
                <w:sz w:val="22"/>
                <w:szCs w:val="22"/>
              </w:rPr>
            </w:rPrChange>
          </w:rPr>
          <w:commentReference w:id="70"/>
        </w:r>
      </w:del>
    </w:p>
    <w:p w14:paraId="2B96999B" w14:textId="77777777" w:rsidR="00BA0612" w:rsidRDefault="00BA0612" w:rsidP="005A5137">
      <w:pPr>
        <w:pStyle w:val="ESRIBodyText"/>
        <w:rPr>
          <w:rFonts w:eastAsia="Batang"/>
          <w:bCs/>
          <w:szCs w:val="20"/>
        </w:rPr>
        <w:pPrChange w:id="133" w:author="Daniel Capistrano" w:date="2026-01-25T14:57:00Z" w16du:dateUtc="2026-01-25T14:57:00Z">
          <w:pPr>
            <w:autoSpaceDE w:val="0"/>
            <w:autoSpaceDN w:val="0"/>
            <w:ind w:left="851" w:right="851"/>
          </w:pPr>
        </w:pPrChange>
      </w:pPr>
    </w:p>
    <w:p w14:paraId="4B8F9BA9" w14:textId="77777777" w:rsidR="00BA0612" w:rsidRDefault="00BA0612" w:rsidP="00BA0612">
      <w:pPr>
        <w:autoSpaceDE w:val="0"/>
        <w:autoSpaceDN w:val="0"/>
        <w:ind w:left="851" w:right="851"/>
        <w:rPr>
          <w:rFonts w:eastAsia="Batang"/>
          <w:bCs/>
          <w:szCs w:val="20"/>
          <w:lang w:eastAsia="de-DE"/>
        </w:rPr>
      </w:pPr>
    </w:p>
    <w:p w14:paraId="5F537FC1" w14:textId="77777777" w:rsidR="00BA0612" w:rsidRDefault="00BA0612" w:rsidP="00BA0612">
      <w:pPr>
        <w:autoSpaceDE w:val="0"/>
        <w:autoSpaceDN w:val="0"/>
        <w:ind w:left="851" w:right="851"/>
        <w:rPr>
          <w:rFonts w:eastAsia="Batang"/>
          <w:bCs/>
          <w:szCs w:val="20"/>
          <w:lang w:eastAsia="de-DE"/>
        </w:rPr>
      </w:pPr>
    </w:p>
    <w:p w14:paraId="2158F565" w14:textId="77777777" w:rsidR="00BA0612" w:rsidRDefault="00BA0612" w:rsidP="00BA0612">
      <w:pPr>
        <w:autoSpaceDE w:val="0"/>
        <w:autoSpaceDN w:val="0"/>
        <w:ind w:left="851" w:right="851"/>
        <w:rPr>
          <w:rFonts w:eastAsia="Batang"/>
          <w:bCs/>
          <w:szCs w:val="20"/>
          <w:lang w:eastAsia="de-DE"/>
        </w:rPr>
      </w:pPr>
    </w:p>
    <w:p w14:paraId="6CCAD4D8" w14:textId="77777777" w:rsidR="00BA0612" w:rsidRDefault="00BA0612" w:rsidP="00BA0612">
      <w:pPr>
        <w:autoSpaceDE w:val="0"/>
        <w:autoSpaceDN w:val="0"/>
        <w:ind w:left="851" w:right="851"/>
        <w:rPr>
          <w:rFonts w:eastAsia="Batang"/>
          <w:bCs/>
          <w:szCs w:val="20"/>
          <w:lang w:eastAsia="de-DE"/>
        </w:rPr>
      </w:pPr>
    </w:p>
    <w:p w14:paraId="3C54424D" w14:textId="77777777" w:rsidR="00BA0612" w:rsidRDefault="00BA0612" w:rsidP="00BA0612">
      <w:pPr>
        <w:autoSpaceDE w:val="0"/>
        <w:autoSpaceDN w:val="0"/>
        <w:ind w:left="851" w:right="851"/>
        <w:rPr>
          <w:rFonts w:eastAsia="Batang"/>
          <w:bCs/>
          <w:szCs w:val="20"/>
          <w:lang w:eastAsia="de-DE"/>
        </w:rPr>
      </w:pPr>
    </w:p>
    <w:p w14:paraId="07806A1B" w14:textId="77777777" w:rsidR="00BA0612" w:rsidRDefault="00BA0612" w:rsidP="00BA0612">
      <w:pPr>
        <w:autoSpaceDE w:val="0"/>
        <w:autoSpaceDN w:val="0"/>
        <w:ind w:right="851"/>
        <w:rPr>
          <w:rFonts w:eastAsia="Batang"/>
          <w:bCs/>
          <w:szCs w:val="20"/>
          <w:lang w:eastAsia="de-DE"/>
        </w:rPr>
      </w:pPr>
    </w:p>
    <w:p w14:paraId="64733106" w14:textId="77777777" w:rsidR="00BA0612" w:rsidRDefault="00BA0612" w:rsidP="00BA0612">
      <w:pPr>
        <w:pStyle w:val="RSDisclaimer"/>
      </w:pPr>
    </w:p>
    <w:p w14:paraId="322C9B42" w14:textId="2272ED47" w:rsidR="005A5137" w:rsidRDefault="00BA0612" w:rsidP="00BA0612">
      <w:pPr>
        <w:pStyle w:val="RSDisclaimer"/>
        <w:rPr>
          <w:ins w:id="134" w:author="Daniel Capistrano" w:date="2026-01-25T15:00:00Z" w16du:dateUtc="2026-01-25T15:00:00Z"/>
        </w:rPr>
      </w:pPr>
      <w:r w:rsidRPr="002D051A">
        <w:t>This report has been accepted for publication by the Institute, which does not itself take institutional policy positions. All ESRI Research Series reports are peer reviewed prior to publication. The author</w:t>
      </w:r>
      <w:r>
        <w:t>(</w:t>
      </w:r>
      <w:r w:rsidRPr="002D051A">
        <w:t>s</w:t>
      </w:r>
      <w:r>
        <w:t>)</w:t>
      </w:r>
      <w:r w:rsidRPr="002D051A">
        <w:t xml:space="preserve"> are solely responsible for the content and the views expressed.</w:t>
      </w:r>
      <w:r>
        <w:t xml:space="preserve"> </w:t>
      </w:r>
    </w:p>
    <w:p w14:paraId="2E057C7C" w14:textId="77777777" w:rsidR="005A5137" w:rsidRDefault="005A5137">
      <w:pPr>
        <w:rPr>
          <w:ins w:id="135" w:author="Daniel Capistrano" w:date="2026-01-25T15:00:00Z" w16du:dateUtc="2026-01-25T15:00:00Z"/>
          <w:rFonts w:eastAsia="Batang"/>
          <w:bCs/>
          <w:i/>
          <w:szCs w:val="20"/>
          <w:lang w:val="en-GB" w:eastAsia="de-DE"/>
        </w:rPr>
      </w:pPr>
      <w:ins w:id="136" w:author="Daniel Capistrano" w:date="2026-01-25T15:00:00Z" w16du:dateUtc="2026-01-25T15:00:00Z">
        <w:r>
          <w:br w:type="page"/>
        </w:r>
      </w:ins>
    </w:p>
    <w:p w14:paraId="11C6660E" w14:textId="1EC612DB" w:rsidR="005A5137" w:rsidRPr="003A62B6" w:rsidRDefault="005A5137" w:rsidP="005A5137">
      <w:pPr>
        <w:pStyle w:val="RSHeading-Firstpages"/>
        <w:rPr>
          <w:ins w:id="137" w:author="Daniel Capistrano" w:date="2026-01-25T15:00:00Z" w16du:dateUtc="2026-01-25T15:00:00Z"/>
        </w:rPr>
      </w:pPr>
      <w:ins w:id="138" w:author="Daniel Capistrano" w:date="2026-01-25T15:00:00Z" w16du:dateUtc="2026-01-25T15:00:00Z">
        <w:r>
          <w:lastRenderedPageBreak/>
          <w:t>FOREWORD</w:t>
        </w:r>
      </w:ins>
    </w:p>
    <w:p w14:paraId="2B19BE49" w14:textId="77777777" w:rsidR="00E752DE" w:rsidRPr="00E752DE" w:rsidRDefault="00E752DE" w:rsidP="00E752DE">
      <w:pPr>
        <w:pStyle w:val="ESRIBodyText"/>
        <w:rPr>
          <w:ins w:id="139" w:author="Daniel Capistrano" w:date="2026-01-25T15:03:00Z" w16du:dateUtc="2026-01-25T15:03:00Z"/>
        </w:rPr>
        <w:pPrChange w:id="140" w:author="Daniel Capistrano" w:date="2026-01-25T15:04:00Z" w16du:dateUtc="2026-01-25T15:04:00Z">
          <w:pPr>
            <w:pStyle w:val="RSHeading-Firstpages"/>
          </w:pPr>
        </w:pPrChange>
      </w:pPr>
      <w:ins w:id="141" w:author="Daniel Capistrano" w:date="2026-01-25T15:03:00Z" w16du:dateUtc="2026-01-25T15:03:00Z">
        <w:r w:rsidRPr="00E752DE">
          <w:t>The resilience of people’s sense of fairness towards income re-distribution during a time of huge uncertainties and complexities captured in this research, underscores the importance they place on our welfare system in ending inequality.</w:t>
        </w:r>
      </w:ins>
    </w:p>
    <w:p w14:paraId="15A5BC5B" w14:textId="77777777" w:rsidR="00E752DE" w:rsidRPr="00E752DE" w:rsidRDefault="00E752DE" w:rsidP="00E752DE">
      <w:pPr>
        <w:pStyle w:val="ESRIBodyText"/>
        <w:rPr>
          <w:ins w:id="142" w:author="Daniel Capistrano" w:date="2026-01-25T15:03:00Z" w16du:dateUtc="2026-01-25T15:03:00Z"/>
        </w:rPr>
        <w:pPrChange w:id="143" w:author="Daniel Capistrano" w:date="2026-01-25T15:04:00Z" w16du:dateUtc="2026-01-25T15:04:00Z">
          <w:pPr>
            <w:pStyle w:val="RSHeading-Firstpages"/>
          </w:pPr>
        </w:pPrChange>
      </w:pPr>
      <w:ins w:id="144" w:author="Daniel Capistrano" w:date="2026-01-25T15:03:00Z" w16du:dateUtc="2026-01-25T15:03:00Z">
        <w:r w:rsidRPr="00E752DE">
          <w:t>Community Foundation Ireland partners with the Economic and Social Research Institute to provide agenda setting reports which can and do inform debate and policy.</w:t>
        </w:r>
      </w:ins>
    </w:p>
    <w:p w14:paraId="1237ADA0" w14:textId="77777777" w:rsidR="00E752DE" w:rsidRPr="00E752DE" w:rsidRDefault="00E752DE" w:rsidP="00E752DE">
      <w:pPr>
        <w:pStyle w:val="ESRIBodyText"/>
        <w:rPr>
          <w:ins w:id="145" w:author="Daniel Capistrano" w:date="2026-01-25T15:03:00Z" w16du:dateUtc="2026-01-25T15:03:00Z"/>
        </w:rPr>
        <w:pPrChange w:id="146" w:author="Daniel Capistrano" w:date="2026-01-25T15:04:00Z" w16du:dateUtc="2026-01-25T15:04:00Z">
          <w:pPr>
            <w:pStyle w:val="RSHeading-Firstpages"/>
          </w:pPr>
        </w:pPrChange>
      </w:pPr>
      <w:ins w:id="147" w:author="Daniel Capistrano" w:date="2026-01-25T15:03:00Z" w16du:dateUtc="2026-01-25T15:03:00Z">
        <w:r w:rsidRPr="00E752DE">
          <w:t>The findings in this report show the importance three-quarters of people place on welfare supports to alleviate poverty while also illustrating how political and public narrative can influence that opinion.</w:t>
        </w:r>
      </w:ins>
    </w:p>
    <w:p w14:paraId="7D0CA04C" w14:textId="77777777" w:rsidR="00E752DE" w:rsidRPr="00E752DE" w:rsidRDefault="00E752DE" w:rsidP="00E752DE">
      <w:pPr>
        <w:pStyle w:val="ESRIBodyText"/>
        <w:rPr>
          <w:ins w:id="148" w:author="Daniel Capistrano" w:date="2026-01-25T15:03:00Z" w16du:dateUtc="2026-01-25T15:03:00Z"/>
        </w:rPr>
        <w:pPrChange w:id="149" w:author="Daniel Capistrano" w:date="2026-01-25T15:04:00Z" w16du:dateUtc="2026-01-25T15:04:00Z">
          <w:pPr>
            <w:pStyle w:val="RSHeading-Firstpages"/>
          </w:pPr>
        </w:pPrChange>
      </w:pPr>
      <w:ins w:id="150" w:author="Daniel Capistrano" w:date="2026-01-25T15:03:00Z" w16du:dateUtc="2026-01-25T15:03:00Z">
        <w:r w:rsidRPr="00E752DE">
          <w:t>With that influence comes a responsibility to ensure public commentary is not only accurate, but fair in reflecting that recipients are accessing their entitlements and rights.</w:t>
        </w:r>
      </w:ins>
    </w:p>
    <w:p w14:paraId="686E8742" w14:textId="77777777" w:rsidR="00E752DE" w:rsidRPr="00E752DE" w:rsidRDefault="00E752DE" w:rsidP="00E752DE">
      <w:pPr>
        <w:pStyle w:val="ESRIBodyText"/>
        <w:rPr>
          <w:ins w:id="151" w:author="Daniel Capistrano" w:date="2026-01-25T15:03:00Z" w16du:dateUtc="2026-01-25T15:03:00Z"/>
        </w:rPr>
        <w:pPrChange w:id="152" w:author="Daniel Capistrano" w:date="2026-01-25T15:04:00Z" w16du:dateUtc="2026-01-25T15:04:00Z">
          <w:pPr>
            <w:pStyle w:val="RSHeading-Firstpages"/>
          </w:pPr>
        </w:pPrChange>
      </w:pPr>
      <w:ins w:id="153" w:author="Daniel Capistrano" w:date="2026-01-25T15:03:00Z" w16du:dateUtc="2026-01-25T15:03:00Z">
        <w:r w:rsidRPr="00E752DE">
          <w:t>The importance of framing a narrative is captured in the gap in public support for spending on older people and childcare which is very high, and the lower figures for people who are out of work. While that gap reflects similar findings across Europe, it should be noted it is narrower amongst people in Ireland.</w:t>
        </w:r>
      </w:ins>
    </w:p>
    <w:p w14:paraId="7347CE5C" w14:textId="77777777" w:rsidR="00E752DE" w:rsidRPr="00E752DE" w:rsidRDefault="00E752DE" w:rsidP="00E752DE">
      <w:pPr>
        <w:pStyle w:val="ESRIBodyText"/>
        <w:rPr>
          <w:ins w:id="154" w:author="Daniel Capistrano" w:date="2026-01-25T15:03:00Z" w16du:dateUtc="2026-01-25T15:03:00Z"/>
        </w:rPr>
        <w:pPrChange w:id="155" w:author="Daniel Capistrano" w:date="2026-01-25T15:04:00Z" w16du:dateUtc="2026-01-25T15:04:00Z">
          <w:pPr>
            <w:pStyle w:val="RSHeading-Firstpages"/>
          </w:pPr>
        </w:pPrChange>
      </w:pPr>
      <w:ins w:id="156" w:author="Daniel Capistrano" w:date="2026-01-25T15:03:00Z" w16du:dateUtc="2026-01-25T15:03:00Z">
        <w:r w:rsidRPr="00E752DE">
          <w:t>Much of the research will need careful consideration, though those who seek equality can only be encouraged that when presented with correct and true information there is strong public support for fair income distribution.</w:t>
        </w:r>
      </w:ins>
    </w:p>
    <w:p w14:paraId="24C48208" w14:textId="77777777" w:rsidR="00E752DE" w:rsidRPr="00E752DE" w:rsidRDefault="00E752DE" w:rsidP="00E752DE">
      <w:pPr>
        <w:pStyle w:val="ESRIBodyText"/>
        <w:rPr>
          <w:ins w:id="157" w:author="Daniel Capistrano" w:date="2026-01-25T15:03:00Z" w16du:dateUtc="2026-01-25T15:03:00Z"/>
        </w:rPr>
        <w:pPrChange w:id="158" w:author="Daniel Capistrano" w:date="2026-01-25T15:04:00Z" w16du:dateUtc="2026-01-25T15:04:00Z">
          <w:pPr>
            <w:pStyle w:val="RSHeading-Firstpages"/>
          </w:pPr>
        </w:pPrChange>
      </w:pPr>
      <w:ins w:id="159" w:author="Daniel Capistrano" w:date="2026-01-25T15:03:00Z" w16du:dateUtc="2026-01-25T15:03:00Z">
        <w:r w:rsidRPr="00E752DE">
          <w:t>When there is public awareness of difficult choices facing many homes in balancing the need for essentials such as heat, clothing and food this helps to grow greater understanding and support for the important role of the welfare system.</w:t>
        </w:r>
      </w:ins>
    </w:p>
    <w:p w14:paraId="21BD21E2" w14:textId="77777777" w:rsidR="00E752DE" w:rsidRPr="00E752DE" w:rsidRDefault="00E752DE" w:rsidP="00E752DE">
      <w:pPr>
        <w:pStyle w:val="ESRIBodyText"/>
        <w:rPr>
          <w:ins w:id="160" w:author="Daniel Capistrano" w:date="2026-01-25T15:03:00Z" w16du:dateUtc="2026-01-25T15:03:00Z"/>
        </w:rPr>
        <w:pPrChange w:id="161" w:author="Daniel Capistrano" w:date="2026-01-25T15:04:00Z" w16du:dateUtc="2026-01-25T15:04:00Z">
          <w:pPr>
            <w:pStyle w:val="RSHeading-Firstpages"/>
          </w:pPr>
        </w:pPrChange>
      </w:pPr>
      <w:ins w:id="162" w:author="Daniel Capistrano" w:date="2026-01-25T15:03:00Z" w16du:dateUtc="2026-01-25T15:03:00Z">
        <w:r w:rsidRPr="00E752DE">
          <w:t>Partnering with 5,000 voluntary, community and charitable organisations as well as expert researchers and advocates, the Community Foundation will reflect on these findings and examine how they can advance our equality mission.</w:t>
        </w:r>
      </w:ins>
    </w:p>
    <w:p w14:paraId="6FC99EAF" w14:textId="77777777" w:rsidR="00E752DE" w:rsidRPr="00E752DE" w:rsidRDefault="00E752DE" w:rsidP="00E752DE">
      <w:pPr>
        <w:pStyle w:val="ESRIBodyText"/>
        <w:rPr>
          <w:ins w:id="163" w:author="Daniel Capistrano" w:date="2026-01-25T15:03:00Z" w16du:dateUtc="2026-01-25T15:03:00Z"/>
        </w:rPr>
        <w:pPrChange w:id="164" w:author="Daniel Capistrano" w:date="2026-01-25T15:04:00Z" w16du:dateUtc="2026-01-25T15:04:00Z">
          <w:pPr>
            <w:pStyle w:val="RSHeading-Firstpages"/>
          </w:pPr>
        </w:pPrChange>
      </w:pPr>
      <w:ins w:id="165" w:author="Daniel Capistrano" w:date="2026-01-25T15:03:00Z" w16du:dateUtc="2026-01-25T15:03:00Z">
        <w:r w:rsidRPr="00E752DE">
          <w:t>With our partners the Foundation will examine how the report can be used effectively to ensure the importance of the welfare system in addressing inequality and offering opportunity is appreciated and understood.</w:t>
        </w:r>
      </w:ins>
    </w:p>
    <w:p w14:paraId="24D999A2" w14:textId="77777777" w:rsidR="00E752DE" w:rsidRPr="00E752DE" w:rsidRDefault="00E752DE" w:rsidP="00E752DE">
      <w:pPr>
        <w:pStyle w:val="ESRIBodyText"/>
        <w:rPr>
          <w:ins w:id="166" w:author="Daniel Capistrano" w:date="2026-01-25T15:03:00Z" w16du:dateUtc="2026-01-25T15:03:00Z"/>
        </w:rPr>
        <w:pPrChange w:id="167" w:author="Daniel Capistrano" w:date="2026-01-25T15:04:00Z" w16du:dateUtc="2026-01-25T15:04:00Z">
          <w:pPr>
            <w:pStyle w:val="RSHeading-Firstpages"/>
          </w:pPr>
        </w:pPrChange>
      </w:pPr>
      <w:ins w:id="168" w:author="Daniel Capistrano" w:date="2026-01-25T15:03:00Z" w16du:dateUtc="2026-01-25T15:03:00Z">
        <w:r w:rsidRPr="00E752DE">
          <w:t>We also be encouraging others to take the same responsible approach.</w:t>
        </w:r>
      </w:ins>
    </w:p>
    <w:p w14:paraId="4AE7B1A5" w14:textId="77777777" w:rsidR="00E752DE" w:rsidRPr="00E752DE" w:rsidRDefault="00E752DE" w:rsidP="00E752DE">
      <w:pPr>
        <w:pStyle w:val="ESRIBodyText"/>
        <w:spacing w:after="0"/>
        <w:rPr>
          <w:ins w:id="169" w:author="Daniel Capistrano" w:date="2026-01-25T15:03:00Z" w16du:dateUtc="2026-01-25T15:03:00Z"/>
          <w:b/>
          <w:bCs/>
          <w:rPrChange w:id="170" w:author="Daniel Capistrano" w:date="2026-01-25T15:05:00Z" w16du:dateUtc="2026-01-25T15:05:00Z">
            <w:rPr>
              <w:ins w:id="171" w:author="Daniel Capistrano" w:date="2026-01-25T15:03:00Z" w16du:dateUtc="2026-01-25T15:03:00Z"/>
            </w:rPr>
          </w:rPrChange>
        </w:rPr>
        <w:pPrChange w:id="172" w:author="Daniel Capistrano" w:date="2026-01-25T15:04:00Z" w16du:dateUtc="2026-01-25T15:04:00Z">
          <w:pPr>
            <w:pStyle w:val="RSHeading-Firstpages"/>
          </w:pPr>
        </w:pPrChange>
      </w:pPr>
      <w:ins w:id="173" w:author="Daniel Capistrano" w:date="2026-01-25T15:03:00Z" w16du:dateUtc="2026-01-25T15:03:00Z">
        <w:r w:rsidRPr="00E752DE">
          <w:rPr>
            <w:b/>
            <w:bCs/>
            <w:rPrChange w:id="174" w:author="Daniel Capistrano" w:date="2026-01-25T15:05:00Z" w16du:dateUtc="2026-01-25T15:05:00Z">
              <w:rPr/>
            </w:rPrChange>
          </w:rPr>
          <w:t>Denise Charlton,</w:t>
        </w:r>
      </w:ins>
    </w:p>
    <w:p w14:paraId="21966A26" w14:textId="0B51D0D9" w:rsidR="00BA0612" w:rsidRPr="00E752DE" w:rsidDel="00E752DE" w:rsidRDefault="00E752DE" w:rsidP="00E752DE">
      <w:pPr>
        <w:pStyle w:val="ESRIBodyText"/>
        <w:spacing w:after="0"/>
        <w:rPr>
          <w:del w:id="175" w:author="Daniel Capistrano" w:date="2026-01-25T15:03:00Z" w16du:dateUtc="2026-01-25T15:03:00Z"/>
          <w:b/>
          <w:bCs/>
          <w:rPrChange w:id="176" w:author="Daniel Capistrano" w:date="2026-01-25T15:05:00Z" w16du:dateUtc="2026-01-25T15:05:00Z">
            <w:rPr>
              <w:del w:id="177" w:author="Daniel Capistrano" w:date="2026-01-25T15:03:00Z" w16du:dateUtc="2026-01-25T15:03:00Z"/>
            </w:rPr>
          </w:rPrChange>
        </w:rPr>
        <w:pPrChange w:id="178" w:author="Daniel Capistrano" w:date="2026-01-25T15:04:00Z" w16du:dateUtc="2026-01-25T15:04:00Z">
          <w:pPr>
            <w:pStyle w:val="RSDisclaimer"/>
          </w:pPr>
        </w:pPrChange>
      </w:pPr>
      <w:ins w:id="179" w:author="Daniel Capistrano" w:date="2026-01-25T15:03:00Z" w16du:dateUtc="2026-01-25T15:03:00Z">
        <w:r w:rsidRPr="00E752DE">
          <w:rPr>
            <w:b/>
            <w:bCs/>
            <w:rPrChange w:id="180" w:author="Daniel Capistrano" w:date="2026-01-25T15:05:00Z" w16du:dateUtc="2026-01-25T15:05:00Z">
              <w:rPr/>
            </w:rPrChange>
          </w:rPr>
          <w:t>Chief Executive,</w:t>
        </w:r>
      </w:ins>
      <w:ins w:id="181" w:author="Daniel Capistrano" w:date="2026-01-25T15:04:00Z" w16du:dateUtc="2026-01-25T15:04:00Z">
        <w:r w:rsidRPr="00E752DE">
          <w:rPr>
            <w:b/>
            <w:bCs/>
            <w:rPrChange w:id="182" w:author="Daniel Capistrano" w:date="2026-01-25T15:05:00Z" w16du:dateUtc="2026-01-25T15:05:00Z">
              <w:rPr/>
            </w:rPrChange>
          </w:rPr>
          <w:t xml:space="preserve"> </w:t>
        </w:r>
      </w:ins>
      <w:ins w:id="183" w:author="Daniel Capistrano" w:date="2026-01-25T15:03:00Z" w16du:dateUtc="2026-01-25T15:03:00Z">
        <w:r w:rsidRPr="00E752DE">
          <w:rPr>
            <w:b/>
            <w:bCs/>
            <w:rPrChange w:id="184" w:author="Daniel Capistrano" w:date="2026-01-25T15:05:00Z" w16du:dateUtc="2026-01-25T15:05:00Z">
              <w:rPr/>
            </w:rPrChange>
          </w:rPr>
          <w:t>Community Foundation Ireland</w:t>
        </w:r>
      </w:ins>
    </w:p>
    <w:p w14:paraId="1DAAE7F7" w14:textId="7F66BA04" w:rsidR="00D652AB" w:rsidRPr="00E752DE" w:rsidDel="00E752DE" w:rsidRDefault="00BA0612" w:rsidP="00E752DE">
      <w:pPr>
        <w:pStyle w:val="ESRIBodyText"/>
        <w:rPr>
          <w:del w:id="185" w:author="Daniel Capistrano" w:date="2026-01-25T15:04:00Z" w16du:dateUtc="2026-01-25T15:04:00Z"/>
          <w:rFonts w:eastAsia="Times New Roman" w:cs="Times New Roman"/>
          <w:b/>
          <w:bCs/>
          <w:sz w:val="28"/>
          <w:szCs w:val="28"/>
          <w:rPrChange w:id="186" w:author="Daniel Capistrano" w:date="2026-01-25T15:05:00Z" w16du:dateUtc="2026-01-25T15:05:00Z">
            <w:rPr>
              <w:del w:id="187" w:author="Daniel Capistrano" w:date="2026-01-25T15:04:00Z" w16du:dateUtc="2026-01-25T15:04:00Z"/>
              <w:rFonts w:ascii="Calibri" w:eastAsia="Times New Roman" w:hAnsi="Calibri" w:cs="Times New Roman"/>
              <w:sz w:val="28"/>
              <w:szCs w:val="28"/>
            </w:rPr>
          </w:rPrChange>
        </w:rPr>
        <w:pPrChange w:id="188" w:author="Daniel Capistrano" w:date="2026-01-25T15:04:00Z" w16du:dateUtc="2026-01-25T15:04:00Z">
          <w:pPr>
            <w:pStyle w:val="RSDisclaimer"/>
          </w:pPr>
        </w:pPrChange>
      </w:pPr>
      <w:del w:id="189" w:author="Meg Walker" w:date="2026-01-12T17:41:00Z" w16du:dateUtc="2026-01-12T17:41:00Z">
        <w:r w:rsidRPr="00E752DE" w:rsidDel="00F72C6C">
          <w:rPr>
            <w:b/>
            <w:bCs/>
            <w:rPrChange w:id="190" w:author="Daniel Capistrano" w:date="2026-01-25T15:05:00Z" w16du:dateUtc="2026-01-25T15:05:00Z">
              <w:rPr/>
            </w:rPrChange>
          </w:rPr>
          <w:delText>(Style: RS Disclaimer)</w:delText>
        </w:r>
      </w:del>
    </w:p>
    <w:p w14:paraId="70A909A4" w14:textId="45D21D59" w:rsidR="000E35CE" w:rsidRPr="00E752DE" w:rsidRDefault="000E35CE" w:rsidP="00E752DE">
      <w:pPr>
        <w:pStyle w:val="ESRIBodyText"/>
        <w:rPr>
          <w:b/>
          <w:bCs/>
          <w:rPrChange w:id="191" w:author="Daniel Capistrano" w:date="2026-01-25T15:05:00Z" w16du:dateUtc="2026-01-25T15:05:00Z">
            <w:rPr/>
          </w:rPrChange>
        </w:rPr>
        <w:pPrChange w:id="192" w:author="Daniel Capistrano" w:date="2026-01-25T15:04:00Z" w16du:dateUtc="2026-01-25T15:04:00Z">
          <w:pPr/>
        </w:pPrChange>
      </w:pPr>
    </w:p>
    <w:p w14:paraId="01C036EF" w14:textId="2AE8F1D0" w:rsidR="00030C90" w:rsidRDefault="00030C90">
      <w:pPr>
        <w:sectPr w:rsidR="00030C90" w:rsidSect="00F72C6C">
          <w:headerReference w:type="even" r:id="rId14"/>
          <w:headerReference w:type="default" r:id="rId15"/>
          <w:pgSz w:w="11906" w:h="16838"/>
          <w:pgMar w:top="1440" w:right="1440" w:bottom="851" w:left="1440" w:header="709" w:footer="709" w:gutter="0"/>
          <w:cols w:space="708"/>
          <w:docGrid w:linePitch="360"/>
          <w:sectPrChange w:id="193" w:author="Meg Walker" w:date="2026-01-12T17:43:00Z" w16du:dateUtc="2026-01-12T17:43:00Z">
            <w:sectPr w:rsidR="00030C90" w:rsidSect="00F72C6C">
              <w:pgMar w:top="1440" w:right="1440" w:bottom="851" w:left="1440" w:header="708" w:footer="708" w:gutter="0"/>
            </w:sectPr>
          </w:sectPrChange>
        </w:sectPr>
      </w:pPr>
    </w:p>
    <w:p w14:paraId="1381213F" w14:textId="009F7A18" w:rsidR="00E179AF" w:rsidRPr="000E6C94" w:rsidRDefault="001439F2" w:rsidP="000E6C94">
      <w:pPr>
        <w:pStyle w:val="RSTOCheading"/>
      </w:pPr>
      <w:bookmarkStart w:id="194" w:name="_Toc478114275"/>
      <w:bookmarkStart w:id="195" w:name="_Toc478114336"/>
      <w:bookmarkStart w:id="196" w:name="_Toc478114426"/>
      <w:bookmarkStart w:id="197" w:name="_Toc478122982"/>
      <w:bookmarkStart w:id="198" w:name="_Toc478123784"/>
      <w:bookmarkStart w:id="199" w:name="_Toc478123851"/>
      <w:bookmarkStart w:id="200" w:name="_Toc478126825"/>
      <w:bookmarkStart w:id="201" w:name="_Toc478126930"/>
      <w:bookmarkStart w:id="202" w:name="_Toc473836054"/>
      <w:r w:rsidRPr="00DB1FD5">
        <w:lastRenderedPageBreak/>
        <w:t>TABLE OF CONTENTS</w:t>
      </w:r>
      <w:bookmarkEnd w:id="194"/>
      <w:bookmarkEnd w:id="195"/>
      <w:bookmarkEnd w:id="196"/>
      <w:bookmarkEnd w:id="197"/>
      <w:bookmarkEnd w:id="198"/>
      <w:bookmarkEnd w:id="199"/>
      <w:bookmarkEnd w:id="200"/>
      <w:bookmarkEnd w:id="201"/>
      <w:bookmarkEnd w:id="202"/>
    </w:p>
    <w:p w14:paraId="27C98B63" w14:textId="17A4D99D" w:rsidR="004A593D" w:rsidRDefault="00B42ED7" w:rsidP="0023430F">
      <w:pPr>
        <w:pStyle w:val="TOC1"/>
        <w:rPr>
          <w:rFonts w:asciiTheme="minorHAnsi" w:eastAsiaTheme="minorEastAsia" w:hAnsiTheme="minorHAnsi" w:cstheme="minorBidi"/>
          <w:color w:val="auto"/>
          <w:kern w:val="2"/>
          <w:sz w:val="24"/>
          <w:szCs w:val="24"/>
          <w:lang w:eastAsia="en-IE"/>
          <w14:ligatures w14:val="standardContextual"/>
        </w:rPr>
      </w:pPr>
      <w:r>
        <w:fldChar w:fldCharType="begin"/>
      </w:r>
      <w:r>
        <w:instrText xml:space="preserve"> TOC \o "1-3" \h \z \t "RS Chapter name,1" </w:instrText>
      </w:r>
      <w:r>
        <w:fldChar w:fldCharType="separate"/>
      </w:r>
      <w:r w:rsidR="004A593D">
        <w:fldChar w:fldCharType="begin"/>
      </w:r>
      <w:r w:rsidR="004A593D">
        <w:instrText>HYPERLINK \l "_Toc211497158"</w:instrText>
      </w:r>
      <w:r w:rsidR="004A593D">
        <w:fldChar w:fldCharType="separate"/>
      </w:r>
      <w:r w:rsidR="004A593D" w:rsidRPr="00D236E4">
        <w:rPr>
          <w:rStyle w:val="Hyperlink"/>
        </w:rPr>
        <w:t>Executive summary</w:t>
      </w:r>
      <w:r w:rsidR="004A593D">
        <w:rPr>
          <w:webHidden/>
        </w:rPr>
        <w:tab/>
      </w:r>
      <w:r w:rsidR="004A593D">
        <w:rPr>
          <w:webHidden/>
        </w:rPr>
        <w:fldChar w:fldCharType="begin"/>
      </w:r>
      <w:r w:rsidR="004A593D">
        <w:rPr>
          <w:webHidden/>
        </w:rPr>
        <w:instrText xml:space="preserve"> PAGEREF _Toc211497158 \h </w:instrText>
      </w:r>
      <w:r w:rsidR="004A593D">
        <w:rPr>
          <w:webHidden/>
        </w:rPr>
      </w:r>
      <w:r w:rsidR="004A593D">
        <w:rPr>
          <w:webHidden/>
        </w:rPr>
        <w:fldChar w:fldCharType="separate"/>
      </w:r>
      <w:ins w:id="203" w:author="Meg Walker" w:date="2026-01-20T19:32:00Z" w16du:dateUtc="2026-01-20T19:32:00Z">
        <w:r w:rsidR="003B710F">
          <w:rPr>
            <w:webHidden/>
          </w:rPr>
          <w:t>vii</w:t>
        </w:r>
      </w:ins>
      <w:del w:id="204" w:author="Meg Walker" w:date="2026-01-12T17:42:00Z" w16du:dateUtc="2026-01-12T17:42:00Z">
        <w:r w:rsidR="004A593D" w:rsidDel="00F72C6C">
          <w:rPr>
            <w:webHidden/>
          </w:rPr>
          <w:delText>6</w:delText>
        </w:r>
      </w:del>
      <w:r w:rsidR="004A593D">
        <w:rPr>
          <w:webHidden/>
        </w:rPr>
        <w:fldChar w:fldCharType="end"/>
      </w:r>
      <w:r w:rsidR="004A593D">
        <w:fldChar w:fldCharType="end"/>
      </w:r>
    </w:p>
    <w:p w14:paraId="79F5249C" w14:textId="07741921" w:rsidR="004A593D" w:rsidRDefault="004A593D" w:rsidP="0023430F">
      <w:pPr>
        <w:pStyle w:val="TOC1"/>
        <w:rPr>
          <w:rFonts w:asciiTheme="minorHAnsi" w:eastAsiaTheme="minorEastAsia" w:hAnsiTheme="minorHAnsi" w:cstheme="minorBidi"/>
          <w:color w:val="auto"/>
          <w:kern w:val="2"/>
          <w:sz w:val="24"/>
          <w:szCs w:val="24"/>
          <w:lang w:eastAsia="en-IE"/>
          <w14:ligatures w14:val="standardContextual"/>
        </w:rPr>
      </w:pPr>
      <w:r>
        <w:fldChar w:fldCharType="begin"/>
      </w:r>
      <w:r>
        <w:instrText>HYPERLINK \l "_Toc211497159"</w:instrText>
      </w:r>
      <w:r>
        <w:fldChar w:fldCharType="separate"/>
      </w:r>
      <w:r w:rsidRPr="00D236E4">
        <w:rPr>
          <w:rStyle w:val="Hyperlink"/>
        </w:rPr>
        <w:t>CHAPTER 1</w:t>
      </w:r>
      <w:ins w:id="205" w:author="Meg Walker" w:date="2026-01-13T11:37:00Z" w16du:dateUtc="2026-01-13T11:37:00Z">
        <w:r w:rsidR="0023430F">
          <w:rPr>
            <w:rStyle w:val="Hyperlink"/>
          </w:rPr>
          <w:t>: Introduction</w:t>
        </w:r>
      </w:ins>
      <w:r>
        <w:rPr>
          <w:webHidden/>
        </w:rPr>
        <w:tab/>
      </w:r>
      <w:r>
        <w:rPr>
          <w:webHidden/>
        </w:rPr>
        <w:fldChar w:fldCharType="begin"/>
      </w:r>
      <w:r>
        <w:rPr>
          <w:webHidden/>
        </w:rPr>
        <w:instrText xml:space="preserve"> PAGEREF _Toc211497159 \h </w:instrText>
      </w:r>
      <w:r>
        <w:rPr>
          <w:webHidden/>
        </w:rPr>
      </w:r>
      <w:r>
        <w:rPr>
          <w:webHidden/>
        </w:rPr>
        <w:fldChar w:fldCharType="separate"/>
      </w:r>
      <w:ins w:id="206" w:author="Meg Walker" w:date="2026-01-20T19:32:00Z" w16du:dateUtc="2026-01-20T19:32:00Z">
        <w:r w:rsidR="003B710F">
          <w:rPr>
            <w:webHidden/>
          </w:rPr>
          <w:t>1</w:t>
        </w:r>
      </w:ins>
      <w:del w:id="207" w:author="Meg Walker" w:date="2026-01-12T17:42:00Z" w16du:dateUtc="2026-01-12T17:42:00Z">
        <w:r w:rsidDel="00F72C6C">
          <w:rPr>
            <w:webHidden/>
          </w:rPr>
          <w:delText>8</w:delText>
        </w:r>
      </w:del>
      <w:r>
        <w:rPr>
          <w:webHidden/>
        </w:rPr>
        <w:fldChar w:fldCharType="end"/>
      </w:r>
      <w:r>
        <w:fldChar w:fldCharType="end"/>
      </w:r>
    </w:p>
    <w:p w14:paraId="4C8A7818" w14:textId="50BABBA1" w:rsidR="004A593D" w:rsidDel="0023430F" w:rsidRDefault="004A593D">
      <w:pPr>
        <w:pStyle w:val="TOC2"/>
        <w:rPr>
          <w:del w:id="208" w:author="Meg Walker" w:date="2026-01-13T11:37:00Z" w16du:dateUtc="2026-01-13T11:37:00Z"/>
          <w:rFonts w:asciiTheme="minorHAnsi" w:eastAsiaTheme="minorEastAsia" w:hAnsiTheme="minorHAnsi" w:cstheme="minorBidi"/>
          <w:kern w:val="2"/>
          <w:sz w:val="24"/>
          <w:szCs w:val="24"/>
          <w:lang w:eastAsia="en-IE"/>
          <w14:ligatures w14:val="standardContextual"/>
        </w:rPr>
        <w:pPrChange w:id="209" w:author="Meg Walker" w:date="2026-01-13T11:44:00Z" w16du:dateUtc="2026-01-13T11:44:00Z">
          <w:pPr>
            <w:pStyle w:val="TOC1"/>
          </w:pPr>
        </w:pPrChange>
      </w:pPr>
      <w:del w:id="210" w:author="Meg Walker" w:date="2026-01-13T11:37:00Z" w16du:dateUtc="2026-01-13T11:37:00Z">
        <w:r w:rsidDel="0023430F">
          <w:fldChar w:fldCharType="begin"/>
        </w:r>
        <w:r w:rsidDel="0023430F">
          <w:delInstrText>HYPERLINK \l "_Toc211497160"</w:delInstrText>
        </w:r>
        <w:r w:rsidDel="0023430F">
          <w:fldChar w:fldCharType="separate"/>
        </w:r>
      </w:del>
      <w:ins w:id="211" w:author="Meg Walker" w:date="2026-01-20T19:32:00Z" w16du:dateUtc="2026-01-20T19:32:00Z">
        <w:r w:rsidR="003B710F">
          <w:rPr>
            <w:b/>
            <w:bCs/>
            <w:lang w:val="en-GB"/>
          </w:rPr>
          <w:t>Error! Hyperlink reference not valid.</w:t>
        </w:r>
      </w:ins>
      <w:del w:id="212" w:author="Meg Walker" w:date="2026-01-13T11:37:00Z" w16du:dateUtc="2026-01-13T11:37:00Z">
        <w:r w:rsidRPr="00D236E4" w:rsidDel="0023430F">
          <w:rPr>
            <w:rStyle w:val="Hyperlink"/>
          </w:rPr>
          <w:delText>Introduction</w:delText>
        </w:r>
        <w:r w:rsidDel="0023430F">
          <w:rPr>
            <w:webHidden/>
          </w:rPr>
          <w:tab/>
        </w:r>
        <w:r w:rsidDel="0023430F">
          <w:rPr>
            <w:webHidden/>
          </w:rPr>
          <w:fldChar w:fldCharType="begin"/>
        </w:r>
        <w:r w:rsidDel="0023430F">
          <w:rPr>
            <w:webHidden/>
          </w:rPr>
          <w:delInstrText xml:space="preserve"> PAGEREF _Toc211497160 \h </w:delInstrText>
        </w:r>
        <w:r w:rsidDel="0023430F">
          <w:rPr>
            <w:webHidden/>
          </w:rPr>
        </w:r>
        <w:r w:rsidDel="0023430F">
          <w:rPr>
            <w:webHidden/>
          </w:rPr>
          <w:fldChar w:fldCharType="separate"/>
        </w:r>
      </w:del>
      <w:del w:id="213" w:author="Meg Walker" w:date="2026-01-12T17:42:00Z" w16du:dateUtc="2026-01-12T17:42:00Z">
        <w:r w:rsidDel="00F72C6C">
          <w:rPr>
            <w:webHidden/>
          </w:rPr>
          <w:delText>8</w:delText>
        </w:r>
      </w:del>
      <w:del w:id="214" w:author="Meg Walker" w:date="2026-01-13T11:37:00Z" w16du:dateUtc="2026-01-13T11:37:00Z">
        <w:r w:rsidDel="0023430F">
          <w:rPr>
            <w:webHidden/>
          </w:rPr>
          <w:fldChar w:fldCharType="end"/>
        </w:r>
        <w:r w:rsidDel="0023430F">
          <w:fldChar w:fldCharType="end"/>
        </w:r>
      </w:del>
    </w:p>
    <w:p w14:paraId="772E21A2" w14:textId="399A9E51" w:rsidR="004A593D" w:rsidRDefault="004A593D" w:rsidP="0023430F">
      <w:pPr>
        <w:pStyle w:val="TOC2"/>
        <w:rPr>
          <w:rFonts w:asciiTheme="minorHAnsi" w:eastAsiaTheme="minorEastAsia" w:hAnsiTheme="minorHAnsi" w:cstheme="minorBidi"/>
          <w:kern w:val="2"/>
          <w:sz w:val="24"/>
          <w:szCs w:val="24"/>
          <w:lang w:eastAsia="en-IE"/>
          <w14:ligatures w14:val="standardContextual"/>
        </w:rPr>
      </w:pPr>
      <w:r>
        <w:fldChar w:fldCharType="begin"/>
      </w:r>
      <w:r>
        <w:instrText>HYPERLINK \l "_Toc211497161"</w:instrText>
      </w:r>
      <w:r>
        <w:fldChar w:fldCharType="separate"/>
      </w:r>
      <w:r w:rsidRPr="00D236E4">
        <w:rPr>
          <w:rStyle w:val="Hyperlink"/>
        </w:rPr>
        <w:t xml:space="preserve">1.1 </w:t>
      </w:r>
      <w:ins w:id="215" w:author="Meg Walker" w:date="2026-01-13T11:38:00Z" w16du:dateUtc="2026-01-13T11:38:00Z">
        <w:r w:rsidR="0023430F">
          <w:rPr>
            <w:rStyle w:val="Hyperlink"/>
          </w:rPr>
          <w:tab/>
        </w:r>
      </w:ins>
      <w:r w:rsidRPr="00D236E4">
        <w:rPr>
          <w:rStyle w:val="Hyperlink"/>
        </w:rPr>
        <w:t>Previous research</w:t>
      </w:r>
      <w:r>
        <w:rPr>
          <w:webHidden/>
        </w:rPr>
        <w:tab/>
      </w:r>
      <w:r>
        <w:rPr>
          <w:webHidden/>
        </w:rPr>
        <w:fldChar w:fldCharType="begin"/>
      </w:r>
      <w:r>
        <w:rPr>
          <w:webHidden/>
        </w:rPr>
        <w:instrText xml:space="preserve"> PAGEREF _Toc211497161 \h </w:instrText>
      </w:r>
      <w:r>
        <w:rPr>
          <w:webHidden/>
        </w:rPr>
      </w:r>
      <w:r>
        <w:rPr>
          <w:webHidden/>
        </w:rPr>
        <w:fldChar w:fldCharType="separate"/>
      </w:r>
      <w:ins w:id="216" w:author="Meg Walker" w:date="2026-01-20T19:32:00Z" w16du:dateUtc="2026-01-20T19:32:00Z">
        <w:r w:rsidR="003B710F">
          <w:rPr>
            <w:webHidden/>
          </w:rPr>
          <w:t>1</w:t>
        </w:r>
      </w:ins>
      <w:del w:id="217" w:author="Meg Walker" w:date="2026-01-12T17:42:00Z" w16du:dateUtc="2026-01-12T17:42:00Z">
        <w:r w:rsidDel="00F72C6C">
          <w:rPr>
            <w:webHidden/>
          </w:rPr>
          <w:delText>8</w:delText>
        </w:r>
      </w:del>
      <w:r>
        <w:rPr>
          <w:webHidden/>
        </w:rPr>
        <w:fldChar w:fldCharType="end"/>
      </w:r>
      <w:r>
        <w:fldChar w:fldCharType="end"/>
      </w:r>
    </w:p>
    <w:p w14:paraId="3FCD39CA" w14:textId="69AB718F" w:rsidR="004A593D" w:rsidRDefault="004A593D">
      <w:pPr>
        <w:pStyle w:val="TOC3"/>
        <w:rPr>
          <w:rFonts w:asciiTheme="minorHAnsi" w:eastAsiaTheme="minorEastAsia" w:hAnsiTheme="minorHAnsi" w:cstheme="minorBidi"/>
          <w:noProof/>
          <w:kern w:val="2"/>
          <w:sz w:val="24"/>
          <w:szCs w:val="24"/>
          <w:lang w:eastAsia="en-IE"/>
          <w14:ligatures w14:val="standardContextual"/>
        </w:rPr>
      </w:pPr>
      <w:r>
        <w:rPr>
          <w:noProof/>
        </w:rPr>
        <w:fldChar w:fldCharType="begin"/>
      </w:r>
      <w:r>
        <w:rPr>
          <w:noProof/>
        </w:rPr>
        <w:instrText>HYPERLINK \l "_Toc211497162"</w:instrText>
      </w:r>
      <w:r>
        <w:rPr>
          <w:noProof/>
        </w:rPr>
      </w:r>
      <w:r>
        <w:rPr>
          <w:noProof/>
        </w:rPr>
        <w:fldChar w:fldCharType="separate"/>
      </w:r>
      <w:r w:rsidRPr="00D236E4">
        <w:rPr>
          <w:rStyle w:val="Hyperlink"/>
          <w:noProof/>
        </w:rPr>
        <w:t xml:space="preserve">1.1.1 </w:t>
      </w:r>
      <w:ins w:id="218" w:author="Meg Walker" w:date="2026-01-13T11:38:00Z" w16du:dateUtc="2026-01-13T11:38:00Z">
        <w:r w:rsidR="0023430F">
          <w:rPr>
            <w:rStyle w:val="Hyperlink"/>
            <w:noProof/>
          </w:rPr>
          <w:tab/>
        </w:r>
      </w:ins>
      <w:r w:rsidRPr="00D236E4">
        <w:rPr>
          <w:rStyle w:val="Hyperlink"/>
          <w:noProof/>
        </w:rPr>
        <w:t>Societal level influences</w:t>
      </w:r>
      <w:r>
        <w:rPr>
          <w:noProof/>
          <w:webHidden/>
        </w:rPr>
        <w:tab/>
      </w:r>
      <w:r>
        <w:rPr>
          <w:noProof/>
          <w:webHidden/>
        </w:rPr>
        <w:fldChar w:fldCharType="begin"/>
      </w:r>
      <w:r>
        <w:rPr>
          <w:noProof/>
          <w:webHidden/>
        </w:rPr>
        <w:instrText xml:space="preserve"> PAGEREF _Toc211497162 \h </w:instrText>
      </w:r>
      <w:r>
        <w:rPr>
          <w:noProof/>
          <w:webHidden/>
        </w:rPr>
      </w:r>
      <w:r>
        <w:rPr>
          <w:noProof/>
          <w:webHidden/>
        </w:rPr>
        <w:fldChar w:fldCharType="separate"/>
      </w:r>
      <w:ins w:id="219" w:author="Meg Walker" w:date="2026-01-20T19:32:00Z" w16du:dateUtc="2026-01-20T19:32:00Z">
        <w:r w:rsidR="003B710F">
          <w:rPr>
            <w:noProof/>
            <w:webHidden/>
          </w:rPr>
          <w:t>2</w:t>
        </w:r>
      </w:ins>
      <w:del w:id="220" w:author="Meg Walker" w:date="2026-01-12T17:42:00Z" w16du:dateUtc="2026-01-12T17:42:00Z">
        <w:r w:rsidDel="00F72C6C">
          <w:rPr>
            <w:noProof/>
            <w:webHidden/>
          </w:rPr>
          <w:delText>9</w:delText>
        </w:r>
      </w:del>
      <w:r>
        <w:rPr>
          <w:noProof/>
          <w:webHidden/>
        </w:rPr>
        <w:fldChar w:fldCharType="end"/>
      </w:r>
      <w:r>
        <w:rPr>
          <w:noProof/>
        </w:rPr>
        <w:fldChar w:fldCharType="end"/>
      </w:r>
    </w:p>
    <w:p w14:paraId="3F2ED0A0" w14:textId="66A495E1" w:rsidR="004A593D" w:rsidRDefault="004A593D">
      <w:pPr>
        <w:pStyle w:val="TOC3"/>
        <w:rPr>
          <w:rFonts w:asciiTheme="minorHAnsi" w:eastAsiaTheme="minorEastAsia" w:hAnsiTheme="minorHAnsi" w:cstheme="minorBidi"/>
          <w:noProof/>
          <w:kern w:val="2"/>
          <w:sz w:val="24"/>
          <w:szCs w:val="24"/>
          <w:lang w:eastAsia="en-IE"/>
          <w14:ligatures w14:val="standardContextual"/>
        </w:rPr>
      </w:pPr>
      <w:r>
        <w:rPr>
          <w:noProof/>
        </w:rPr>
        <w:fldChar w:fldCharType="begin"/>
      </w:r>
      <w:r>
        <w:rPr>
          <w:noProof/>
        </w:rPr>
        <w:instrText>HYPERLINK \l "_Toc211497163"</w:instrText>
      </w:r>
      <w:r>
        <w:rPr>
          <w:noProof/>
        </w:rPr>
      </w:r>
      <w:r>
        <w:rPr>
          <w:noProof/>
        </w:rPr>
        <w:fldChar w:fldCharType="separate"/>
      </w:r>
      <w:r w:rsidRPr="00D236E4">
        <w:rPr>
          <w:rStyle w:val="Hyperlink"/>
          <w:noProof/>
        </w:rPr>
        <w:t xml:space="preserve">1.1.2 </w:t>
      </w:r>
      <w:ins w:id="221" w:author="Meg Walker" w:date="2026-01-13T11:38:00Z" w16du:dateUtc="2026-01-13T11:38:00Z">
        <w:r w:rsidR="0023430F">
          <w:rPr>
            <w:rStyle w:val="Hyperlink"/>
            <w:noProof/>
          </w:rPr>
          <w:tab/>
        </w:r>
      </w:ins>
      <w:r w:rsidRPr="00D236E4">
        <w:rPr>
          <w:rStyle w:val="Hyperlink"/>
          <w:noProof/>
        </w:rPr>
        <w:t>Socio-demographic predictors of welfare attitudes</w:t>
      </w:r>
      <w:r>
        <w:rPr>
          <w:noProof/>
          <w:webHidden/>
        </w:rPr>
        <w:tab/>
      </w:r>
      <w:r>
        <w:rPr>
          <w:noProof/>
          <w:webHidden/>
        </w:rPr>
        <w:fldChar w:fldCharType="begin"/>
      </w:r>
      <w:r>
        <w:rPr>
          <w:noProof/>
          <w:webHidden/>
        </w:rPr>
        <w:instrText xml:space="preserve"> PAGEREF _Toc211497163 \h </w:instrText>
      </w:r>
      <w:r>
        <w:rPr>
          <w:noProof/>
          <w:webHidden/>
        </w:rPr>
      </w:r>
      <w:r>
        <w:rPr>
          <w:noProof/>
          <w:webHidden/>
        </w:rPr>
        <w:fldChar w:fldCharType="separate"/>
      </w:r>
      <w:ins w:id="222" w:author="Meg Walker" w:date="2026-01-20T19:32:00Z" w16du:dateUtc="2026-01-20T19:32:00Z">
        <w:r w:rsidR="003B710F">
          <w:rPr>
            <w:noProof/>
            <w:webHidden/>
          </w:rPr>
          <w:t>2</w:t>
        </w:r>
      </w:ins>
      <w:del w:id="223" w:author="Meg Walker" w:date="2026-01-12T17:42:00Z" w16du:dateUtc="2026-01-12T17:42:00Z">
        <w:r w:rsidDel="00F72C6C">
          <w:rPr>
            <w:noProof/>
            <w:webHidden/>
          </w:rPr>
          <w:delText>9</w:delText>
        </w:r>
      </w:del>
      <w:r>
        <w:rPr>
          <w:noProof/>
          <w:webHidden/>
        </w:rPr>
        <w:fldChar w:fldCharType="end"/>
      </w:r>
      <w:r>
        <w:rPr>
          <w:noProof/>
        </w:rPr>
        <w:fldChar w:fldCharType="end"/>
      </w:r>
    </w:p>
    <w:p w14:paraId="02066697" w14:textId="2CC73BA8" w:rsidR="004A593D" w:rsidRDefault="004A593D">
      <w:pPr>
        <w:pStyle w:val="TOC3"/>
        <w:rPr>
          <w:rFonts w:asciiTheme="minorHAnsi" w:eastAsiaTheme="minorEastAsia" w:hAnsiTheme="minorHAnsi" w:cstheme="minorBidi"/>
          <w:noProof/>
          <w:kern w:val="2"/>
          <w:sz w:val="24"/>
          <w:szCs w:val="24"/>
          <w:lang w:eastAsia="en-IE"/>
          <w14:ligatures w14:val="standardContextual"/>
        </w:rPr>
      </w:pPr>
      <w:r>
        <w:rPr>
          <w:noProof/>
        </w:rPr>
        <w:fldChar w:fldCharType="begin"/>
      </w:r>
      <w:r>
        <w:rPr>
          <w:noProof/>
        </w:rPr>
        <w:instrText>HYPERLINK \l "_Toc211497164"</w:instrText>
      </w:r>
      <w:r>
        <w:rPr>
          <w:noProof/>
        </w:rPr>
      </w:r>
      <w:r>
        <w:rPr>
          <w:noProof/>
        </w:rPr>
        <w:fldChar w:fldCharType="separate"/>
      </w:r>
      <w:r w:rsidRPr="00D236E4">
        <w:rPr>
          <w:rStyle w:val="Hyperlink"/>
          <w:noProof/>
        </w:rPr>
        <w:t xml:space="preserve">1.1.3 </w:t>
      </w:r>
      <w:ins w:id="224" w:author="Meg Walker" w:date="2026-01-13T11:38:00Z" w16du:dateUtc="2026-01-13T11:38:00Z">
        <w:r w:rsidR="0023430F">
          <w:rPr>
            <w:rStyle w:val="Hyperlink"/>
            <w:noProof/>
          </w:rPr>
          <w:tab/>
        </w:r>
      </w:ins>
      <w:r w:rsidRPr="00D236E4">
        <w:rPr>
          <w:rStyle w:val="Hyperlink"/>
          <w:noProof/>
        </w:rPr>
        <w:t>Political attitudes and welfare attitudes</w:t>
      </w:r>
      <w:r>
        <w:rPr>
          <w:noProof/>
          <w:webHidden/>
        </w:rPr>
        <w:tab/>
      </w:r>
      <w:r>
        <w:rPr>
          <w:noProof/>
          <w:webHidden/>
        </w:rPr>
        <w:fldChar w:fldCharType="begin"/>
      </w:r>
      <w:r>
        <w:rPr>
          <w:noProof/>
          <w:webHidden/>
        </w:rPr>
        <w:instrText xml:space="preserve"> PAGEREF _Toc211497164 \h </w:instrText>
      </w:r>
      <w:r>
        <w:rPr>
          <w:noProof/>
          <w:webHidden/>
        </w:rPr>
      </w:r>
      <w:r>
        <w:rPr>
          <w:noProof/>
          <w:webHidden/>
        </w:rPr>
        <w:fldChar w:fldCharType="separate"/>
      </w:r>
      <w:ins w:id="225" w:author="Meg Walker" w:date="2026-01-20T19:32:00Z" w16du:dateUtc="2026-01-20T19:32:00Z">
        <w:r w:rsidR="003B710F">
          <w:rPr>
            <w:noProof/>
            <w:webHidden/>
          </w:rPr>
          <w:t>2</w:t>
        </w:r>
      </w:ins>
      <w:del w:id="226" w:author="Meg Walker" w:date="2026-01-12T17:42:00Z" w16du:dateUtc="2026-01-12T17:42:00Z">
        <w:r w:rsidDel="00F72C6C">
          <w:rPr>
            <w:noProof/>
            <w:webHidden/>
          </w:rPr>
          <w:delText>9</w:delText>
        </w:r>
      </w:del>
      <w:r>
        <w:rPr>
          <w:noProof/>
          <w:webHidden/>
        </w:rPr>
        <w:fldChar w:fldCharType="end"/>
      </w:r>
      <w:r>
        <w:rPr>
          <w:noProof/>
        </w:rPr>
        <w:fldChar w:fldCharType="end"/>
      </w:r>
    </w:p>
    <w:p w14:paraId="4A9A67E0" w14:textId="60A54045" w:rsidR="004A593D" w:rsidRDefault="004A593D">
      <w:pPr>
        <w:pStyle w:val="TOC3"/>
        <w:rPr>
          <w:rFonts w:asciiTheme="minorHAnsi" w:eastAsiaTheme="minorEastAsia" w:hAnsiTheme="minorHAnsi" w:cstheme="minorBidi"/>
          <w:noProof/>
          <w:kern w:val="2"/>
          <w:sz w:val="24"/>
          <w:szCs w:val="24"/>
          <w:lang w:eastAsia="en-IE"/>
          <w14:ligatures w14:val="standardContextual"/>
        </w:rPr>
      </w:pPr>
      <w:r>
        <w:rPr>
          <w:noProof/>
        </w:rPr>
        <w:fldChar w:fldCharType="begin"/>
      </w:r>
      <w:r>
        <w:rPr>
          <w:noProof/>
        </w:rPr>
        <w:instrText>HYPERLINK \l "_Toc211497165"</w:instrText>
      </w:r>
      <w:r>
        <w:rPr>
          <w:noProof/>
        </w:rPr>
      </w:r>
      <w:r>
        <w:rPr>
          <w:noProof/>
        </w:rPr>
        <w:fldChar w:fldCharType="separate"/>
      </w:r>
      <w:r w:rsidRPr="00D236E4">
        <w:rPr>
          <w:rStyle w:val="Hyperlink"/>
          <w:noProof/>
        </w:rPr>
        <w:t xml:space="preserve">1.1.4 </w:t>
      </w:r>
      <w:ins w:id="227" w:author="Meg Walker" w:date="2026-01-13T11:38:00Z" w16du:dateUtc="2026-01-13T11:38:00Z">
        <w:r w:rsidR="0023430F">
          <w:rPr>
            <w:rStyle w:val="Hyperlink"/>
            <w:noProof/>
          </w:rPr>
          <w:tab/>
        </w:r>
      </w:ins>
      <w:r w:rsidRPr="00D236E4">
        <w:rPr>
          <w:rStyle w:val="Hyperlink"/>
          <w:noProof/>
        </w:rPr>
        <w:t>Welfare for whom?</w:t>
      </w:r>
      <w:r>
        <w:rPr>
          <w:noProof/>
          <w:webHidden/>
        </w:rPr>
        <w:tab/>
      </w:r>
      <w:r>
        <w:rPr>
          <w:noProof/>
          <w:webHidden/>
        </w:rPr>
        <w:fldChar w:fldCharType="begin"/>
      </w:r>
      <w:r>
        <w:rPr>
          <w:noProof/>
          <w:webHidden/>
        </w:rPr>
        <w:instrText xml:space="preserve"> PAGEREF _Toc211497165 \h </w:instrText>
      </w:r>
      <w:r>
        <w:rPr>
          <w:noProof/>
          <w:webHidden/>
        </w:rPr>
      </w:r>
      <w:r>
        <w:rPr>
          <w:noProof/>
          <w:webHidden/>
        </w:rPr>
        <w:fldChar w:fldCharType="separate"/>
      </w:r>
      <w:ins w:id="228" w:author="Meg Walker" w:date="2026-01-20T19:32:00Z" w16du:dateUtc="2026-01-20T19:32:00Z">
        <w:r w:rsidR="003B710F">
          <w:rPr>
            <w:noProof/>
            <w:webHidden/>
          </w:rPr>
          <w:t>3</w:t>
        </w:r>
      </w:ins>
      <w:del w:id="229" w:author="Meg Walker" w:date="2026-01-12T17:42:00Z" w16du:dateUtc="2026-01-12T17:42:00Z">
        <w:r w:rsidDel="00F72C6C">
          <w:rPr>
            <w:noProof/>
            <w:webHidden/>
          </w:rPr>
          <w:delText>10</w:delText>
        </w:r>
      </w:del>
      <w:r>
        <w:rPr>
          <w:noProof/>
          <w:webHidden/>
        </w:rPr>
        <w:fldChar w:fldCharType="end"/>
      </w:r>
      <w:r>
        <w:rPr>
          <w:noProof/>
        </w:rPr>
        <w:fldChar w:fldCharType="end"/>
      </w:r>
    </w:p>
    <w:p w14:paraId="208FDEFC" w14:textId="06847CE7" w:rsidR="004A593D" w:rsidRDefault="004A593D">
      <w:pPr>
        <w:pStyle w:val="TOC3"/>
        <w:rPr>
          <w:rFonts w:asciiTheme="minorHAnsi" w:eastAsiaTheme="minorEastAsia" w:hAnsiTheme="minorHAnsi" w:cstheme="minorBidi"/>
          <w:noProof/>
          <w:kern w:val="2"/>
          <w:sz w:val="24"/>
          <w:szCs w:val="24"/>
          <w:lang w:eastAsia="en-IE"/>
          <w14:ligatures w14:val="standardContextual"/>
        </w:rPr>
      </w:pPr>
      <w:r>
        <w:rPr>
          <w:noProof/>
        </w:rPr>
        <w:fldChar w:fldCharType="begin"/>
      </w:r>
      <w:r>
        <w:rPr>
          <w:noProof/>
        </w:rPr>
        <w:instrText>HYPERLINK \l "_Toc211497166"</w:instrText>
      </w:r>
      <w:r>
        <w:rPr>
          <w:noProof/>
        </w:rPr>
      </w:r>
      <w:r>
        <w:rPr>
          <w:noProof/>
        </w:rPr>
        <w:fldChar w:fldCharType="separate"/>
      </w:r>
      <w:r w:rsidRPr="00D236E4">
        <w:rPr>
          <w:rStyle w:val="Hyperlink"/>
          <w:noProof/>
        </w:rPr>
        <w:t xml:space="preserve">1.1.5 </w:t>
      </w:r>
      <w:ins w:id="230" w:author="Meg Walker" w:date="2026-01-13T11:38:00Z" w16du:dateUtc="2026-01-13T11:38:00Z">
        <w:r w:rsidR="0023430F">
          <w:rPr>
            <w:rStyle w:val="Hyperlink"/>
            <w:noProof/>
          </w:rPr>
          <w:tab/>
        </w:r>
      </w:ins>
      <w:r w:rsidRPr="00D236E4">
        <w:rPr>
          <w:rStyle w:val="Hyperlink"/>
          <w:noProof/>
        </w:rPr>
        <w:t>Experimental studies of welfare attitudes</w:t>
      </w:r>
      <w:r>
        <w:rPr>
          <w:noProof/>
          <w:webHidden/>
        </w:rPr>
        <w:tab/>
      </w:r>
      <w:r>
        <w:rPr>
          <w:noProof/>
          <w:webHidden/>
        </w:rPr>
        <w:fldChar w:fldCharType="begin"/>
      </w:r>
      <w:r>
        <w:rPr>
          <w:noProof/>
          <w:webHidden/>
        </w:rPr>
        <w:instrText xml:space="preserve"> PAGEREF _Toc211497166 \h </w:instrText>
      </w:r>
      <w:r>
        <w:rPr>
          <w:noProof/>
          <w:webHidden/>
        </w:rPr>
      </w:r>
      <w:r>
        <w:rPr>
          <w:noProof/>
          <w:webHidden/>
        </w:rPr>
        <w:fldChar w:fldCharType="separate"/>
      </w:r>
      <w:ins w:id="231" w:author="Meg Walker" w:date="2026-01-20T19:32:00Z" w16du:dateUtc="2026-01-20T19:32:00Z">
        <w:r w:rsidR="003B710F">
          <w:rPr>
            <w:noProof/>
            <w:webHidden/>
          </w:rPr>
          <w:t>3</w:t>
        </w:r>
      </w:ins>
      <w:del w:id="232" w:author="Meg Walker" w:date="2026-01-12T17:42:00Z" w16du:dateUtc="2026-01-12T17:42:00Z">
        <w:r w:rsidDel="00F72C6C">
          <w:rPr>
            <w:noProof/>
            <w:webHidden/>
          </w:rPr>
          <w:delText>10</w:delText>
        </w:r>
      </w:del>
      <w:r>
        <w:rPr>
          <w:noProof/>
          <w:webHidden/>
        </w:rPr>
        <w:fldChar w:fldCharType="end"/>
      </w:r>
      <w:r>
        <w:rPr>
          <w:noProof/>
        </w:rPr>
        <w:fldChar w:fldCharType="end"/>
      </w:r>
    </w:p>
    <w:p w14:paraId="4A6A3586" w14:textId="75959E52" w:rsidR="004A593D" w:rsidRDefault="004A593D" w:rsidP="0023430F">
      <w:pPr>
        <w:pStyle w:val="TOC2"/>
        <w:rPr>
          <w:rFonts w:asciiTheme="minorHAnsi" w:eastAsiaTheme="minorEastAsia" w:hAnsiTheme="minorHAnsi" w:cstheme="minorBidi"/>
          <w:kern w:val="2"/>
          <w:sz w:val="24"/>
          <w:szCs w:val="24"/>
          <w:lang w:eastAsia="en-IE"/>
          <w14:ligatures w14:val="standardContextual"/>
        </w:rPr>
      </w:pPr>
      <w:r>
        <w:fldChar w:fldCharType="begin"/>
      </w:r>
      <w:r>
        <w:instrText>HYPERLINK \l "_Toc211497167"</w:instrText>
      </w:r>
      <w:r>
        <w:fldChar w:fldCharType="separate"/>
      </w:r>
      <w:r w:rsidRPr="00D236E4">
        <w:rPr>
          <w:rStyle w:val="Hyperlink"/>
        </w:rPr>
        <w:t xml:space="preserve">1.2 </w:t>
      </w:r>
      <w:ins w:id="233" w:author="Meg Walker" w:date="2026-01-13T11:38:00Z" w16du:dateUtc="2026-01-13T11:38:00Z">
        <w:r w:rsidR="0023430F">
          <w:rPr>
            <w:rStyle w:val="Hyperlink"/>
          </w:rPr>
          <w:tab/>
        </w:r>
      </w:ins>
      <w:r w:rsidRPr="00D236E4">
        <w:rPr>
          <w:rStyle w:val="Hyperlink"/>
        </w:rPr>
        <w:t>Methods and data</w:t>
      </w:r>
      <w:r>
        <w:rPr>
          <w:webHidden/>
        </w:rPr>
        <w:tab/>
      </w:r>
      <w:r>
        <w:rPr>
          <w:webHidden/>
        </w:rPr>
        <w:fldChar w:fldCharType="begin"/>
      </w:r>
      <w:r>
        <w:rPr>
          <w:webHidden/>
        </w:rPr>
        <w:instrText xml:space="preserve"> PAGEREF _Toc211497167 \h </w:instrText>
      </w:r>
      <w:r>
        <w:rPr>
          <w:webHidden/>
        </w:rPr>
      </w:r>
      <w:r>
        <w:rPr>
          <w:webHidden/>
        </w:rPr>
        <w:fldChar w:fldCharType="separate"/>
      </w:r>
      <w:ins w:id="234" w:author="Meg Walker" w:date="2026-01-20T19:32:00Z" w16du:dateUtc="2026-01-20T19:32:00Z">
        <w:r w:rsidR="003B710F">
          <w:rPr>
            <w:webHidden/>
          </w:rPr>
          <w:t>3</w:t>
        </w:r>
      </w:ins>
      <w:del w:id="235" w:author="Meg Walker" w:date="2026-01-12T17:42:00Z" w16du:dateUtc="2026-01-12T17:42:00Z">
        <w:r w:rsidDel="00F72C6C">
          <w:rPr>
            <w:webHidden/>
          </w:rPr>
          <w:delText>10</w:delText>
        </w:r>
      </w:del>
      <w:r>
        <w:rPr>
          <w:webHidden/>
        </w:rPr>
        <w:fldChar w:fldCharType="end"/>
      </w:r>
      <w:r>
        <w:fldChar w:fldCharType="end"/>
      </w:r>
    </w:p>
    <w:p w14:paraId="6794368F" w14:textId="5F88274F" w:rsidR="004A593D" w:rsidRDefault="004A593D" w:rsidP="0023430F">
      <w:pPr>
        <w:pStyle w:val="TOC1"/>
        <w:rPr>
          <w:rFonts w:asciiTheme="minorHAnsi" w:eastAsiaTheme="minorEastAsia" w:hAnsiTheme="minorHAnsi" w:cstheme="minorBidi"/>
          <w:color w:val="auto"/>
          <w:kern w:val="2"/>
          <w:sz w:val="24"/>
          <w:szCs w:val="24"/>
          <w:lang w:eastAsia="en-IE"/>
          <w14:ligatures w14:val="standardContextual"/>
        </w:rPr>
      </w:pPr>
      <w:r>
        <w:fldChar w:fldCharType="begin"/>
      </w:r>
      <w:r>
        <w:instrText>HYPERLINK \l "_Toc211497168"</w:instrText>
      </w:r>
      <w:r>
        <w:fldChar w:fldCharType="separate"/>
      </w:r>
      <w:r w:rsidRPr="00D236E4">
        <w:rPr>
          <w:rStyle w:val="Hyperlink"/>
        </w:rPr>
        <w:t>CHAPTER 2</w:t>
      </w:r>
      <w:ins w:id="236" w:author="Meg Walker" w:date="2026-01-13T11:38:00Z" w16du:dateUtc="2026-01-13T11:38:00Z">
        <w:r w:rsidR="0023430F">
          <w:rPr>
            <w:rStyle w:val="Hyperlink"/>
          </w:rPr>
          <w:t>: Who supp</w:t>
        </w:r>
      </w:ins>
      <w:ins w:id="237" w:author="Meg Walker" w:date="2026-01-13T11:39:00Z" w16du:dateUtc="2026-01-13T11:39:00Z">
        <w:r w:rsidR="0023430F">
          <w:rPr>
            <w:rStyle w:val="Hyperlink"/>
          </w:rPr>
          <w:t>orts redistribution?</w:t>
        </w:r>
      </w:ins>
      <w:r>
        <w:rPr>
          <w:webHidden/>
        </w:rPr>
        <w:tab/>
      </w:r>
      <w:r>
        <w:rPr>
          <w:webHidden/>
        </w:rPr>
        <w:fldChar w:fldCharType="begin"/>
      </w:r>
      <w:r>
        <w:rPr>
          <w:webHidden/>
        </w:rPr>
        <w:instrText xml:space="preserve"> PAGEREF _Toc211497168 \h </w:instrText>
      </w:r>
      <w:r>
        <w:rPr>
          <w:webHidden/>
        </w:rPr>
      </w:r>
      <w:r>
        <w:rPr>
          <w:webHidden/>
        </w:rPr>
        <w:fldChar w:fldCharType="separate"/>
      </w:r>
      <w:ins w:id="238" w:author="Meg Walker" w:date="2026-01-20T19:32:00Z" w16du:dateUtc="2026-01-20T19:32:00Z">
        <w:r w:rsidR="003B710F">
          <w:rPr>
            <w:webHidden/>
          </w:rPr>
          <w:t>5</w:t>
        </w:r>
      </w:ins>
      <w:del w:id="239" w:author="Meg Walker" w:date="2026-01-12T17:42:00Z" w16du:dateUtc="2026-01-12T17:42:00Z">
        <w:r w:rsidDel="00F72C6C">
          <w:rPr>
            <w:webHidden/>
          </w:rPr>
          <w:delText>12</w:delText>
        </w:r>
      </w:del>
      <w:r>
        <w:rPr>
          <w:webHidden/>
        </w:rPr>
        <w:fldChar w:fldCharType="end"/>
      </w:r>
      <w:r>
        <w:fldChar w:fldCharType="end"/>
      </w:r>
    </w:p>
    <w:p w14:paraId="3BFE06D5" w14:textId="5CEFAC61" w:rsidR="004A593D" w:rsidDel="0023430F" w:rsidRDefault="004A593D">
      <w:pPr>
        <w:pStyle w:val="TOC2"/>
        <w:rPr>
          <w:del w:id="240" w:author="Meg Walker" w:date="2026-01-13T11:39:00Z" w16du:dateUtc="2026-01-13T11:39:00Z"/>
          <w:rFonts w:asciiTheme="minorHAnsi" w:eastAsiaTheme="minorEastAsia" w:hAnsiTheme="minorHAnsi" w:cstheme="minorBidi"/>
          <w:kern w:val="2"/>
          <w:sz w:val="24"/>
          <w:szCs w:val="24"/>
          <w:lang w:eastAsia="en-IE"/>
          <w14:ligatures w14:val="standardContextual"/>
        </w:rPr>
        <w:pPrChange w:id="241" w:author="Meg Walker" w:date="2026-01-13T11:44:00Z" w16du:dateUtc="2026-01-13T11:44:00Z">
          <w:pPr>
            <w:pStyle w:val="TOC1"/>
          </w:pPr>
        </w:pPrChange>
      </w:pPr>
      <w:del w:id="242" w:author="Meg Walker" w:date="2026-01-13T11:39:00Z" w16du:dateUtc="2026-01-13T11:39:00Z">
        <w:r w:rsidDel="0023430F">
          <w:fldChar w:fldCharType="begin"/>
        </w:r>
        <w:r w:rsidDel="0023430F">
          <w:delInstrText>HYPERLINK \l "_Toc211497169"</w:delInstrText>
        </w:r>
        <w:r w:rsidDel="0023430F">
          <w:fldChar w:fldCharType="separate"/>
        </w:r>
      </w:del>
      <w:ins w:id="243" w:author="Meg Walker" w:date="2026-01-20T19:32:00Z" w16du:dateUtc="2026-01-20T19:32:00Z">
        <w:r w:rsidR="003B710F">
          <w:rPr>
            <w:b/>
            <w:bCs/>
            <w:lang w:val="en-GB"/>
          </w:rPr>
          <w:t>Error! Hyperlink reference not valid.</w:t>
        </w:r>
      </w:ins>
      <w:del w:id="244" w:author="Meg Walker" w:date="2026-01-13T11:39:00Z" w16du:dateUtc="2026-01-13T11:39:00Z">
        <w:r w:rsidRPr="00D236E4" w:rsidDel="0023430F">
          <w:rPr>
            <w:rStyle w:val="Hyperlink"/>
          </w:rPr>
          <w:delText>Who supports redistribution?</w:delText>
        </w:r>
        <w:r w:rsidDel="0023430F">
          <w:rPr>
            <w:webHidden/>
          </w:rPr>
          <w:tab/>
        </w:r>
        <w:r w:rsidDel="0023430F">
          <w:rPr>
            <w:webHidden/>
          </w:rPr>
          <w:fldChar w:fldCharType="begin"/>
        </w:r>
        <w:r w:rsidDel="0023430F">
          <w:rPr>
            <w:webHidden/>
          </w:rPr>
          <w:delInstrText xml:space="preserve"> PAGEREF _Toc211497169 \h </w:delInstrText>
        </w:r>
        <w:r w:rsidDel="0023430F">
          <w:rPr>
            <w:webHidden/>
          </w:rPr>
        </w:r>
        <w:r w:rsidDel="0023430F">
          <w:rPr>
            <w:webHidden/>
          </w:rPr>
          <w:fldChar w:fldCharType="separate"/>
        </w:r>
      </w:del>
      <w:del w:id="245" w:author="Meg Walker" w:date="2026-01-12T17:42:00Z" w16du:dateUtc="2026-01-12T17:42:00Z">
        <w:r w:rsidDel="00F72C6C">
          <w:rPr>
            <w:webHidden/>
          </w:rPr>
          <w:delText>12</w:delText>
        </w:r>
      </w:del>
      <w:del w:id="246" w:author="Meg Walker" w:date="2026-01-13T11:39:00Z" w16du:dateUtc="2026-01-13T11:39:00Z">
        <w:r w:rsidDel="0023430F">
          <w:rPr>
            <w:webHidden/>
          </w:rPr>
          <w:fldChar w:fldCharType="end"/>
        </w:r>
        <w:r w:rsidDel="0023430F">
          <w:fldChar w:fldCharType="end"/>
        </w:r>
      </w:del>
    </w:p>
    <w:p w14:paraId="1B58EF06" w14:textId="46656B54" w:rsidR="004A593D" w:rsidRDefault="004A593D" w:rsidP="0023430F">
      <w:pPr>
        <w:pStyle w:val="TOC2"/>
        <w:rPr>
          <w:rFonts w:asciiTheme="minorHAnsi" w:eastAsiaTheme="minorEastAsia" w:hAnsiTheme="minorHAnsi" w:cstheme="minorBidi"/>
          <w:kern w:val="2"/>
          <w:sz w:val="24"/>
          <w:szCs w:val="24"/>
          <w:lang w:eastAsia="en-IE"/>
          <w14:ligatures w14:val="standardContextual"/>
        </w:rPr>
      </w:pPr>
      <w:r>
        <w:fldChar w:fldCharType="begin"/>
      </w:r>
      <w:r>
        <w:instrText>HYPERLINK \l "_Toc211497170"</w:instrText>
      </w:r>
      <w:r>
        <w:fldChar w:fldCharType="separate"/>
      </w:r>
      <w:r w:rsidRPr="00D236E4">
        <w:rPr>
          <w:rStyle w:val="Hyperlink"/>
        </w:rPr>
        <w:t xml:space="preserve">2.1 </w:t>
      </w:r>
      <w:ins w:id="247" w:author="Meg Walker" w:date="2026-01-13T11:39:00Z" w16du:dateUtc="2026-01-13T11:39:00Z">
        <w:r w:rsidR="0023430F">
          <w:rPr>
            <w:rStyle w:val="Hyperlink"/>
          </w:rPr>
          <w:tab/>
        </w:r>
      </w:ins>
      <w:r w:rsidRPr="00D236E4">
        <w:rPr>
          <w:rStyle w:val="Hyperlink"/>
        </w:rPr>
        <w:t>Higher support in Ireland compared to other northern European countries</w:t>
      </w:r>
      <w:r>
        <w:rPr>
          <w:webHidden/>
        </w:rPr>
        <w:tab/>
      </w:r>
      <w:r>
        <w:rPr>
          <w:webHidden/>
        </w:rPr>
        <w:fldChar w:fldCharType="begin"/>
      </w:r>
      <w:r>
        <w:rPr>
          <w:webHidden/>
        </w:rPr>
        <w:instrText xml:space="preserve"> PAGEREF _Toc211497170 \h </w:instrText>
      </w:r>
      <w:r>
        <w:rPr>
          <w:webHidden/>
        </w:rPr>
      </w:r>
      <w:r>
        <w:rPr>
          <w:webHidden/>
        </w:rPr>
        <w:fldChar w:fldCharType="separate"/>
      </w:r>
      <w:ins w:id="248" w:author="Meg Walker" w:date="2026-01-20T19:32:00Z" w16du:dateUtc="2026-01-20T19:32:00Z">
        <w:r w:rsidR="003B710F">
          <w:rPr>
            <w:webHidden/>
          </w:rPr>
          <w:t>6</w:t>
        </w:r>
      </w:ins>
      <w:del w:id="249" w:author="Meg Walker" w:date="2026-01-12T17:42:00Z" w16du:dateUtc="2026-01-12T17:42:00Z">
        <w:r w:rsidDel="00F72C6C">
          <w:rPr>
            <w:webHidden/>
          </w:rPr>
          <w:delText>12</w:delText>
        </w:r>
      </w:del>
      <w:r>
        <w:rPr>
          <w:webHidden/>
        </w:rPr>
        <w:fldChar w:fldCharType="end"/>
      </w:r>
      <w:r>
        <w:fldChar w:fldCharType="end"/>
      </w:r>
    </w:p>
    <w:p w14:paraId="3DD68442" w14:textId="361396A9" w:rsidR="004A593D" w:rsidRDefault="004A593D" w:rsidP="0023430F">
      <w:pPr>
        <w:pStyle w:val="TOC2"/>
        <w:rPr>
          <w:rFonts w:asciiTheme="minorHAnsi" w:eastAsiaTheme="minorEastAsia" w:hAnsiTheme="minorHAnsi" w:cstheme="minorBidi"/>
          <w:kern w:val="2"/>
          <w:sz w:val="24"/>
          <w:szCs w:val="24"/>
          <w:lang w:eastAsia="en-IE"/>
          <w14:ligatures w14:val="standardContextual"/>
        </w:rPr>
      </w:pPr>
      <w:r>
        <w:fldChar w:fldCharType="begin"/>
      </w:r>
      <w:r>
        <w:instrText>HYPERLINK \l "_Toc211497171"</w:instrText>
      </w:r>
      <w:r>
        <w:fldChar w:fldCharType="separate"/>
      </w:r>
      <w:r w:rsidRPr="00D236E4">
        <w:rPr>
          <w:rStyle w:val="Hyperlink"/>
        </w:rPr>
        <w:t xml:space="preserve">2.2 </w:t>
      </w:r>
      <w:ins w:id="250" w:author="Meg Walker" w:date="2026-01-13T11:39:00Z" w16du:dateUtc="2026-01-13T11:39:00Z">
        <w:r w:rsidR="0023430F">
          <w:rPr>
            <w:rStyle w:val="Hyperlink"/>
          </w:rPr>
          <w:tab/>
        </w:r>
      </w:ins>
      <w:r w:rsidRPr="00D236E4">
        <w:rPr>
          <w:rStyle w:val="Hyperlink"/>
        </w:rPr>
        <w:t>Female and lower SES respondents are more supportive of redistribution</w:t>
      </w:r>
      <w:r>
        <w:rPr>
          <w:webHidden/>
        </w:rPr>
        <w:tab/>
      </w:r>
      <w:r>
        <w:rPr>
          <w:webHidden/>
        </w:rPr>
        <w:fldChar w:fldCharType="begin"/>
      </w:r>
      <w:r>
        <w:rPr>
          <w:webHidden/>
        </w:rPr>
        <w:instrText xml:space="preserve"> PAGEREF _Toc211497171 \h </w:instrText>
      </w:r>
      <w:r>
        <w:rPr>
          <w:webHidden/>
        </w:rPr>
      </w:r>
      <w:r>
        <w:rPr>
          <w:webHidden/>
        </w:rPr>
        <w:fldChar w:fldCharType="separate"/>
      </w:r>
      <w:ins w:id="251" w:author="Meg Walker" w:date="2026-01-20T19:32:00Z" w16du:dateUtc="2026-01-20T19:32:00Z">
        <w:r w:rsidR="003B710F">
          <w:rPr>
            <w:webHidden/>
          </w:rPr>
          <w:t>6</w:t>
        </w:r>
      </w:ins>
      <w:del w:id="252" w:author="Meg Walker" w:date="2026-01-12T17:42:00Z" w16du:dateUtc="2026-01-12T17:42:00Z">
        <w:r w:rsidDel="00F72C6C">
          <w:rPr>
            <w:webHidden/>
          </w:rPr>
          <w:delText>13</w:delText>
        </w:r>
      </w:del>
      <w:r>
        <w:rPr>
          <w:webHidden/>
        </w:rPr>
        <w:fldChar w:fldCharType="end"/>
      </w:r>
      <w:r>
        <w:fldChar w:fldCharType="end"/>
      </w:r>
    </w:p>
    <w:p w14:paraId="699CB1F7" w14:textId="76A73B24" w:rsidR="004A593D" w:rsidRDefault="004A593D" w:rsidP="0023430F">
      <w:pPr>
        <w:pStyle w:val="TOC2"/>
        <w:rPr>
          <w:rFonts w:asciiTheme="minorHAnsi" w:eastAsiaTheme="minorEastAsia" w:hAnsiTheme="minorHAnsi" w:cstheme="minorBidi"/>
          <w:kern w:val="2"/>
          <w:sz w:val="24"/>
          <w:szCs w:val="24"/>
          <w:lang w:eastAsia="en-IE"/>
          <w14:ligatures w14:val="standardContextual"/>
        </w:rPr>
      </w:pPr>
      <w:r>
        <w:fldChar w:fldCharType="begin"/>
      </w:r>
      <w:r>
        <w:instrText>HYPERLINK \l "_Toc211497172"</w:instrText>
      </w:r>
      <w:r>
        <w:fldChar w:fldCharType="separate"/>
      </w:r>
      <w:r w:rsidRPr="00D236E4">
        <w:rPr>
          <w:rStyle w:val="Hyperlink"/>
        </w:rPr>
        <w:t xml:space="preserve">2.3 </w:t>
      </w:r>
      <w:ins w:id="253" w:author="Meg Walker" w:date="2026-01-13T11:39:00Z" w16du:dateUtc="2026-01-13T11:39:00Z">
        <w:r w:rsidR="0023430F">
          <w:rPr>
            <w:rStyle w:val="Hyperlink"/>
          </w:rPr>
          <w:tab/>
        </w:r>
      </w:ins>
      <w:r w:rsidRPr="00D236E4">
        <w:rPr>
          <w:rStyle w:val="Hyperlink"/>
        </w:rPr>
        <w:t>Left-wing voters are more supportive of redistribution</w:t>
      </w:r>
      <w:r>
        <w:rPr>
          <w:webHidden/>
        </w:rPr>
        <w:tab/>
      </w:r>
      <w:r>
        <w:rPr>
          <w:webHidden/>
        </w:rPr>
        <w:fldChar w:fldCharType="begin"/>
      </w:r>
      <w:r>
        <w:rPr>
          <w:webHidden/>
        </w:rPr>
        <w:instrText xml:space="preserve"> PAGEREF _Toc211497172 \h </w:instrText>
      </w:r>
      <w:r>
        <w:rPr>
          <w:webHidden/>
        </w:rPr>
      </w:r>
      <w:r>
        <w:rPr>
          <w:webHidden/>
        </w:rPr>
        <w:fldChar w:fldCharType="separate"/>
      </w:r>
      <w:ins w:id="254" w:author="Meg Walker" w:date="2026-01-20T19:32:00Z" w16du:dateUtc="2026-01-20T19:32:00Z">
        <w:r w:rsidR="003B710F">
          <w:rPr>
            <w:webHidden/>
          </w:rPr>
          <w:t>9</w:t>
        </w:r>
      </w:ins>
      <w:del w:id="255" w:author="Meg Walker" w:date="2026-01-12T17:42:00Z" w16du:dateUtc="2026-01-12T17:42:00Z">
        <w:r w:rsidDel="00F72C6C">
          <w:rPr>
            <w:webHidden/>
          </w:rPr>
          <w:delText>16</w:delText>
        </w:r>
      </w:del>
      <w:r>
        <w:rPr>
          <w:webHidden/>
        </w:rPr>
        <w:fldChar w:fldCharType="end"/>
      </w:r>
      <w:r>
        <w:fldChar w:fldCharType="end"/>
      </w:r>
    </w:p>
    <w:p w14:paraId="3B643057" w14:textId="4DD7BFFA" w:rsidR="004A593D" w:rsidRDefault="004A593D" w:rsidP="0023430F">
      <w:pPr>
        <w:pStyle w:val="TOC2"/>
        <w:rPr>
          <w:rFonts w:asciiTheme="minorHAnsi" w:eastAsiaTheme="minorEastAsia" w:hAnsiTheme="minorHAnsi" w:cstheme="minorBidi"/>
          <w:kern w:val="2"/>
          <w:sz w:val="24"/>
          <w:szCs w:val="24"/>
          <w:lang w:eastAsia="en-IE"/>
          <w14:ligatures w14:val="standardContextual"/>
        </w:rPr>
      </w:pPr>
      <w:r>
        <w:fldChar w:fldCharType="begin"/>
      </w:r>
      <w:r>
        <w:instrText>HYPERLINK \l "_Toc211497173"</w:instrText>
      </w:r>
      <w:r>
        <w:fldChar w:fldCharType="separate"/>
      </w:r>
      <w:r w:rsidRPr="00D236E4">
        <w:rPr>
          <w:rStyle w:val="Hyperlink"/>
        </w:rPr>
        <w:t xml:space="preserve">2.4 </w:t>
      </w:r>
      <w:ins w:id="256" w:author="Meg Walker" w:date="2026-01-13T11:39:00Z" w16du:dateUtc="2026-01-13T11:39:00Z">
        <w:r w:rsidR="0023430F">
          <w:rPr>
            <w:rStyle w:val="Hyperlink"/>
          </w:rPr>
          <w:tab/>
        </w:r>
      </w:ins>
      <w:r w:rsidRPr="00D236E4">
        <w:rPr>
          <w:rStyle w:val="Hyperlink"/>
        </w:rPr>
        <w:t>Age, gender and social class are relevant even controlling for economic activity, education and financial situation</w:t>
      </w:r>
      <w:r>
        <w:rPr>
          <w:webHidden/>
        </w:rPr>
        <w:tab/>
      </w:r>
      <w:r>
        <w:rPr>
          <w:webHidden/>
        </w:rPr>
        <w:fldChar w:fldCharType="begin"/>
      </w:r>
      <w:r>
        <w:rPr>
          <w:webHidden/>
        </w:rPr>
        <w:instrText xml:space="preserve"> PAGEREF _Toc211497173 \h </w:instrText>
      </w:r>
      <w:r>
        <w:rPr>
          <w:webHidden/>
        </w:rPr>
      </w:r>
      <w:r>
        <w:rPr>
          <w:webHidden/>
        </w:rPr>
        <w:fldChar w:fldCharType="separate"/>
      </w:r>
      <w:ins w:id="257" w:author="Meg Walker" w:date="2026-01-20T19:32:00Z" w16du:dateUtc="2026-01-20T19:32:00Z">
        <w:r w:rsidR="003B710F">
          <w:rPr>
            <w:webHidden/>
          </w:rPr>
          <w:t>10</w:t>
        </w:r>
      </w:ins>
      <w:del w:id="258" w:author="Meg Walker" w:date="2026-01-12T17:42:00Z" w16du:dateUtc="2026-01-12T17:42:00Z">
        <w:r w:rsidDel="00F72C6C">
          <w:rPr>
            <w:webHidden/>
          </w:rPr>
          <w:delText>17</w:delText>
        </w:r>
      </w:del>
      <w:r>
        <w:rPr>
          <w:webHidden/>
        </w:rPr>
        <w:fldChar w:fldCharType="end"/>
      </w:r>
      <w:r>
        <w:fldChar w:fldCharType="end"/>
      </w:r>
    </w:p>
    <w:p w14:paraId="0D9F4AC2" w14:textId="5A9E589C" w:rsidR="004A593D" w:rsidRDefault="004A593D" w:rsidP="0023430F">
      <w:pPr>
        <w:pStyle w:val="TOC1"/>
        <w:rPr>
          <w:rFonts w:asciiTheme="minorHAnsi" w:eastAsiaTheme="minorEastAsia" w:hAnsiTheme="minorHAnsi" w:cstheme="minorBidi"/>
          <w:color w:val="auto"/>
          <w:kern w:val="2"/>
          <w:sz w:val="24"/>
          <w:szCs w:val="24"/>
          <w:lang w:eastAsia="en-IE"/>
          <w14:ligatures w14:val="standardContextual"/>
        </w:rPr>
      </w:pPr>
      <w:r>
        <w:fldChar w:fldCharType="begin"/>
      </w:r>
      <w:r>
        <w:instrText>HYPERLINK \l "_Toc211497174"</w:instrText>
      </w:r>
      <w:r>
        <w:fldChar w:fldCharType="separate"/>
      </w:r>
      <w:r w:rsidRPr="00D236E4">
        <w:rPr>
          <w:rStyle w:val="Hyperlink"/>
        </w:rPr>
        <w:t>CHAPTER 3</w:t>
      </w:r>
      <w:ins w:id="259" w:author="Meg Walker" w:date="2026-01-13T11:39:00Z" w16du:dateUtc="2026-01-13T11:39:00Z">
        <w:r w:rsidR="0023430F">
          <w:rPr>
            <w:rStyle w:val="Hyperlink"/>
          </w:rPr>
          <w:t>: What do people think about welfare and ta</w:t>
        </w:r>
      </w:ins>
      <w:ins w:id="260" w:author="Meg Walker" w:date="2026-01-13T11:40:00Z" w16du:dateUtc="2026-01-13T11:40:00Z">
        <w:r w:rsidR="0023430F">
          <w:rPr>
            <w:rStyle w:val="Hyperlink"/>
          </w:rPr>
          <w:t>x policies?</w:t>
        </w:r>
      </w:ins>
      <w:r>
        <w:rPr>
          <w:webHidden/>
        </w:rPr>
        <w:tab/>
      </w:r>
      <w:r>
        <w:rPr>
          <w:webHidden/>
        </w:rPr>
        <w:fldChar w:fldCharType="begin"/>
      </w:r>
      <w:r>
        <w:rPr>
          <w:webHidden/>
        </w:rPr>
        <w:instrText xml:space="preserve"> PAGEREF _Toc211497174 \h </w:instrText>
      </w:r>
      <w:r>
        <w:rPr>
          <w:webHidden/>
        </w:rPr>
      </w:r>
      <w:r>
        <w:rPr>
          <w:webHidden/>
        </w:rPr>
        <w:fldChar w:fldCharType="separate"/>
      </w:r>
      <w:ins w:id="261" w:author="Meg Walker" w:date="2026-01-20T19:32:00Z" w16du:dateUtc="2026-01-20T19:32:00Z">
        <w:r w:rsidR="003B710F">
          <w:rPr>
            <w:webHidden/>
          </w:rPr>
          <w:t>12</w:t>
        </w:r>
      </w:ins>
      <w:del w:id="262" w:author="Meg Walker" w:date="2026-01-13T11:37:00Z" w16du:dateUtc="2026-01-13T11:37:00Z">
        <w:r w:rsidR="00F72C6C" w:rsidDel="0023430F">
          <w:rPr>
            <w:webHidden/>
          </w:rPr>
          <w:delText>19</w:delText>
        </w:r>
      </w:del>
      <w:r>
        <w:rPr>
          <w:webHidden/>
        </w:rPr>
        <w:fldChar w:fldCharType="end"/>
      </w:r>
      <w:r>
        <w:fldChar w:fldCharType="end"/>
      </w:r>
    </w:p>
    <w:p w14:paraId="33039D17" w14:textId="248A5FE1" w:rsidR="004A593D" w:rsidDel="0023430F" w:rsidRDefault="004A593D">
      <w:pPr>
        <w:pStyle w:val="TOC2"/>
        <w:rPr>
          <w:del w:id="263" w:author="Meg Walker" w:date="2026-01-13T11:40:00Z" w16du:dateUtc="2026-01-13T11:40:00Z"/>
          <w:rFonts w:asciiTheme="minorHAnsi" w:eastAsiaTheme="minorEastAsia" w:hAnsiTheme="minorHAnsi" w:cstheme="minorBidi"/>
          <w:kern w:val="2"/>
          <w:sz w:val="24"/>
          <w:szCs w:val="24"/>
          <w:lang w:eastAsia="en-IE"/>
          <w14:ligatures w14:val="standardContextual"/>
        </w:rPr>
        <w:pPrChange w:id="264" w:author="Meg Walker" w:date="2026-01-13T11:44:00Z" w16du:dateUtc="2026-01-13T11:44:00Z">
          <w:pPr>
            <w:pStyle w:val="TOC1"/>
          </w:pPr>
        </w:pPrChange>
      </w:pPr>
      <w:del w:id="265" w:author="Meg Walker" w:date="2026-01-13T11:40:00Z" w16du:dateUtc="2026-01-13T11:40:00Z">
        <w:r w:rsidDel="0023430F">
          <w:fldChar w:fldCharType="begin"/>
        </w:r>
        <w:r w:rsidDel="0023430F">
          <w:delInstrText>HYPERLINK \l "_Toc211497175"</w:delInstrText>
        </w:r>
        <w:r w:rsidDel="0023430F">
          <w:fldChar w:fldCharType="separate"/>
        </w:r>
      </w:del>
      <w:ins w:id="266" w:author="Meg Walker" w:date="2026-01-20T19:32:00Z" w16du:dateUtc="2026-01-20T19:32:00Z">
        <w:r w:rsidR="003B710F">
          <w:rPr>
            <w:b/>
            <w:bCs/>
            <w:lang w:val="en-GB"/>
          </w:rPr>
          <w:t>Error! Hyperlink reference not valid.</w:t>
        </w:r>
      </w:ins>
      <w:del w:id="267" w:author="Meg Walker" w:date="2026-01-13T11:40:00Z" w16du:dateUtc="2026-01-13T11:40:00Z">
        <w:r w:rsidRPr="00D236E4" w:rsidDel="0023430F">
          <w:rPr>
            <w:rStyle w:val="Hyperlink"/>
          </w:rPr>
          <w:delText>WHAT DO PEOPLE THINK ABOUT WELFARE AND TAX POLICIES?</w:delText>
        </w:r>
        <w:r w:rsidDel="0023430F">
          <w:rPr>
            <w:webHidden/>
          </w:rPr>
          <w:tab/>
        </w:r>
        <w:r w:rsidDel="0023430F">
          <w:rPr>
            <w:webHidden/>
          </w:rPr>
          <w:fldChar w:fldCharType="begin"/>
        </w:r>
        <w:r w:rsidDel="0023430F">
          <w:rPr>
            <w:webHidden/>
          </w:rPr>
          <w:delInstrText xml:space="preserve"> PAGEREF _Toc211497175 \h </w:delInstrText>
        </w:r>
        <w:r w:rsidDel="0023430F">
          <w:rPr>
            <w:webHidden/>
          </w:rPr>
        </w:r>
        <w:r w:rsidDel="0023430F">
          <w:rPr>
            <w:webHidden/>
          </w:rPr>
          <w:fldChar w:fldCharType="separate"/>
        </w:r>
      </w:del>
      <w:del w:id="268" w:author="Meg Walker" w:date="2026-01-13T11:37:00Z" w16du:dateUtc="2026-01-13T11:37:00Z">
        <w:r w:rsidR="00F72C6C" w:rsidDel="0023430F">
          <w:rPr>
            <w:webHidden/>
          </w:rPr>
          <w:delText>19</w:delText>
        </w:r>
      </w:del>
      <w:del w:id="269" w:author="Meg Walker" w:date="2026-01-13T11:40:00Z" w16du:dateUtc="2026-01-13T11:40:00Z">
        <w:r w:rsidDel="0023430F">
          <w:rPr>
            <w:webHidden/>
          </w:rPr>
          <w:fldChar w:fldCharType="end"/>
        </w:r>
        <w:r w:rsidDel="0023430F">
          <w:fldChar w:fldCharType="end"/>
        </w:r>
      </w:del>
    </w:p>
    <w:p w14:paraId="2CAE4011" w14:textId="1CDA14C5" w:rsidR="004A593D" w:rsidRDefault="004A593D" w:rsidP="0023430F">
      <w:pPr>
        <w:pStyle w:val="TOC2"/>
        <w:rPr>
          <w:rFonts w:asciiTheme="minorHAnsi" w:eastAsiaTheme="minorEastAsia" w:hAnsiTheme="minorHAnsi" w:cstheme="minorBidi"/>
          <w:kern w:val="2"/>
          <w:sz w:val="24"/>
          <w:szCs w:val="24"/>
          <w:lang w:eastAsia="en-IE"/>
          <w14:ligatures w14:val="standardContextual"/>
        </w:rPr>
      </w:pPr>
      <w:r>
        <w:fldChar w:fldCharType="begin"/>
      </w:r>
      <w:r>
        <w:instrText>HYPERLINK \l "_Toc211497176"</w:instrText>
      </w:r>
      <w:r>
        <w:fldChar w:fldCharType="separate"/>
      </w:r>
      <w:r w:rsidRPr="00D236E4">
        <w:rPr>
          <w:rStyle w:val="Hyperlink"/>
        </w:rPr>
        <w:t xml:space="preserve">3.1 </w:t>
      </w:r>
      <w:ins w:id="270" w:author="Meg Walker" w:date="2026-01-13T11:40:00Z" w16du:dateUtc="2026-01-13T11:40:00Z">
        <w:r w:rsidR="0023430F">
          <w:rPr>
            <w:rStyle w:val="Hyperlink"/>
          </w:rPr>
          <w:tab/>
        </w:r>
      </w:ins>
      <w:r w:rsidRPr="00D236E4">
        <w:rPr>
          <w:rStyle w:val="Hyperlink"/>
        </w:rPr>
        <w:t xml:space="preserve">Meritocratic differences are acceptable for younger </w:t>
      </w:r>
      <w:del w:id="271" w:author="Meg Walker" w:date="2026-01-20T15:37:00Z" w16du:dateUtc="2026-01-20T15:37:00Z">
        <w:r w:rsidRPr="00D236E4" w:rsidDel="002A0527">
          <w:rPr>
            <w:rStyle w:val="Hyperlink"/>
          </w:rPr>
          <w:delText>a</w:delText>
        </w:r>
      </w:del>
      <w:del w:id="272" w:author="Meg Walker" w:date="2026-01-20T15:36:00Z" w16du:dateUtc="2026-01-20T15:36:00Z">
        <w:r w:rsidRPr="00D236E4" w:rsidDel="002A0527">
          <w:rPr>
            <w:rStyle w:val="Hyperlink"/>
          </w:rPr>
          <w:delText xml:space="preserve">nd </w:delText>
        </w:r>
      </w:del>
      <w:r w:rsidRPr="00D236E4">
        <w:rPr>
          <w:rStyle w:val="Hyperlink"/>
        </w:rPr>
        <w:t xml:space="preserve">respondents </w:t>
      </w:r>
      <w:ins w:id="273" w:author="Meg Walker" w:date="2026-01-20T15:37:00Z" w16du:dateUtc="2026-01-20T15:37:00Z">
        <w:r w:rsidR="002A0527">
          <w:rPr>
            <w:rStyle w:val="Hyperlink"/>
          </w:rPr>
          <w:t xml:space="preserve">and those </w:t>
        </w:r>
      </w:ins>
      <w:r w:rsidRPr="00D236E4">
        <w:rPr>
          <w:rStyle w:val="Hyperlink"/>
        </w:rPr>
        <w:t>who position themselves more to the right of the ideological scale</w:t>
      </w:r>
      <w:r>
        <w:rPr>
          <w:webHidden/>
        </w:rPr>
        <w:tab/>
      </w:r>
      <w:r>
        <w:rPr>
          <w:webHidden/>
        </w:rPr>
        <w:fldChar w:fldCharType="begin"/>
      </w:r>
      <w:r>
        <w:rPr>
          <w:webHidden/>
        </w:rPr>
        <w:instrText xml:space="preserve"> PAGEREF _Toc211497176 \h </w:instrText>
      </w:r>
      <w:r>
        <w:rPr>
          <w:webHidden/>
        </w:rPr>
      </w:r>
      <w:r>
        <w:rPr>
          <w:webHidden/>
        </w:rPr>
        <w:fldChar w:fldCharType="separate"/>
      </w:r>
      <w:ins w:id="274" w:author="Meg Walker" w:date="2026-01-20T19:32:00Z" w16du:dateUtc="2026-01-20T19:32:00Z">
        <w:r w:rsidR="003B710F">
          <w:rPr>
            <w:webHidden/>
          </w:rPr>
          <w:t>12</w:t>
        </w:r>
      </w:ins>
      <w:del w:id="275" w:author="Meg Walker" w:date="2026-01-13T11:37:00Z" w16du:dateUtc="2026-01-13T11:37:00Z">
        <w:r w:rsidR="00F72C6C" w:rsidDel="0023430F">
          <w:rPr>
            <w:webHidden/>
          </w:rPr>
          <w:delText>19</w:delText>
        </w:r>
      </w:del>
      <w:r>
        <w:rPr>
          <w:webHidden/>
        </w:rPr>
        <w:fldChar w:fldCharType="end"/>
      </w:r>
      <w:r>
        <w:fldChar w:fldCharType="end"/>
      </w:r>
    </w:p>
    <w:p w14:paraId="33DC954F" w14:textId="540C4752" w:rsidR="004A593D" w:rsidRDefault="004A593D" w:rsidP="0023430F">
      <w:pPr>
        <w:pStyle w:val="TOC2"/>
        <w:rPr>
          <w:rFonts w:asciiTheme="minorHAnsi" w:eastAsiaTheme="minorEastAsia" w:hAnsiTheme="minorHAnsi" w:cstheme="minorBidi"/>
          <w:kern w:val="2"/>
          <w:sz w:val="24"/>
          <w:szCs w:val="24"/>
          <w:lang w:eastAsia="en-IE"/>
          <w14:ligatures w14:val="standardContextual"/>
        </w:rPr>
      </w:pPr>
      <w:r>
        <w:fldChar w:fldCharType="begin"/>
      </w:r>
      <w:r>
        <w:instrText>HYPERLINK \l "_Toc211497177"</w:instrText>
      </w:r>
      <w:r>
        <w:fldChar w:fldCharType="separate"/>
      </w:r>
      <w:r w:rsidRPr="00D236E4">
        <w:rPr>
          <w:rStyle w:val="Hyperlink"/>
        </w:rPr>
        <w:t xml:space="preserve">3.2 </w:t>
      </w:r>
      <w:ins w:id="276" w:author="Meg Walker" w:date="2026-01-13T11:40:00Z" w16du:dateUtc="2026-01-13T11:40:00Z">
        <w:r w:rsidR="0023430F">
          <w:rPr>
            <w:rStyle w:val="Hyperlink"/>
          </w:rPr>
          <w:tab/>
        </w:r>
      </w:ins>
      <w:r w:rsidRPr="00D236E4">
        <w:rPr>
          <w:rStyle w:val="Hyperlink"/>
        </w:rPr>
        <w:t xml:space="preserve">The government should have more responsibility towards </w:t>
      </w:r>
      <w:del w:id="277" w:author="Meg Walker" w:date="2026-01-20T10:13:00Z" w16du:dateUtc="2026-01-20T10:13:00Z">
        <w:r w:rsidRPr="00D236E4" w:rsidDel="007A61A3">
          <w:rPr>
            <w:rStyle w:val="Hyperlink"/>
          </w:rPr>
          <w:delText xml:space="preserve">old </w:delText>
        </w:r>
      </w:del>
      <w:ins w:id="278" w:author="Meg Walker" w:date="2026-01-20T15:46:00Z" w16du:dateUtc="2026-01-20T15:46:00Z">
        <w:r w:rsidR="00E45AC4">
          <w:rPr>
            <w:rStyle w:val="Hyperlink"/>
          </w:rPr>
          <w:t>old</w:t>
        </w:r>
      </w:ins>
      <w:ins w:id="279" w:author="Meg Walker" w:date="2026-01-20T10:13:00Z" w16du:dateUtc="2026-01-20T10:13:00Z">
        <w:r w:rsidR="007A61A3" w:rsidRPr="00D236E4">
          <w:rPr>
            <w:rStyle w:val="Hyperlink"/>
          </w:rPr>
          <w:t xml:space="preserve"> </w:t>
        </w:r>
      </w:ins>
      <w:r w:rsidRPr="00D236E4">
        <w:rPr>
          <w:rStyle w:val="Hyperlink"/>
        </w:rPr>
        <w:t>citizens and working parents compared to the unemployed</w:t>
      </w:r>
      <w:r>
        <w:rPr>
          <w:webHidden/>
        </w:rPr>
        <w:tab/>
      </w:r>
      <w:r>
        <w:rPr>
          <w:webHidden/>
        </w:rPr>
        <w:fldChar w:fldCharType="begin"/>
      </w:r>
      <w:r>
        <w:rPr>
          <w:webHidden/>
        </w:rPr>
        <w:instrText xml:space="preserve"> PAGEREF _Toc211497177 \h </w:instrText>
      </w:r>
      <w:r>
        <w:rPr>
          <w:webHidden/>
        </w:rPr>
      </w:r>
      <w:r>
        <w:rPr>
          <w:webHidden/>
        </w:rPr>
        <w:fldChar w:fldCharType="separate"/>
      </w:r>
      <w:ins w:id="280" w:author="Meg Walker" w:date="2026-01-20T19:32:00Z" w16du:dateUtc="2026-01-20T19:32:00Z">
        <w:r w:rsidR="003B710F">
          <w:rPr>
            <w:webHidden/>
          </w:rPr>
          <w:t>13</w:t>
        </w:r>
      </w:ins>
      <w:del w:id="281" w:author="Meg Walker" w:date="2026-01-13T11:37:00Z" w16du:dateUtc="2026-01-13T11:37:00Z">
        <w:r w:rsidR="00F72C6C" w:rsidDel="0023430F">
          <w:rPr>
            <w:webHidden/>
          </w:rPr>
          <w:delText>20</w:delText>
        </w:r>
      </w:del>
      <w:r>
        <w:rPr>
          <w:webHidden/>
        </w:rPr>
        <w:fldChar w:fldCharType="end"/>
      </w:r>
      <w:r>
        <w:fldChar w:fldCharType="end"/>
      </w:r>
    </w:p>
    <w:p w14:paraId="3058B5F7" w14:textId="3525AC8F" w:rsidR="004A593D" w:rsidRDefault="004A593D" w:rsidP="0023430F">
      <w:pPr>
        <w:pStyle w:val="TOC2"/>
        <w:rPr>
          <w:rFonts w:asciiTheme="minorHAnsi" w:eastAsiaTheme="minorEastAsia" w:hAnsiTheme="minorHAnsi" w:cstheme="minorBidi"/>
          <w:kern w:val="2"/>
          <w:sz w:val="24"/>
          <w:szCs w:val="24"/>
          <w:lang w:eastAsia="en-IE"/>
          <w14:ligatures w14:val="standardContextual"/>
        </w:rPr>
      </w:pPr>
      <w:r>
        <w:fldChar w:fldCharType="begin"/>
      </w:r>
      <w:r>
        <w:instrText>HYPERLINK \l "_Toc211497178"</w:instrText>
      </w:r>
      <w:r>
        <w:fldChar w:fldCharType="separate"/>
      </w:r>
      <w:r w:rsidRPr="00D236E4">
        <w:rPr>
          <w:rStyle w:val="Hyperlink"/>
        </w:rPr>
        <w:t xml:space="preserve">3.3 </w:t>
      </w:r>
      <w:ins w:id="282" w:author="Meg Walker" w:date="2026-01-13T11:40:00Z" w16du:dateUtc="2026-01-13T11:40:00Z">
        <w:r w:rsidR="0023430F">
          <w:rPr>
            <w:rStyle w:val="Hyperlink"/>
          </w:rPr>
          <w:tab/>
        </w:r>
      </w:ins>
      <w:r w:rsidRPr="00D236E4">
        <w:rPr>
          <w:rStyle w:val="Hyperlink"/>
        </w:rPr>
        <w:t>Most respondents indicate that immigrants could receive social benefits after having worked and paid taxes for at least one year</w:t>
      </w:r>
      <w:r>
        <w:rPr>
          <w:webHidden/>
        </w:rPr>
        <w:tab/>
      </w:r>
      <w:r>
        <w:rPr>
          <w:webHidden/>
        </w:rPr>
        <w:fldChar w:fldCharType="begin"/>
      </w:r>
      <w:r>
        <w:rPr>
          <w:webHidden/>
        </w:rPr>
        <w:instrText xml:space="preserve"> PAGEREF _Toc211497178 \h </w:instrText>
      </w:r>
      <w:r>
        <w:rPr>
          <w:webHidden/>
        </w:rPr>
      </w:r>
      <w:r>
        <w:rPr>
          <w:webHidden/>
        </w:rPr>
        <w:fldChar w:fldCharType="separate"/>
      </w:r>
      <w:ins w:id="283" w:author="Meg Walker" w:date="2026-01-20T19:32:00Z" w16du:dateUtc="2026-01-20T19:32:00Z">
        <w:r w:rsidR="003B710F">
          <w:rPr>
            <w:webHidden/>
          </w:rPr>
          <w:t>15</w:t>
        </w:r>
      </w:ins>
      <w:del w:id="284" w:author="Meg Walker" w:date="2026-01-13T11:37:00Z" w16du:dateUtc="2026-01-13T11:37:00Z">
        <w:r w:rsidR="00F72C6C" w:rsidDel="0023430F">
          <w:rPr>
            <w:webHidden/>
          </w:rPr>
          <w:delText>22</w:delText>
        </w:r>
      </w:del>
      <w:r>
        <w:rPr>
          <w:webHidden/>
        </w:rPr>
        <w:fldChar w:fldCharType="end"/>
      </w:r>
      <w:r>
        <w:fldChar w:fldCharType="end"/>
      </w:r>
    </w:p>
    <w:p w14:paraId="56499C65" w14:textId="69A805D9" w:rsidR="004A593D" w:rsidRDefault="004A593D" w:rsidP="0023430F">
      <w:pPr>
        <w:pStyle w:val="TOC2"/>
        <w:rPr>
          <w:rFonts w:asciiTheme="minorHAnsi" w:eastAsiaTheme="minorEastAsia" w:hAnsiTheme="minorHAnsi" w:cstheme="minorBidi"/>
          <w:kern w:val="2"/>
          <w:sz w:val="24"/>
          <w:szCs w:val="24"/>
          <w:lang w:eastAsia="en-IE"/>
          <w14:ligatures w14:val="standardContextual"/>
        </w:rPr>
      </w:pPr>
      <w:r>
        <w:fldChar w:fldCharType="begin"/>
      </w:r>
      <w:r>
        <w:instrText>HYPERLINK \l "_Toc211497179"</w:instrText>
      </w:r>
      <w:r>
        <w:fldChar w:fldCharType="separate"/>
      </w:r>
      <w:r w:rsidRPr="00D236E4">
        <w:rPr>
          <w:rStyle w:val="Hyperlink"/>
        </w:rPr>
        <w:t xml:space="preserve">3.4 </w:t>
      </w:r>
      <w:ins w:id="285" w:author="Meg Walker" w:date="2026-01-13T11:40:00Z" w16du:dateUtc="2026-01-13T11:40:00Z">
        <w:r w:rsidR="0023430F">
          <w:rPr>
            <w:rStyle w:val="Hyperlink"/>
          </w:rPr>
          <w:tab/>
        </w:r>
      </w:ins>
      <w:r w:rsidRPr="00D236E4">
        <w:rPr>
          <w:rStyle w:val="Hyperlink"/>
        </w:rPr>
        <w:t>The view that ‘Social benefits make people lazy’ is more prevalent in Ireland compared to the European average</w:t>
      </w:r>
      <w:r>
        <w:rPr>
          <w:webHidden/>
        </w:rPr>
        <w:tab/>
      </w:r>
      <w:r>
        <w:rPr>
          <w:webHidden/>
        </w:rPr>
        <w:fldChar w:fldCharType="begin"/>
      </w:r>
      <w:r>
        <w:rPr>
          <w:webHidden/>
        </w:rPr>
        <w:instrText xml:space="preserve"> PAGEREF _Toc211497179 \h </w:instrText>
      </w:r>
      <w:r>
        <w:rPr>
          <w:webHidden/>
        </w:rPr>
      </w:r>
      <w:r>
        <w:rPr>
          <w:webHidden/>
        </w:rPr>
        <w:fldChar w:fldCharType="separate"/>
      </w:r>
      <w:ins w:id="286" w:author="Meg Walker" w:date="2026-01-20T19:32:00Z" w16du:dateUtc="2026-01-20T19:32:00Z">
        <w:r w:rsidR="003B710F">
          <w:rPr>
            <w:webHidden/>
          </w:rPr>
          <w:t>16</w:t>
        </w:r>
      </w:ins>
      <w:del w:id="287" w:author="Meg Walker" w:date="2026-01-13T11:37:00Z" w16du:dateUtc="2026-01-13T11:37:00Z">
        <w:r w:rsidR="00F72C6C" w:rsidDel="0023430F">
          <w:rPr>
            <w:webHidden/>
          </w:rPr>
          <w:delText>23</w:delText>
        </w:r>
      </w:del>
      <w:r>
        <w:rPr>
          <w:webHidden/>
        </w:rPr>
        <w:fldChar w:fldCharType="end"/>
      </w:r>
      <w:r>
        <w:fldChar w:fldCharType="end"/>
      </w:r>
    </w:p>
    <w:p w14:paraId="6101BC76" w14:textId="768844B3" w:rsidR="004A593D" w:rsidRDefault="004A593D" w:rsidP="0023430F">
      <w:pPr>
        <w:pStyle w:val="TOC2"/>
        <w:rPr>
          <w:rFonts w:asciiTheme="minorHAnsi" w:eastAsiaTheme="minorEastAsia" w:hAnsiTheme="minorHAnsi" w:cstheme="minorBidi"/>
          <w:kern w:val="2"/>
          <w:sz w:val="24"/>
          <w:szCs w:val="24"/>
          <w:lang w:eastAsia="en-IE"/>
          <w14:ligatures w14:val="standardContextual"/>
        </w:rPr>
      </w:pPr>
      <w:r>
        <w:fldChar w:fldCharType="begin"/>
      </w:r>
      <w:r>
        <w:instrText>HYPERLINK \l "_Toc211497180"</w:instrText>
      </w:r>
      <w:r>
        <w:fldChar w:fldCharType="separate"/>
      </w:r>
      <w:r w:rsidRPr="00D236E4">
        <w:rPr>
          <w:rStyle w:val="Hyperlink"/>
        </w:rPr>
        <w:t xml:space="preserve">3.5 </w:t>
      </w:r>
      <w:ins w:id="288" w:author="Meg Walker" w:date="2026-01-13T11:41:00Z" w16du:dateUtc="2026-01-13T11:41:00Z">
        <w:r w:rsidR="0023430F">
          <w:rPr>
            <w:rStyle w:val="Hyperlink"/>
          </w:rPr>
          <w:tab/>
        </w:r>
      </w:ins>
      <w:r w:rsidRPr="00D236E4">
        <w:rPr>
          <w:rStyle w:val="Hyperlink"/>
        </w:rPr>
        <w:t>Younger respondents in Ireland are more likely to agree that social benefits make people lazy</w:t>
      </w:r>
      <w:r>
        <w:rPr>
          <w:webHidden/>
        </w:rPr>
        <w:tab/>
      </w:r>
      <w:r>
        <w:rPr>
          <w:webHidden/>
        </w:rPr>
        <w:fldChar w:fldCharType="begin"/>
      </w:r>
      <w:r>
        <w:rPr>
          <w:webHidden/>
        </w:rPr>
        <w:instrText xml:space="preserve"> PAGEREF _Toc211497180 \h </w:instrText>
      </w:r>
      <w:r>
        <w:rPr>
          <w:webHidden/>
        </w:rPr>
      </w:r>
      <w:r>
        <w:rPr>
          <w:webHidden/>
        </w:rPr>
        <w:fldChar w:fldCharType="separate"/>
      </w:r>
      <w:ins w:id="289" w:author="Meg Walker" w:date="2026-01-20T19:32:00Z" w16du:dateUtc="2026-01-20T19:32:00Z">
        <w:r w:rsidR="003B710F">
          <w:rPr>
            <w:webHidden/>
          </w:rPr>
          <w:t>18</w:t>
        </w:r>
      </w:ins>
      <w:del w:id="290" w:author="Meg Walker" w:date="2026-01-13T11:37:00Z" w16du:dateUtc="2026-01-13T11:37:00Z">
        <w:r w:rsidR="00F72C6C" w:rsidDel="0023430F">
          <w:rPr>
            <w:webHidden/>
          </w:rPr>
          <w:delText>25</w:delText>
        </w:r>
      </w:del>
      <w:r>
        <w:rPr>
          <w:webHidden/>
        </w:rPr>
        <w:fldChar w:fldCharType="end"/>
      </w:r>
      <w:r>
        <w:fldChar w:fldCharType="end"/>
      </w:r>
    </w:p>
    <w:p w14:paraId="1AA7D8AE" w14:textId="4522A172" w:rsidR="004A593D" w:rsidRDefault="004A593D" w:rsidP="0023430F">
      <w:pPr>
        <w:pStyle w:val="TOC2"/>
        <w:rPr>
          <w:rFonts w:asciiTheme="minorHAnsi" w:eastAsiaTheme="minorEastAsia" w:hAnsiTheme="minorHAnsi" w:cstheme="minorBidi"/>
          <w:kern w:val="2"/>
          <w:sz w:val="24"/>
          <w:szCs w:val="24"/>
          <w:lang w:eastAsia="en-IE"/>
          <w14:ligatures w14:val="standardContextual"/>
        </w:rPr>
      </w:pPr>
      <w:r>
        <w:fldChar w:fldCharType="begin"/>
      </w:r>
      <w:r>
        <w:instrText>HYPERLINK \l "_Toc211497181"</w:instrText>
      </w:r>
      <w:r>
        <w:fldChar w:fldCharType="separate"/>
      </w:r>
      <w:r w:rsidRPr="00D236E4">
        <w:rPr>
          <w:rStyle w:val="Hyperlink"/>
        </w:rPr>
        <w:t xml:space="preserve">3.6 </w:t>
      </w:r>
      <w:ins w:id="291" w:author="Meg Walker" w:date="2026-01-13T11:41:00Z" w16du:dateUtc="2026-01-13T11:41:00Z">
        <w:r w:rsidR="0023430F">
          <w:rPr>
            <w:rStyle w:val="Hyperlink"/>
          </w:rPr>
          <w:tab/>
        </w:r>
      </w:ins>
      <w:r w:rsidRPr="00D236E4">
        <w:rPr>
          <w:rStyle w:val="Hyperlink"/>
        </w:rPr>
        <w:t>Unfairly low wages are more relevant than unfairly high wages for support for redistribution in Ireland</w:t>
      </w:r>
      <w:r>
        <w:rPr>
          <w:webHidden/>
        </w:rPr>
        <w:tab/>
      </w:r>
      <w:r>
        <w:rPr>
          <w:webHidden/>
        </w:rPr>
        <w:fldChar w:fldCharType="begin"/>
      </w:r>
      <w:r>
        <w:rPr>
          <w:webHidden/>
        </w:rPr>
        <w:instrText xml:space="preserve"> PAGEREF _Toc211497181 \h </w:instrText>
      </w:r>
      <w:r>
        <w:rPr>
          <w:webHidden/>
        </w:rPr>
      </w:r>
      <w:r>
        <w:rPr>
          <w:webHidden/>
        </w:rPr>
        <w:fldChar w:fldCharType="separate"/>
      </w:r>
      <w:ins w:id="292" w:author="Meg Walker" w:date="2026-01-20T19:32:00Z" w16du:dateUtc="2026-01-20T19:32:00Z">
        <w:r w:rsidR="003B710F">
          <w:rPr>
            <w:webHidden/>
          </w:rPr>
          <w:t>19</w:t>
        </w:r>
      </w:ins>
      <w:del w:id="293" w:author="Meg Walker" w:date="2026-01-13T11:37:00Z" w16du:dateUtc="2026-01-13T11:37:00Z">
        <w:r w:rsidR="00F72C6C" w:rsidDel="0023430F">
          <w:rPr>
            <w:webHidden/>
          </w:rPr>
          <w:delText>26</w:delText>
        </w:r>
      </w:del>
      <w:r>
        <w:rPr>
          <w:webHidden/>
        </w:rPr>
        <w:fldChar w:fldCharType="end"/>
      </w:r>
      <w:r>
        <w:fldChar w:fldCharType="end"/>
      </w:r>
    </w:p>
    <w:p w14:paraId="34304E93" w14:textId="5D27BAAC" w:rsidR="004A593D" w:rsidRDefault="004A593D" w:rsidP="0023430F">
      <w:pPr>
        <w:pStyle w:val="TOC2"/>
        <w:rPr>
          <w:rFonts w:asciiTheme="minorHAnsi" w:eastAsiaTheme="minorEastAsia" w:hAnsiTheme="minorHAnsi" w:cstheme="minorBidi"/>
          <w:kern w:val="2"/>
          <w:sz w:val="24"/>
          <w:szCs w:val="24"/>
          <w:lang w:eastAsia="en-IE"/>
          <w14:ligatures w14:val="standardContextual"/>
        </w:rPr>
      </w:pPr>
      <w:r>
        <w:fldChar w:fldCharType="begin"/>
      </w:r>
      <w:r>
        <w:instrText>HYPERLINK \l "_Toc211497182"</w:instrText>
      </w:r>
      <w:r>
        <w:fldChar w:fldCharType="separate"/>
      </w:r>
      <w:r w:rsidRPr="00D236E4">
        <w:rPr>
          <w:rStyle w:val="Hyperlink"/>
        </w:rPr>
        <w:t xml:space="preserve">3.7 </w:t>
      </w:r>
      <w:ins w:id="294" w:author="Meg Walker" w:date="2026-01-13T11:41:00Z" w16du:dateUtc="2026-01-13T11:41:00Z">
        <w:r w:rsidR="0023430F">
          <w:rPr>
            <w:rStyle w:val="Hyperlink"/>
          </w:rPr>
          <w:tab/>
        </w:r>
      </w:ins>
      <w:r w:rsidRPr="00D236E4">
        <w:rPr>
          <w:rStyle w:val="Hyperlink"/>
        </w:rPr>
        <w:t>A third of the Irish population would agree with higher taxes if it means more or better public services</w:t>
      </w:r>
      <w:r>
        <w:rPr>
          <w:webHidden/>
        </w:rPr>
        <w:tab/>
      </w:r>
      <w:r>
        <w:rPr>
          <w:webHidden/>
        </w:rPr>
        <w:fldChar w:fldCharType="begin"/>
      </w:r>
      <w:r>
        <w:rPr>
          <w:webHidden/>
        </w:rPr>
        <w:instrText xml:space="preserve"> PAGEREF _Toc211497182 \h </w:instrText>
      </w:r>
      <w:r>
        <w:rPr>
          <w:webHidden/>
        </w:rPr>
      </w:r>
      <w:r>
        <w:rPr>
          <w:webHidden/>
        </w:rPr>
        <w:fldChar w:fldCharType="separate"/>
      </w:r>
      <w:ins w:id="295" w:author="Meg Walker" w:date="2026-01-20T19:32:00Z" w16du:dateUtc="2026-01-20T19:32:00Z">
        <w:r w:rsidR="003B710F">
          <w:rPr>
            <w:webHidden/>
          </w:rPr>
          <w:t>21</w:t>
        </w:r>
      </w:ins>
      <w:del w:id="296" w:author="Meg Walker" w:date="2026-01-12T17:42:00Z" w16du:dateUtc="2026-01-12T17:42:00Z">
        <w:r w:rsidDel="00F72C6C">
          <w:rPr>
            <w:webHidden/>
          </w:rPr>
          <w:delText>27</w:delText>
        </w:r>
      </w:del>
      <w:r>
        <w:rPr>
          <w:webHidden/>
        </w:rPr>
        <w:fldChar w:fldCharType="end"/>
      </w:r>
      <w:r>
        <w:fldChar w:fldCharType="end"/>
      </w:r>
    </w:p>
    <w:p w14:paraId="3C431C31" w14:textId="76D3D8BD" w:rsidR="004A593D" w:rsidRDefault="004A593D" w:rsidP="0023430F">
      <w:pPr>
        <w:pStyle w:val="TOC1"/>
        <w:rPr>
          <w:rFonts w:asciiTheme="minorHAnsi" w:eastAsiaTheme="minorEastAsia" w:hAnsiTheme="minorHAnsi" w:cstheme="minorBidi"/>
          <w:color w:val="auto"/>
          <w:kern w:val="2"/>
          <w:sz w:val="24"/>
          <w:szCs w:val="24"/>
          <w:lang w:eastAsia="en-IE"/>
          <w14:ligatures w14:val="standardContextual"/>
        </w:rPr>
      </w:pPr>
      <w:r>
        <w:fldChar w:fldCharType="begin"/>
      </w:r>
      <w:r>
        <w:instrText>HYPERLINK \l "_Toc211497183"</w:instrText>
      </w:r>
      <w:r>
        <w:fldChar w:fldCharType="separate"/>
      </w:r>
      <w:r w:rsidRPr="00D236E4">
        <w:rPr>
          <w:rStyle w:val="Hyperlink"/>
        </w:rPr>
        <w:t>CHAPTER 4</w:t>
      </w:r>
      <w:ins w:id="297" w:author="Meg Walker" w:date="2026-01-13T11:41:00Z" w16du:dateUtc="2026-01-13T11:41:00Z">
        <w:r w:rsidR="0023430F">
          <w:rPr>
            <w:rStyle w:val="Hyperlink"/>
          </w:rPr>
          <w:t>: Has support for redistribution changed over time?</w:t>
        </w:r>
      </w:ins>
      <w:r>
        <w:rPr>
          <w:webHidden/>
        </w:rPr>
        <w:tab/>
      </w:r>
      <w:r>
        <w:rPr>
          <w:webHidden/>
        </w:rPr>
        <w:fldChar w:fldCharType="begin"/>
      </w:r>
      <w:r>
        <w:rPr>
          <w:webHidden/>
        </w:rPr>
        <w:instrText xml:space="preserve"> PAGEREF _Toc211497183 \h </w:instrText>
      </w:r>
      <w:r>
        <w:rPr>
          <w:webHidden/>
        </w:rPr>
      </w:r>
      <w:r>
        <w:rPr>
          <w:webHidden/>
        </w:rPr>
        <w:fldChar w:fldCharType="separate"/>
      </w:r>
      <w:ins w:id="298" w:author="Meg Walker" w:date="2026-01-20T19:32:00Z" w16du:dateUtc="2026-01-20T19:32:00Z">
        <w:r w:rsidR="003B710F">
          <w:rPr>
            <w:webHidden/>
          </w:rPr>
          <w:t>23</w:t>
        </w:r>
      </w:ins>
      <w:del w:id="299" w:author="Meg Walker" w:date="2026-01-12T17:42:00Z" w16du:dateUtc="2026-01-12T17:42:00Z">
        <w:r w:rsidDel="00F72C6C">
          <w:rPr>
            <w:webHidden/>
          </w:rPr>
          <w:delText>30</w:delText>
        </w:r>
      </w:del>
      <w:r>
        <w:rPr>
          <w:webHidden/>
        </w:rPr>
        <w:fldChar w:fldCharType="end"/>
      </w:r>
      <w:r>
        <w:fldChar w:fldCharType="end"/>
      </w:r>
    </w:p>
    <w:p w14:paraId="759D65E1" w14:textId="61CA1836" w:rsidR="004A593D" w:rsidDel="0023430F" w:rsidRDefault="004A593D">
      <w:pPr>
        <w:pStyle w:val="TOC2"/>
        <w:rPr>
          <w:del w:id="300" w:author="Meg Walker" w:date="2026-01-13T11:41:00Z" w16du:dateUtc="2026-01-13T11:41:00Z"/>
          <w:rFonts w:asciiTheme="minorHAnsi" w:eastAsiaTheme="minorEastAsia" w:hAnsiTheme="minorHAnsi" w:cstheme="minorBidi"/>
          <w:kern w:val="2"/>
          <w:sz w:val="24"/>
          <w:szCs w:val="24"/>
          <w:lang w:eastAsia="en-IE"/>
          <w14:ligatures w14:val="standardContextual"/>
        </w:rPr>
        <w:pPrChange w:id="301" w:author="Meg Walker" w:date="2026-01-13T11:44:00Z" w16du:dateUtc="2026-01-13T11:44:00Z">
          <w:pPr>
            <w:pStyle w:val="TOC1"/>
          </w:pPr>
        </w:pPrChange>
      </w:pPr>
      <w:del w:id="302" w:author="Meg Walker" w:date="2026-01-13T11:41:00Z" w16du:dateUtc="2026-01-13T11:41:00Z">
        <w:r w:rsidDel="0023430F">
          <w:fldChar w:fldCharType="begin"/>
        </w:r>
        <w:r w:rsidDel="0023430F">
          <w:delInstrText>HYPERLINK \l "_Toc211497184"</w:delInstrText>
        </w:r>
        <w:r w:rsidDel="0023430F">
          <w:fldChar w:fldCharType="separate"/>
        </w:r>
      </w:del>
      <w:ins w:id="303" w:author="Meg Walker" w:date="2026-01-20T19:32:00Z" w16du:dateUtc="2026-01-20T19:32:00Z">
        <w:r w:rsidR="003B710F">
          <w:rPr>
            <w:b/>
            <w:bCs/>
            <w:lang w:val="en-GB"/>
          </w:rPr>
          <w:t>Error! Hyperlink reference not valid.</w:t>
        </w:r>
      </w:ins>
      <w:del w:id="304" w:author="Meg Walker" w:date="2026-01-13T11:41:00Z" w16du:dateUtc="2026-01-13T11:41:00Z">
        <w:r w:rsidRPr="00D236E4" w:rsidDel="0023430F">
          <w:rPr>
            <w:rStyle w:val="Hyperlink"/>
          </w:rPr>
          <w:delText>Has support for redistribution changed over time?</w:delText>
        </w:r>
        <w:r w:rsidDel="0023430F">
          <w:rPr>
            <w:webHidden/>
          </w:rPr>
          <w:tab/>
        </w:r>
        <w:r w:rsidDel="0023430F">
          <w:rPr>
            <w:webHidden/>
          </w:rPr>
          <w:fldChar w:fldCharType="begin"/>
        </w:r>
        <w:r w:rsidDel="0023430F">
          <w:rPr>
            <w:webHidden/>
          </w:rPr>
          <w:delInstrText xml:space="preserve"> PAGEREF _Toc211497184 \h </w:delInstrText>
        </w:r>
        <w:r w:rsidDel="0023430F">
          <w:rPr>
            <w:webHidden/>
          </w:rPr>
        </w:r>
        <w:r w:rsidDel="0023430F">
          <w:rPr>
            <w:webHidden/>
          </w:rPr>
          <w:fldChar w:fldCharType="separate"/>
        </w:r>
      </w:del>
      <w:del w:id="305" w:author="Meg Walker" w:date="2026-01-12T17:42:00Z" w16du:dateUtc="2026-01-12T17:42:00Z">
        <w:r w:rsidDel="00F72C6C">
          <w:rPr>
            <w:webHidden/>
          </w:rPr>
          <w:delText>30</w:delText>
        </w:r>
      </w:del>
      <w:del w:id="306" w:author="Meg Walker" w:date="2026-01-13T11:41:00Z" w16du:dateUtc="2026-01-13T11:41:00Z">
        <w:r w:rsidDel="0023430F">
          <w:rPr>
            <w:webHidden/>
          </w:rPr>
          <w:fldChar w:fldCharType="end"/>
        </w:r>
        <w:r w:rsidDel="0023430F">
          <w:fldChar w:fldCharType="end"/>
        </w:r>
      </w:del>
    </w:p>
    <w:p w14:paraId="325A6006" w14:textId="73A7DF5C" w:rsidR="004A593D" w:rsidRDefault="004A593D" w:rsidP="0023430F">
      <w:pPr>
        <w:pStyle w:val="TOC2"/>
        <w:rPr>
          <w:rFonts w:asciiTheme="minorHAnsi" w:eastAsiaTheme="minorEastAsia" w:hAnsiTheme="minorHAnsi" w:cstheme="minorBidi"/>
          <w:kern w:val="2"/>
          <w:sz w:val="24"/>
          <w:szCs w:val="24"/>
          <w:lang w:eastAsia="en-IE"/>
          <w14:ligatures w14:val="standardContextual"/>
        </w:rPr>
      </w:pPr>
      <w:r>
        <w:fldChar w:fldCharType="begin"/>
      </w:r>
      <w:r>
        <w:instrText>HYPERLINK \l "_Toc211497185"</w:instrText>
      </w:r>
      <w:r>
        <w:fldChar w:fldCharType="separate"/>
      </w:r>
      <w:r w:rsidRPr="00D236E4">
        <w:rPr>
          <w:rStyle w:val="Hyperlink"/>
        </w:rPr>
        <w:t xml:space="preserve">4.1 </w:t>
      </w:r>
      <w:ins w:id="307" w:author="Meg Walker" w:date="2026-01-13T11:41:00Z" w16du:dateUtc="2026-01-13T11:41:00Z">
        <w:r w:rsidR="0023430F">
          <w:rPr>
            <w:rStyle w:val="Hyperlink"/>
          </w:rPr>
          <w:tab/>
        </w:r>
      </w:ins>
      <w:r w:rsidRPr="00D236E4">
        <w:rPr>
          <w:rStyle w:val="Hyperlink"/>
        </w:rPr>
        <w:t xml:space="preserve">Age and </w:t>
      </w:r>
      <w:del w:id="308" w:author="Meg Walker" w:date="2026-01-13T11:41:00Z" w16du:dateUtc="2026-01-13T11:41:00Z">
        <w:r w:rsidRPr="00D236E4" w:rsidDel="0023430F">
          <w:rPr>
            <w:rStyle w:val="Hyperlink"/>
          </w:rPr>
          <w:delText>Gender</w:delText>
        </w:r>
      </w:del>
      <w:ins w:id="309" w:author="Meg Walker" w:date="2026-01-13T11:41:00Z" w16du:dateUtc="2026-01-13T11:41:00Z">
        <w:r w:rsidR="0023430F">
          <w:rPr>
            <w:rStyle w:val="Hyperlink"/>
          </w:rPr>
          <w:t>g</w:t>
        </w:r>
        <w:r w:rsidR="0023430F" w:rsidRPr="00D236E4">
          <w:rPr>
            <w:rStyle w:val="Hyperlink"/>
          </w:rPr>
          <w:t>ender</w:t>
        </w:r>
      </w:ins>
      <w:r>
        <w:rPr>
          <w:webHidden/>
        </w:rPr>
        <w:tab/>
      </w:r>
      <w:r>
        <w:rPr>
          <w:webHidden/>
        </w:rPr>
        <w:fldChar w:fldCharType="begin"/>
      </w:r>
      <w:r>
        <w:rPr>
          <w:webHidden/>
        </w:rPr>
        <w:instrText xml:space="preserve"> PAGEREF _Toc211497185 \h </w:instrText>
      </w:r>
      <w:r>
        <w:rPr>
          <w:webHidden/>
        </w:rPr>
      </w:r>
      <w:r>
        <w:rPr>
          <w:webHidden/>
        </w:rPr>
        <w:fldChar w:fldCharType="separate"/>
      </w:r>
      <w:ins w:id="310" w:author="Meg Walker" w:date="2026-01-20T19:32:00Z" w16du:dateUtc="2026-01-20T19:32:00Z">
        <w:r w:rsidR="003B710F">
          <w:rPr>
            <w:webHidden/>
          </w:rPr>
          <w:t>26</w:t>
        </w:r>
      </w:ins>
      <w:del w:id="311" w:author="Meg Walker" w:date="2026-01-12T17:42:00Z" w16du:dateUtc="2026-01-12T17:42:00Z">
        <w:r w:rsidDel="00F72C6C">
          <w:rPr>
            <w:webHidden/>
          </w:rPr>
          <w:delText>33</w:delText>
        </w:r>
      </w:del>
      <w:r>
        <w:rPr>
          <w:webHidden/>
        </w:rPr>
        <w:fldChar w:fldCharType="end"/>
      </w:r>
      <w:r>
        <w:fldChar w:fldCharType="end"/>
      </w:r>
    </w:p>
    <w:p w14:paraId="5022A69D" w14:textId="0AA304D8" w:rsidR="004A593D" w:rsidRDefault="004A593D" w:rsidP="0023430F">
      <w:pPr>
        <w:pStyle w:val="TOC2"/>
        <w:rPr>
          <w:rFonts w:asciiTheme="minorHAnsi" w:eastAsiaTheme="minorEastAsia" w:hAnsiTheme="minorHAnsi" w:cstheme="minorBidi"/>
          <w:kern w:val="2"/>
          <w:sz w:val="24"/>
          <w:szCs w:val="24"/>
          <w:lang w:eastAsia="en-IE"/>
          <w14:ligatures w14:val="standardContextual"/>
        </w:rPr>
      </w:pPr>
      <w:r>
        <w:fldChar w:fldCharType="begin"/>
      </w:r>
      <w:r>
        <w:instrText>HYPERLINK \l "_Toc211497186"</w:instrText>
      </w:r>
      <w:r>
        <w:fldChar w:fldCharType="separate"/>
      </w:r>
      <w:r w:rsidRPr="00D236E4">
        <w:rPr>
          <w:rStyle w:val="Hyperlink"/>
        </w:rPr>
        <w:t xml:space="preserve">4.2 </w:t>
      </w:r>
      <w:ins w:id="312" w:author="Meg Walker" w:date="2026-01-13T11:42:00Z" w16du:dateUtc="2026-01-13T11:42:00Z">
        <w:r w:rsidR="0023430F">
          <w:rPr>
            <w:rStyle w:val="Hyperlink"/>
          </w:rPr>
          <w:tab/>
        </w:r>
      </w:ins>
      <w:r w:rsidRPr="00D236E4">
        <w:rPr>
          <w:rStyle w:val="Hyperlink"/>
        </w:rPr>
        <w:t>Relevant events</w:t>
      </w:r>
      <w:r>
        <w:rPr>
          <w:webHidden/>
        </w:rPr>
        <w:tab/>
      </w:r>
      <w:r>
        <w:rPr>
          <w:webHidden/>
        </w:rPr>
        <w:fldChar w:fldCharType="begin"/>
      </w:r>
      <w:r>
        <w:rPr>
          <w:webHidden/>
        </w:rPr>
        <w:instrText xml:space="preserve"> PAGEREF _Toc211497186 \h </w:instrText>
      </w:r>
      <w:r>
        <w:rPr>
          <w:webHidden/>
        </w:rPr>
      </w:r>
      <w:r>
        <w:rPr>
          <w:webHidden/>
        </w:rPr>
        <w:fldChar w:fldCharType="separate"/>
      </w:r>
      <w:ins w:id="313" w:author="Meg Walker" w:date="2026-01-20T19:32:00Z" w16du:dateUtc="2026-01-20T19:32:00Z">
        <w:r w:rsidR="003B710F">
          <w:rPr>
            <w:webHidden/>
          </w:rPr>
          <w:t>29</w:t>
        </w:r>
      </w:ins>
      <w:del w:id="314" w:author="Meg Walker" w:date="2026-01-12T17:42:00Z" w16du:dateUtc="2026-01-12T17:42:00Z">
        <w:r w:rsidDel="00F72C6C">
          <w:rPr>
            <w:webHidden/>
          </w:rPr>
          <w:delText>36</w:delText>
        </w:r>
      </w:del>
      <w:r>
        <w:rPr>
          <w:webHidden/>
        </w:rPr>
        <w:fldChar w:fldCharType="end"/>
      </w:r>
      <w:r>
        <w:fldChar w:fldCharType="end"/>
      </w:r>
    </w:p>
    <w:p w14:paraId="5C5EA61B" w14:textId="5C5E7732" w:rsidR="004A593D" w:rsidRDefault="004A593D">
      <w:pPr>
        <w:pStyle w:val="TOC3"/>
        <w:rPr>
          <w:rFonts w:asciiTheme="minorHAnsi" w:eastAsiaTheme="minorEastAsia" w:hAnsiTheme="minorHAnsi" w:cstheme="minorBidi"/>
          <w:noProof/>
          <w:kern w:val="2"/>
          <w:sz w:val="24"/>
          <w:szCs w:val="24"/>
          <w:lang w:eastAsia="en-IE"/>
          <w14:ligatures w14:val="standardContextual"/>
        </w:rPr>
      </w:pPr>
      <w:r>
        <w:rPr>
          <w:noProof/>
        </w:rPr>
        <w:fldChar w:fldCharType="begin"/>
      </w:r>
      <w:r>
        <w:rPr>
          <w:noProof/>
        </w:rPr>
        <w:instrText>HYPERLINK \l "_Toc211497187"</w:instrText>
      </w:r>
      <w:r>
        <w:rPr>
          <w:noProof/>
        </w:rPr>
      </w:r>
      <w:r>
        <w:rPr>
          <w:noProof/>
        </w:rPr>
        <w:fldChar w:fldCharType="separate"/>
      </w:r>
      <w:r w:rsidRPr="00D236E4">
        <w:rPr>
          <w:rStyle w:val="Hyperlink"/>
          <w:noProof/>
        </w:rPr>
        <w:t xml:space="preserve">4.2.1 </w:t>
      </w:r>
      <w:ins w:id="315" w:author="Meg Walker" w:date="2026-01-13T11:42:00Z" w16du:dateUtc="2026-01-13T11:42:00Z">
        <w:r w:rsidR="0023430F">
          <w:rPr>
            <w:rStyle w:val="Hyperlink"/>
            <w:noProof/>
          </w:rPr>
          <w:tab/>
        </w:r>
      </w:ins>
      <w:r w:rsidRPr="00D236E4">
        <w:rPr>
          <w:rStyle w:val="Hyperlink"/>
          <w:noProof/>
        </w:rPr>
        <w:t>Attitudes are impacted by government campaigns</w:t>
      </w:r>
      <w:r>
        <w:rPr>
          <w:noProof/>
          <w:webHidden/>
        </w:rPr>
        <w:tab/>
      </w:r>
      <w:r>
        <w:rPr>
          <w:noProof/>
          <w:webHidden/>
        </w:rPr>
        <w:fldChar w:fldCharType="begin"/>
      </w:r>
      <w:r>
        <w:rPr>
          <w:noProof/>
          <w:webHidden/>
        </w:rPr>
        <w:instrText xml:space="preserve"> PAGEREF _Toc211497187 \h </w:instrText>
      </w:r>
      <w:r>
        <w:rPr>
          <w:noProof/>
          <w:webHidden/>
        </w:rPr>
      </w:r>
      <w:r>
        <w:rPr>
          <w:noProof/>
          <w:webHidden/>
        </w:rPr>
        <w:fldChar w:fldCharType="separate"/>
      </w:r>
      <w:ins w:id="316" w:author="Meg Walker" w:date="2026-01-20T19:32:00Z" w16du:dateUtc="2026-01-20T19:32:00Z">
        <w:r w:rsidR="003B710F">
          <w:rPr>
            <w:noProof/>
            <w:webHidden/>
          </w:rPr>
          <w:t>29</w:t>
        </w:r>
      </w:ins>
      <w:del w:id="317" w:author="Meg Walker" w:date="2026-01-12T17:42:00Z" w16du:dateUtc="2026-01-12T17:42:00Z">
        <w:r w:rsidDel="00F72C6C">
          <w:rPr>
            <w:noProof/>
            <w:webHidden/>
          </w:rPr>
          <w:delText>36</w:delText>
        </w:r>
      </w:del>
      <w:r>
        <w:rPr>
          <w:noProof/>
          <w:webHidden/>
        </w:rPr>
        <w:fldChar w:fldCharType="end"/>
      </w:r>
      <w:r>
        <w:rPr>
          <w:noProof/>
        </w:rPr>
        <w:fldChar w:fldCharType="end"/>
      </w:r>
    </w:p>
    <w:p w14:paraId="3617482E" w14:textId="04B53176" w:rsidR="004A593D" w:rsidRDefault="004A593D">
      <w:pPr>
        <w:pStyle w:val="TOC3"/>
        <w:rPr>
          <w:rFonts w:asciiTheme="minorHAnsi" w:eastAsiaTheme="minorEastAsia" w:hAnsiTheme="minorHAnsi" w:cstheme="minorBidi"/>
          <w:noProof/>
          <w:kern w:val="2"/>
          <w:sz w:val="24"/>
          <w:szCs w:val="24"/>
          <w:lang w:eastAsia="en-IE"/>
          <w14:ligatures w14:val="standardContextual"/>
        </w:rPr>
      </w:pPr>
      <w:r>
        <w:rPr>
          <w:noProof/>
        </w:rPr>
        <w:fldChar w:fldCharType="begin"/>
      </w:r>
      <w:r>
        <w:rPr>
          <w:noProof/>
        </w:rPr>
        <w:instrText>HYPERLINK \l "_Toc211497188"</w:instrText>
      </w:r>
      <w:r>
        <w:rPr>
          <w:noProof/>
        </w:rPr>
      </w:r>
      <w:r>
        <w:rPr>
          <w:noProof/>
        </w:rPr>
        <w:fldChar w:fldCharType="separate"/>
      </w:r>
      <w:r w:rsidRPr="00D236E4">
        <w:rPr>
          <w:rStyle w:val="Hyperlink"/>
          <w:noProof/>
        </w:rPr>
        <w:t xml:space="preserve">4.2.2 </w:t>
      </w:r>
      <w:ins w:id="318" w:author="Meg Walker" w:date="2026-01-13T11:42:00Z" w16du:dateUtc="2026-01-13T11:42:00Z">
        <w:r w:rsidR="0023430F">
          <w:rPr>
            <w:rStyle w:val="Hyperlink"/>
            <w:noProof/>
          </w:rPr>
          <w:tab/>
        </w:r>
      </w:ins>
      <w:r w:rsidRPr="00D236E4">
        <w:rPr>
          <w:rStyle w:val="Hyperlink"/>
          <w:noProof/>
        </w:rPr>
        <w:t>Budget announcement</w:t>
      </w:r>
      <w:r>
        <w:rPr>
          <w:noProof/>
          <w:webHidden/>
        </w:rPr>
        <w:tab/>
      </w:r>
      <w:r>
        <w:rPr>
          <w:noProof/>
          <w:webHidden/>
        </w:rPr>
        <w:fldChar w:fldCharType="begin"/>
      </w:r>
      <w:r>
        <w:rPr>
          <w:noProof/>
          <w:webHidden/>
        </w:rPr>
        <w:instrText xml:space="preserve"> PAGEREF _Toc211497188 \h </w:instrText>
      </w:r>
      <w:r>
        <w:rPr>
          <w:noProof/>
          <w:webHidden/>
        </w:rPr>
      </w:r>
      <w:r>
        <w:rPr>
          <w:noProof/>
          <w:webHidden/>
        </w:rPr>
        <w:fldChar w:fldCharType="separate"/>
      </w:r>
      <w:ins w:id="319" w:author="Meg Walker" w:date="2026-01-20T19:32:00Z" w16du:dateUtc="2026-01-20T19:32:00Z">
        <w:r w:rsidR="003B710F">
          <w:rPr>
            <w:noProof/>
            <w:webHidden/>
          </w:rPr>
          <w:t>32</w:t>
        </w:r>
      </w:ins>
      <w:del w:id="320" w:author="Meg Walker" w:date="2026-01-12T17:42:00Z" w16du:dateUtc="2026-01-12T17:42:00Z">
        <w:r w:rsidDel="00F72C6C">
          <w:rPr>
            <w:noProof/>
            <w:webHidden/>
          </w:rPr>
          <w:delText>38</w:delText>
        </w:r>
      </w:del>
      <w:r>
        <w:rPr>
          <w:noProof/>
          <w:webHidden/>
        </w:rPr>
        <w:fldChar w:fldCharType="end"/>
      </w:r>
      <w:r>
        <w:rPr>
          <w:noProof/>
        </w:rPr>
        <w:fldChar w:fldCharType="end"/>
      </w:r>
    </w:p>
    <w:p w14:paraId="3638D58B" w14:textId="7C73C7E8" w:rsidR="004A593D" w:rsidRDefault="004A593D">
      <w:pPr>
        <w:pStyle w:val="TOC3"/>
        <w:rPr>
          <w:rFonts w:asciiTheme="minorHAnsi" w:eastAsiaTheme="minorEastAsia" w:hAnsiTheme="minorHAnsi" w:cstheme="minorBidi"/>
          <w:noProof/>
          <w:kern w:val="2"/>
          <w:sz w:val="24"/>
          <w:szCs w:val="24"/>
          <w:lang w:eastAsia="en-IE"/>
          <w14:ligatures w14:val="standardContextual"/>
        </w:rPr>
      </w:pPr>
      <w:r>
        <w:rPr>
          <w:noProof/>
        </w:rPr>
        <w:fldChar w:fldCharType="begin"/>
      </w:r>
      <w:r>
        <w:rPr>
          <w:noProof/>
        </w:rPr>
        <w:instrText>HYPERLINK \l "_Toc211497189"</w:instrText>
      </w:r>
      <w:r>
        <w:rPr>
          <w:noProof/>
        </w:rPr>
      </w:r>
      <w:r>
        <w:rPr>
          <w:noProof/>
        </w:rPr>
        <w:fldChar w:fldCharType="separate"/>
      </w:r>
      <w:r w:rsidRPr="00D236E4">
        <w:rPr>
          <w:rStyle w:val="Hyperlink"/>
          <w:noProof/>
        </w:rPr>
        <w:t xml:space="preserve">4.2.3 </w:t>
      </w:r>
      <w:ins w:id="321" w:author="Meg Walker" w:date="2026-01-13T11:42:00Z" w16du:dateUtc="2026-01-13T11:42:00Z">
        <w:r w:rsidR="0023430F">
          <w:rPr>
            <w:rStyle w:val="Hyperlink"/>
            <w:noProof/>
          </w:rPr>
          <w:tab/>
        </w:r>
      </w:ins>
      <w:r w:rsidRPr="00D236E4">
        <w:rPr>
          <w:rStyle w:val="Hyperlink"/>
          <w:noProof/>
        </w:rPr>
        <w:t>Pandemic</w:t>
      </w:r>
      <w:r>
        <w:rPr>
          <w:noProof/>
          <w:webHidden/>
        </w:rPr>
        <w:tab/>
      </w:r>
      <w:r>
        <w:rPr>
          <w:noProof/>
          <w:webHidden/>
        </w:rPr>
        <w:fldChar w:fldCharType="begin"/>
      </w:r>
      <w:r>
        <w:rPr>
          <w:noProof/>
          <w:webHidden/>
        </w:rPr>
        <w:instrText xml:space="preserve"> PAGEREF _Toc211497189 \h </w:instrText>
      </w:r>
      <w:r>
        <w:rPr>
          <w:noProof/>
          <w:webHidden/>
        </w:rPr>
      </w:r>
      <w:r>
        <w:rPr>
          <w:noProof/>
          <w:webHidden/>
        </w:rPr>
        <w:fldChar w:fldCharType="separate"/>
      </w:r>
      <w:ins w:id="322" w:author="Meg Walker" w:date="2026-01-20T19:32:00Z" w16du:dateUtc="2026-01-20T19:32:00Z">
        <w:r w:rsidR="003B710F">
          <w:rPr>
            <w:noProof/>
            <w:webHidden/>
          </w:rPr>
          <w:t>35</w:t>
        </w:r>
      </w:ins>
      <w:del w:id="323" w:author="Meg Walker" w:date="2026-01-12T17:42:00Z" w16du:dateUtc="2026-01-12T17:42:00Z">
        <w:r w:rsidDel="00F72C6C">
          <w:rPr>
            <w:noProof/>
            <w:webHidden/>
          </w:rPr>
          <w:delText>40</w:delText>
        </w:r>
      </w:del>
      <w:r>
        <w:rPr>
          <w:noProof/>
          <w:webHidden/>
        </w:rPr>
        <w:fldChar w:fldCharType="end"/>
      </w:r>
      <w:r>
        <w:rPr>
          <w:noProof/>
        </w:rPr>
        <w:fldChar w:fldCharType="end"/>
      </w:r>
    </w:p>
    <w:p w14:paraId="3D64FE40" w14:textId="3C5B3A1B" w:rsidR="004A593D" w:rsidRDefault="004A593D" w:rsidP="0023430F">
      <w:pPr>
        <w:pStyle w:val="TOC1"/>
        <w:rPr>
          <w:rFonts w:asciiTheme="minorHAnsi" w:eastAsiaTheme="minorEastAsia" w:hAnsiTheme="minorHAnsi" w:cstheme="minorBidi"/>
          <w:color w:val="auto"/>
          <w:kern w:val="2"/>
          <w:sz w:val="24"/>
          <w:szCs w:val="24"/>
          <w:lang w:eastAsia="en-IE"/>
          <w14:ligatures w14:val="standardContextual"/>
        </w:rPr>
      </w:pPr>
      <w:r>
        <w:lastRenderedPageBreak/>
        <w:fldChar w:fldCharType="begin"/>
      </w:r>
      <w:r>
        <w:instrText>HYPERLINK \l "_Toc211497190"</w:instrText>
      </w:r>
      <w:r>
        <w:fldChar w:fldCharType="separate"/>
      </w:r>
      <w:r w:rsidRPr="00D236E4">
        <w:rPr>
          <w:rStyle w:val="Hyperlink"/>
        </w:rPr>
        <w:t>CHAPTER 5</w:t>
      </w:r>
      <w:ins w:id="324" w:author="Meg Walker" w:date="2026-01-13T11:42:00Z" w16du:dateUtc="2026-01-13T11:42:00Z">
        <w:r w:rsidR="0023430F">
          <w:rPr>
            <w:rStyle w:val="Hyperlink"/>
          </w:rPr>
          <w:t>: Conclusions and policy implications</w:t>
        </w:r>
      </w:ins>
      <w:r>
        <w:rPr>
          <w:webHidden/>
        </w:rPr>
        <w:tab/>
      </w:r>
      <w:r>
        <w:rPr>
          <w:webHidden/>
        </w:rPr>
        <w:fldChar w:fldCharType="begin"/>
      </w:r>
      <w:r>
        <w:rPr>
          <w:webHidden/>
        </w:rPr>
        <w:instrText xml:space="preserve"> PAGEREF _Toc211497190 \h </w:instrText>
      </w:r>
      <w:r>
        <w:rPr>
          <w:webHidden/>
        </w:rPr>
      </w:r>
      <w:r>
        <w:rPr>
          <w:webHidden/>
        </w:rPr>
        <w:fldChar w:fldCharType="separate"/>
      </w:r>
      <w:ins w:id="325" w:author="Meg Walker" w:date="2026-01-20T19:32:00Z" w16du:dateUtc="2026-01-20T19:32:00Z">
        <w:r w:rsidR="003B710F">
          <w:rPr>
            <w:webHidden/>
          </w:rPr>
          <w:t>38</w:t>
        </w:r>
      </w:ins>
      <w:del w:id="326" w:author="Meg Walker" w:date="2026-01-12T17:42:00Z" w16du:dateUtc="2026-01-12T17:42:00Z">
        <w:r w:rsidDel="00F72C6C">
          <w:rPr>
            <w:webHidden/>
          </w:rPr>
          <w:delText>43</w:delText>
        </w:r>
      </w:del>
      <w:r>
        <w:rPr>
          <w:webHidden/>
        </w:rPr>
        <w:fldChar w:fldCharType="end"/>
      </w:r>
      <w:r>
        <w:fldChar w:fldCharType="end"/>
      </w:r>
    </w:p>
    <w:p w14:paraId="667AC566" w14:textId="650A1D09" w:rsidR="004A593D" w:rsidDel="0023430F" w:rsidRDefault="004A593D">
      <w:pPr>
        <w:pStyle w:val="TOC1"/>
        <w:rPr>
          <w:del w:id="327" w:author="Meg Walker" w:date="2026-01-13T11:42:00Z" w16du:dateUtc="2026-01-13T11:42:00Z"/>
          <w:rFonts w:asciiTheme="minorHAnsi" w:eastAsiaTheme="minorEastAsia" w:hAnsiTheme="minorHAnsi" w:cstheme="minorBidi"/>
          <w:color w:val="auto"/>
          <w:kern w:val="2"/>
          <w:sz w:val="24"/>
          <w:szCs w:val="24"/>
          <w:lang w:eastAsia="en-IE"/>
          <w14:ligatures w14:val="standardContextual"/>
        </w:rPr>
      </w:pPr>
      <w:del w:id="328" w:author="Meg Walker" w:date="2026-01-13T11:42:00Z" w16du:dateUtc="2026-01-13T11:42:00Z">
        <w:r w:rsidDel="0023430F">
          <w:rPr>
            <w:caps w:val="0"/>
          </w:rPr>
          <w:fldChar w:fldCharType="begin"/>
        </w:r>
        <w:r w:rsidDel="0023430F">
          <w:delInstrText>HYPERLINK \l "_Toc211497191"</w:delInstrText>
        </w:r>
        <w:r w:rsidDel="0023430F">
          <w:rPr>
            <w:caps w:val="0"/>
          </w:rPr>
        </w:r>
        <w:r w:rsidDel="0023430F">
          <w:rPr>
            <w:caps w:val="0"/>
          </w:rPr>
          <w:fldChar w:fldCharType="separate"/>
        </w:r>
      </w:del>
      <w:ins w:id="329" w:author="Meg Walker" w:date="2026-01-20T19:32:00Z" w16du:dateUtc="2026-01-20T19:32:00Z">
        <w:r w:rsidR="003B710F">
          <w:rPr>
            <w:b/>
            <w:bCs/>
            <w:caps w:val="0"/>
            <w:lang w:val="en-GB"/>
          </w:rPr>
          <w:t>Error! Hyperlink reference not valid.</w:t>
        </w:r>
      </w:ins>
      <w:del w:id="330" w:author="Meg Walker" w:date="2026-01-13T11:42:00Z" w16du:dateUtc="2026-01-13T11:42:00Z">
        <w:r w:rsidRPr="00D236E4" w:rsidDel="0023430F">
          <w:rPr>
            <w:rStyle w:val="Hyperlink"/>
          </w:rPr>
          <w:delText>Conclusions and policy implications</w:delText>
        </w:r>
        <w:r w:rsidDel="0023430F">
          <w:rPr>
            <w:webHidden/>
          </w:rPr>
          <w:tab/>
        </w:r>
        <w:r w:rsidDel="0023430F">
          <w:rPr>
            <w:caps w:val="0"/>
            <w:webHidden/>
          </w:rPr>
          <w:fldChar w:fldCharType="begin"/>
        </w:r>
        <w:r w:rsidDel="0023430F">
          <w:rPr>
            <w:webHidden/>
          </w:rPr>
          <w:delInstrText xml:space="preserve"> PAGEREF _Toc211497191 \h </w:delInstrText>
        </w:r>
        <w:r w:rsidDel="0023430F">
          <w:rPr>
            <w:caps w:val="0"/>
            <w:webHidden/>
          </w:rPr>
        </w:r>
        <w:r w:rsidDel="0023430F">
          <w:rPr>
            <w:caps w:val="0"/>
            <w:webHidden/>
          </w:rPr>
          <w:fldChar w:fldCharType="separate"/>
        </w:r>
      </w:del>
      <w:del w:id="331" w:author="Meg Walker" w:date="2026-01-12T17:42:00Z" w16du:dateUtc="2026-01-12T17:42:00Z">
        <w:r w:rsidDel="00F72C6C">
          <w:rPr>
            <w:webHidden/>
          </w:rPr>
          <w:delText>43</w:delText>
        </w:r>
      </w:del>
      <w:del w:id="332" w:author="Meg Walker" w:date="2026-01-13T11:42:00Z" w16du:dateUtc="2026-01-13T11:42:00Z">
        <w:r w:rsidDel="0023430F">
          <w:rPr>
            <w:caps w:val="0"/>
            <w:webHidden/>
          </w:rPr>
          <w:fldChar w:fldCharType="end"/>
        </w:r>
        <w:r w:rsidDel="0023430F">
          <w:rPr>
            <w:caps w:val="0"/>
          </w:rPr>
          <w:fldChar w:fldCharType="end"/>
        </w:r>
      </w:del>
    </w:p>
    <w:p w14:paraId="0EF3C654" w14:textId="7ED6D9C8" w:rsidR="004A593D" w:rsidRDefault="004A593D" w:rsidP="0023430F">
      <w:pPr>
        <w:pStyle w:val="TOC1"/>
        <w:tabs>
          <w:tab w:val="clear" w:pos="1843"/>
        </w:tabs>
        <w:rPr>
          <w:rFonts w:asciiTheme="minorHAnsi" w:eastAsiaTheme="minorEastAsia" w:hAnsiTheme="minorHAnsi" w:cstheme="minorBidi"/>
          <w:color w:val="auto"/>
          <w:kern w:val="2"/>
          <w:sz w:val="24"/>
          <w:szCs w:val="24"/>
          <w:lang w:eastAsia="en-IE"/>
          <w14:ligatures w14:val="standardContextual"/>
        </w:rPr>
      </w:pPr>
      <w:r>
        <w:fldChar w:fldCharType="begin"/>
      </w:r>
      <w:r>
        <w:instrText>HYPERLINK \l "_Toc211497192"</w:instrText>
      </w:r>
      <w:r>
        <w:fldChar w:fldCharType="separate"/>
      </w:r>
      <w:r w:rsidRPr="00D236E4">
        <w:rPr>
          <w:rStyle w:val="Hyperlink"/>
        </w:rPr>
        <w:t>References</w:t>
      </w:r>
      <w:r>
        <w:rPr>
          <w:webHidden/>
        </w:rPr>
        <w:tab/>
      </w:r>
      <w:ins w:id="333" w:author="Meg Walker" w:date="2026-01-13T11:42:00Z" w16du:dateUtc="2026-01-13T11:42:00Z">
        <w:r w:rsidR="0023430F">
          <w:rPr>
            <w:webHidden/>
          </w:rPr>
          <w:tab/>
        </w:r>
      </w:ins>
      <w:r>
        <w:rPr>
          <w:webHidden/>
        </w:rPr>
        <w:fldChar w:fldCharType="begin"/>
      </w:r>
      <w:r>
        <w:rPr>
          <w:webHidden/>
        </w:rPr>
        <w:instrText xml:space="preserve"> PAGEREF _Toc211497192 \h </w:instrText>
      </w:r>
      <w:r>
        <w:rPr>
          <w:webHidden/>
        </w:rPr>
      </w:r>
      <w:r>
        <w:rPr>
          <w:webHidden/>
        </w:rPr>
        <w:fldChar w:fldCharType="separate"/>
      </w:r>
      <w:ins w:id="334" w:author="Meg Walker" w:date="2026-01-20T19:32:00Z" w16du:dateUtc="2026-01-20T19:32:00Z">
        <w:r w:rsidR="003B710F">
          <w:rPr>
            <w:webHidden/>
          </w:rPr>
          <w:t>40</w:t>
        </w:r>
      </w:ins>
      <w:del w:id="335" w:author="Meg Walker" w:date="2026-01-12T17:42:00Z" w16du:dateUtc="2026-01-12T17:42:00Z">
        <w:r w:rsidDel="00F72C6C">
          <w:rPr>
            <w:webHidden/>
          </w:rPr>
          <w:delText>45</w:delText>
        </w:r>
      </w:del>
      <w:r>
        <w:rPr>
          <w:webHidden/>
        </w:rPr>
        <w:fldChar w:fldCharType="end"/>
      </w:r>
      <w:r>
        <w:fldChar w:fldCharType="end"/>
      </w:r>
    </w:p>
    <w:p w14:paraId="00180E73" w14:textId="4F58D84D" w:rsidR="00A20C4A" w:rsidRDefault="00B42ED7">
      <w:pPr>
        <w:spacing w:after="240"/>
        <w:rPr>
          <w:ins w:id="336" w:author="Meg Walker" w:date="2026-01-20T19:13:00Z" w16du:dateUtc="2026-01-20T19:13:00Z"/>
        </w:rPr>
        <w:pPrChange w:id="337" w:author="Meg Walker" w:date="2026-01-20T19:27:00Z" w16du:dateUtc="2026-01-20T19:27:00Z">
          <w:pPr/>
        </w:pPrChange>
      </w:pPr>
      <w:r>
        <w:fldChar w:fldCharType="end"/>
      </w:r>
    </w:p>
    <w:p w14:paraId="50464427" w14:textId="2C7AE044" w:rsidR="00A009AF" w:rsidRDefault="00A009AF">
      <w:pPr>
        <w:pStyle w:val="ESRIChapterName"/>
        <w:rPr>
          <w:ins w:id="338" w:author="Meg Walker" w:date="2026-01-20T19:10:00Z" w16du:dateUtc="2026-01-20T19:10:00Z"/>
        </w:rPr>
        <w:pPrChange w:id="339" w:author="Meg Walker" w:date="2026-01-20T19:15:00Z" w16du:dateUtc="2026-01-20T19:15:00Z">
          <w:pPr/>
        </w:pPrChange>
      </w:pPr>
      <w:ins w:id="340" w:author="Meg Walker" w:date="2026-01-20T19:13:00Z" w16du:dateUtc="2026-01-20T19:13:00Z">
        <w:r w:rsidRPr="00DB1FD5">
          <w:t xml:space="preserve">LIST OF </w:t>
        </w:r>
      </w:ins>
      <w:ins w:id="341" w:author="Meg Walker" w:date="2026-01-20T19:15:00Z" w16du:dateUtc="2026-01-20T19:15:00Z">
        <w:r>
          <w:t>TABLES</w:t>
        </w:r>
      </w:ins>
    </w:p>
    <w:p w14:paraId="067A0F6D" w14:textId="786710DF" w:rsidR="00A20C4A" w:rsidRDefault="00A20C4A">
      <w:pPr>
        <w:pStyle w:val="TOC2"/>
        <w:ind w:hanging="1134"/>
        <w:rPr>
          <w:ins w:id="342" w:author="Meg Walker" w:date="2026-01-20T19:12:00Z" w16du:dateUtc="2026-01-20T19:12:00Z"/>
          <w:rFonts w:asciiTheme="minorHAnsi" w:eastAsiaTheme="minorEastAsia" w:hAnsiTheme="minorHAnsi" w:cstheme="minorBidi"/>
          <w:kern w:val="2"/>
          <w:sz w:val="24"/>
          <w:szCs w:val="24"/>
          <w:lang w:eastAsia="en-GB"/>
          <w14:ligatures w14:val="standardContextual"/>
        </w:rPr>
        <w:pPrChange w:id="343" w:author="Meg Walker" w:date="2026-01-20T19:16:00Z" w16du:dateUtc="2026-01-20T19:16:00Z">
          <w:pPr>
            <w:pStyle w:val="TOC1"/>
          </w:pPr>
        </w:pPrChange>
      </w:pPr>
      <w:ins w:id="344" w:author="Meg Walker" w:date="2026-01-20T19:12:00Z" w16du:dateUtc="2026-01-20T19:12:00Z">
        <w:r>
          <w:fldChar w:fldCharType="begin"/>
        </w:r>
        <w:r>
          <w:instrText xml:space="preserve"> TOC \h \z \t "RS Table title,1,ESRI Table Heading,1,ESRITableHeading,1" </w:instrText>
        </w:r>
        <w:r>
          <w:fldChar w:fldCharType="separate"/>
        </w:r>
        <w:r w:rsidRPr="000F208A">
          <w:rPr>
            <w:rStyle w:val="Hyperlink"/>
          </w:rPr>
          <w:fldChar w:fldCharType="begin"/>
        </w:r>
        <w:r w:rsidRPr="000F208A">
          <w:rPr>
            <w:rStyle w:val="Hyperlink"/>
          </w:rPr>
          <w:instrText xml:space="preserve"> </w:instrText>
        </w:r>
        <w:r>
          <w:instrText>HYPERLINK \l "_Toc219828763"</w:instrText>
        </w:r>
        <w:r w:rsidRPr="000F208A">
          <w:rPr>
            <w:rStyle w:val="Hyperlink"/>
          </w:rPr>
          <w:instrText xml:space="preserve"> </w:instrText>
        </w:r>
        <w:r w:rsidRPr="000F208A">
          <w:rPr>
            <w:rStyle w:val="Hyperlink"/>
          </w:rPr>
        </w:r>
        <w:r w:rsidRPr="000F208A">
          <w:rPr>
            <w:rStyle w:val="Hyperlink"/>
          </w:rPr>
          <w:fldChar w:fldCharType="separate"/>
        </w:r>
        <w:r w:rsidRPr="000F208A">
          <w:rPr>
            <w:rStyle w:val="Hyperlink"/>
          </w:rPr>
          <w:t xml:space="preserve">Table 2.1: </w:t>
        </w:r>
        <w:r>
          <w:rPr>
            <w:rFonts w:asciiTheme="minorHAnsi" w:eastAsiaTheme="minorEastAsia" w:hAnsiTheme="minorHAnsi" w:cstheme="minorBidi"/>
            <w:caps/>
            <w:kern w:val="2"/>
            <w:sz w:val="24"/>
            <w:szCs w:val="24"/>
            <w:lang w:eastAsia="en-GB"/>
            <w14:ligatures w14:val="standardContextual"/>
          </w:rPr>
          <w:tab/>
        </w:r>
        <w:r w:rsidRPr="000F208A">
          <w:rPr>
            <w:rStyle w:val="Hyperlink"/>
          </w:rPr>
          <w:t>Logistic regression estimates (odds ratio) for ‘support for redistribution’, Ireland, 2002–2023</w:t>
        </w:r>
        <w:r>
          <w:rPr>
            <w:webHidden/>
          </w:rPr>
          <w:tab/>
        </w:r>
        <w:r>
          <w:rPr>
            <w:webHidden/>
          </w:rPr>
          <w:fldChar w:fldCharType="begin"/>
        </w:r>
        <w:r>
          <w:rPr>
            <w:webHidden/>
          </w:rPr>
          <w:instrText xml:space="preserve"> PAGEREF _Toc219828763 \h </w:instrText>
        </w:r>
      </w:ins>
      <w:r>
        <w:rPr>
          <w:webHidden/>
        </w:rPr>
      </w:r>
      <w:ins w:id="345" w:author="Meg Walker" w:date="2026-01-20T19:12:00Z" w16du:dateUtc="2026-01-20T19:12:00Z">
        <w:r>
          <w:rPr>
            <w:webHidden/>
          </w:rPr>
          <w:fldChar w:fldCharType="separate"/>
        </w:r>
        <w:r>
          <w:rPr>
            <w:webHidden/>
          </w:rPr>
          <w:t>11</w:t>
        </w:r>
        <w:r>
          <w:rPr>
            <w:webHidden/>
          </w:rPr>
          <w:fldChar w:fldCharType="end"/>
        </w:r>
        <w:r w:rsidRPr="000F208A">
          <w:rPr>
            <w:rStyle w:val="Hyperlink"/>
          </w:rPr>
          <w:fldChar w:fldCharType="end"/>
        </w:r>
      </w:ins>
    </w:p>
    <w:p w14:paraId="13AE6AC5" w14:textId="6FD270C2" w:rsidR="00A20C4A" w:rsidRDefault="00A20C4A">
      <w:pPr>
        <w:pStyle w:val="TOC2"/>
        <w:ind w:hanging="1134"/>
        <w:rPr>
          <w:ins w:id="346" w:author="Meg Walker" w:date="2026-01-20T19:12:00Z" w16du:dateUtc="2026-01-20T19:12:00Z"/>
          <w:rFonts w:asciiTheme="minorHAnsi" w:eastAsiaTheme="minorEastAsia" w:hAnsiTheme="minorHAnsi" w:cstheme="minorBidi"/>
          <w:kern w:val="2"/>
          <w:sz w:val="24"/>
          <w:szCs w:val="24"/>
          <w:lang w:eastAsia="en-GB"/>
          <w14:ligatures w14:val="standardContextual"/>
        </w:rPr>
        <w:pPrChange w:id="347" w:author="Meg Walker" w:date="2026-01-20T19:16:00Z" w16du:dateUtc="2026-01-20T19:16:00Z">
          <w:pPr>
            <w:pStyle w:val="TOC1"/>
          </w:pPr>
        </w:pPrChange>
      </w:pPr>
      <w:ins w:id="348" w:author="Meg Walker" w:date="2026-01-20T19:12:00Z" w16du:dateUtc="2026-01-20T19:12:00Z">
        <w:r w:rsidRPr="000F208A">
          <w:rPr>
            <w:rStyle w:val="Hyperlink"/>
          </w:rPr>
          <w:fldChar w:fldCharType="begin"/>
        </w:r>
        <w:r w:rsidRPr="000F208A">
          <w:rPr>
            <w:rStyle w:val="Hyperlink"/>
          </w:rPr>
          <w:instrText xml:space="preserve"> </w:instrText>
        </w:r>
        <w:r>
          <w:instrText>HYPERLINK \l "_Toc219828764"</w:instrText>
        </w:r>
        <w:r w:rsidRPr="000F208A">
          <w:rPr>
            <w:rStyle w:val="Hyperlink"/>
          </w:rPr>
          <w:instrText xml:space="preserve"> </w:instrText>
        </w:r>
        <w:r w:rsidRPr="000F208A">
          <w:rPr>
            <w:rStyle w:val="Hyperlink"/>
          </w:rPr>
        </w:r>
        <w:r w:rsidRPr="000F208A">
          <w:rPr>
            <w:rStyle w:val="Hyperlink"/>
          </w:rPr>
          <w:fldChar w:fldCharType="separate"/>
        </w:r>
        <w:r w:rsidRPr="000F208A">
          <w:rPr>
            <w:rStyle w:val="Hyperlink"/>
          </w:rPr>
          <w:t xml:space="preserve">Table 3.1: </w:t>
        </w:r>
        <w:r>
          <w:rPr>
            <w:rFonts w:asciiTheme="minorHAnsi" w:eastAsiaTheme="minorEastAsia" w:hAnsiTheme="minorHAnsi" w:cstheme="minorBidi"/>
            <w:caps/>
            <w:kern w:val="2"/>
            <w:sz w:val="24"/>
            <w:szCs w:val="24"/>
            <w:lang w:eastAsia="en-GB"/>
            <w14:ligatures w14:val="standardContextual"/>
          </w:rPr>
          <w:tab/>
        </w:r>
        <w:r w:rsidRPr="000F208A">
          <w:rPr>
            <w:rStyle w:val="Hyperlink"/>
          </w:rPr>
          <w:t xml:space="preserve">Logistic regression estimates for agreement </w:t>
        </w:r>
      </w:ins>
      <w:ins w:id="349" w:author="Meg Walker" w:date="2026-01-20T19:16:00Z" w16du:dateUtc="2026-01-20T19:16:00Z">
        <w:r w:rsidR="00A009AF">
          <w:rPr>
            <w:rStyle w:val="Hyperlink"/>
          </w:rPr>
          <w:t>that</w:t>
        </w:r>
      </w:ins>
      <w:ins w:id="350" w:author="Meg Walker" w:date="2026-01-20T19:12:00Z" w16du:dateUtc="2026-01-20T19:12:00Z">
        <w:r w:rsidRPr="000F208A">
          <w:rPr>
            <w:rStyle w:val="Hyperlink"/>
          </w:rPr>
          <w:t xml:space="preserve"> ‘social benefits make people lazy’, 2016</w:t>
        </w:r>
        <w:r>
          <w:rPr>
            <w:webHidden/>
          </w:rPr>
          <w:tab/>
        </w:r>
        <w:r>
          <w:rPr>
            <w:webHidden/>
          </w:rPr>
          <w:fldChar w:fldCharType="begin"/>
        </w:r>
        <w:r>
          <w:rPr>
            <w:webHidden/>
          </w:rPr>
          <w:instrText xml:space="preserve"> PAGEREF _Toc219828764 \h </w:instrText>
        </w:r>
      </w:ins>
      <w:r>
        <w:rPr>
          <w:webHidden/>
        </w:rPr>
      </w:r>
      <w:ins w:id="351" w:author="Meg Walker" w:date="2026-01-20T19:12:00Z" w16du:dateUtc="2026-01-20T19:12:00Z">
        <w:r>
          <w:rPr>
            <w:webHidden/>
          </w:rPr>
          <w:fldChar w:fldCharType="separate"/>
        </w:r>
        <w:r>
          <w:rPr>
            <w:webHidden/>
          </w:rPr>
          <w:t>19</w:t>
        </w:r>
        <w:r>
          <w:rPr>
            <w:webHidden/>
          </w:rPr>
          <w:fldChar w:fldCharType="end"/>
        </w:r>
        <w:r w:rsidRPr="000F208A">
          <w:rPr>
            <w:rStyle w:val="Hyperlink"/>
          </w:rPr>
          <w:fldChar w:fldCharType="end"/>
        </w:r>
      </w:ins>
    </w:p>
    <w:p w14:paraId="20942DF9" w14:textId="2542B473" w:rsidR="00A20C4A" w:rsidRDefault="00A20C4A">
      <w:pPr>
        <w:spacing w:after="240"/>
        <w:rPr>
          <w:ins w:id="352" w:author="Meg Walker" w:date="2026-01-20T19:15:00Z" w16du:dateUtc="2026-01-20T19:15:00Z"/>
        </w:rPr>
        <w:pPrChange w:id="353" w:author="Meg Walker" w:date="2026-01-20T19:26:00Z" w16du:dateUtc="2026-01-20T19:26:00Z">
          <w:pPr/>
        </w:pPrChange>
      </w:pPr>
      <w:ins w:id="354" w:author="Meg Walker" w:date="2026-01-20T19:12:00Z" w16du:dateUtc="2026-01-20T19:12:00Z">
        <w:r>
          <w:fldChar w:fldCharType="end"/>
        </w:r>
      </w:ins>
    </w:p>
    <w:p w14:paraId="0BC8311B" w14:textId="64EB5062" w:rsidR="00A009AF" w:rsidRDefault="00A009AF" w:rsidP="00A009AF">
      <w:pPr>
        <w:pStyle w:val="ESRIChapterName"/>
        <w:rPr>
          <w:ins w:id="355" w:author="Meg Walker" w:date="2026-01-20T19:17:00Z" w16du:dateUtc="2026-01-20T19:17:00Z"/>
        </w:rPr>
      </w:pPr>
      <w:ins w:id="356" w:author="Meg Walker" w:date="2026-01-20T19:15:00Z" w16du:dateUtc="2026-01-20T19:15:00Z">
        <w:r w:rsidRPr="00DB1FD5">
          <w:t xml:space="preserve">LIST OF </w:t>
        </w:r>
        <w:r>
          <w:t>FIGURES</w:t>
        </w:r>
      </w:ins>
    </w:p>
    <w:p w14:paraId="56B88EC4" w14:textId="44FA1A5A" w:rsidR="00DC6790" w:rsidRDefault="00DC6790">
      <w:pPr>
        <w:pStyle w:val="TOC2"/>
        <w:ind w:hanging="1134"/>
        <w:rPr>
          <w:ins w:id="357" w:author="Meg Walker" w:date="2026-01-20T19:25:00Z" w16du:dateUtc="2026-01-20T19:25:00Z"/>
          <w:rFonts w:asciiTheme="minorHAnsi" w:eastAsiaTheme="minorEastAsia" w:hAnsiTheme="minorHAnsi" w:cstheme="minorBidi"/>
          <w:kern w:val="2"/>
          <w:sz w:val="24"/>
          <w:szCs w:val="24"/>
          <w:lang w:eastAsia="en-GB"/>
          <w14:ligatures w14:val="standardContextual"/>
        </w:rPr>
        <w:pPrChange w:id="358" w:author="Meg Walker" w:date="2026-01-20T19:25:00Z" w16du:dateUtc="2026-01-20T19:25:00Z">
          <w:pPr>
            <w:pStyle w:val="TOC1"/>
          </w:pPr>
        </w:pPrChange>
      </w:pPr>
      <w:ins w:id="359" w:author="Meg Walker" w:date="2026-01-20T19:25:00Z" w16du:dateUtc="2026-01-20T19:25:00Z">
        <w:r>
          <w:fldChar w:fldCharType="begin"/>
        </w:r>
        <w:r>
          <w:instrText xml:space="preserve"> TOC \h \z \t "RS Figure title,1,Figure title,1" </w:instrText>
        </w:r>
        <w:r>
          <w:fldChar w:fldCharType="separate"/>
        </w:r>
        <w:r w:rsidRPr="009C2FFB">
          <w:rPr>
            <w:rStyle w:val="Hyperlink"/>
          </w:rPr>
          <w:fldChar w:fldCharType="begin"/>
        </w:r>
        <w:r w:rsidRPr="009C2FFB">
          <w:rPr>
            <w:rStyle w:val="Hyperlink"/>
          </w:rPr>
          <w:instrText xml:space="preserve"> </w:instrText>
        </w:r>
        <w:r>
          <w:instrText>HYPERLINK \l "_Toc219829516"</w:instrText>
        </w:r>
        <w:r w:rsidRPr="009C2FFB">
          <w:rPr>
            <w:rStyle w:val="Hyperlink"/>
          </w:rPr>
          <w:instrText xml:space="preserve"> </w:instrText>
        </w:r>
        <w:r w:rsidRPr="009C2FFB">
          <w:rPr>
            <w:rStyle w:val="Hyperlink"/>
          </w:rPr>
        </w:r>
        <w:r w:rsidRPr="009C2FFB">
          <w:rPr>
            <w:rStyle w:val="Hyperlink"/>
          </w:rPr>
          <w:fldChar w:fldCharType="separate"/>
        </w:r>
        <w:r w:rsidRPr="009C2FFB">
          <w:rPr>
            <w:rStyle w:val="Hyperlink"/>
          </w:rPr>
          <w:t xml:space="preserve">Figure 2.1: </w:t>
        </w:r>
        <w:r>
          <w:rPr>
            <w:rFonts w:asciiTheme="minorHAnsi" w:eastAsiaTheme="minorEastAsia" w:hAnsiTheme="minorHAnsi" w:cstheme="minorBidi"/>
            <w:caps/>
            <w:kern w:val="2"/>
            <w:sz w:val="24"/>
            <w:szCs w:val="24"/>
            <w:lang w:eastAsia="en-GB"/>
            <w14:ligatures w14:val="standardContextual"/>
          </w:rPr>
          <w:tab/>
        </w:r>
        <w:r w:rsidRPr="009C2FFB">
          <w:rPr>
            <w:rStyle w:val="Hyperlink"/>
          </w:rPr>
          <w:t>Proportion who agree that the ‘Government should reduce income differences’, Europe, 2023</w:t>
        </w:r>
        <w:r>
          <w:rPr>
            <w:webHidden/>
          </w:rPr>
          <w:tab/>
        </w:r>
        <w:r>
          <w:rPr>
            <w:webHidden/>
          </w:rPr>
          <w:fldChar w:fldCharType="begin"/>
        </w:r>
        <w:r>
          <w:rPr>
            <w:webHidden/>
          </w:rPr>
          <w:instrText xml:space="preserve"> PAGEREF _Toc219829516 \h </w:instrText>
        </w:r>
      </w:ins>
      <w:r>
        <w:rPr>
          <w:webHidden/>
        </w:rPr>
      </w:r>
      <w:ins w:id="360" w:author="Meg Walker" w:date="2026-01-20T19:25:00Z" w16du:dateUtc="2026-01-20T19:25:00Z">
        <w:r>
          <w:rPr>
            <w:webHidden/>
          </w:rPr>
          <w:fldChar w:fldCharType="separate"/>
        </w:r>
        <w:r>
          <w:rPr>
            <w:webHidden/>
          </w:rPr>
          <w:t>6</w:t>
        </w:r>
        <w:r>
          <w:rPr>
            <w:webHidden/>
          </w:rPr>
          <w:fldChar w:fldCharType="end"/>
        </w:r>
        <w:r w:rsidRPr="009C2FFB">
          <w:rPr>
            <w:rStyle w:val="Hyperlink"/>
          </w:rPr>
          <w:fldChar w:fldCharType="end"/>
        </w:r>
      </w:ins>
    </w:p>
    <w:p w14:paraId="0149C801" w14:textId="1115354A" w:rsidR="00DC6790" w:rsidRDefault="00DC6790">
      <w:pPr>
        <w:pStyle w:val="TOC2"/>
        <w:ind w:hanging="1134"/>
        <w:rPr>
          <w:ins w:id="361" w:author="Meg Walker" w:date="2026-01-20T19:25:00Z" w16du:dateUtc="2026-01-20T19:25:00Z"/>
          <w:rFonts w:asciiTheme="minorHAnsi" w:eastAsiaTheme="minorEastAsia" w:hAnsiTheme="minorHAnsi" w:cstheme="minorBidi"/>
          <w:kern w:val="2"/>
          <w:sz w:val="24"/>
          <w:szCs w:val="24"/>
          <w:lang w:eastAsia="en-GB"/>
          <w14:ligatures w14:val="standardContextual"/>
        </w:rPr>
        <w:pPrChange w:id="362" w:author="Meg Walker" w:date="2026-01-20T19:25:00Z" w16du:dateUtc="2026-01-20T19:25:00Z">
          <w:pPr>
            <w:pStyle w:val="TOC1"/>
          </w:pPr>
        </w:pPrChange>
      </w:pPr>
      <w:ins w:id="363" w:author="Meg Walker" w:date="2026-01-20T19:25:00Z" w16du:dateUtc="2026-01-20T19:25:00Z">
        <w:r w:rsidRPr="009C2FFB">
          <w:rPr>
            <w:rStyle w:val="Hyperlink"/>
          </w:rPr>
          <w:fldChar w:fldCharType="begin"/>
        </w:r>
        <w:r w:rsidRPr="009C2FFB">
          <w:rPr>
            <w:rStyle w:val="Hyperlink"/>
          </w:rPr>
          <w:instrText xml:space="preserve"> </w:instrText>
        </w:r>
        <w:r>
          <w:instrText>HYPERLINK \l "_Toc219829517"</w:instrText>
        </w:r>
        <w:r w:rsidRPr="009C2FFB">
          <w:rPr>
            <w:rStyle w:val="Hyperlink"/>
          </w:rPr>
          <w:instrText xml:space="preserve"> </w:instrText>
        </w:r>
        <w:r w:rsidRPr="009C2FFB">
          <w:rPr>
            <w:rStyle w:val="Hyperlink"/>
          </w:rPr>
        </w:r>
        <w:r w:rsidRPr="009C2FFB">
          <w:rPr>
            <w:rStyle w:val="Hyperlink"/>
          </w:rPr>
          <w:fldChar w:fldCharType="separate"/>
        </w:r>
        <w:r w:rsidRPr="009C2FFB">
          <w:rPr>
            <w:rStyle w:val="Hyperlink"/>
          </w:rPr>
          <w:t xml:space="preserve">Figure 2.2: </w:t>
        </w:r>
        <w:r>
          <w:rPr>
            <w:rFonts w:asciiTheme="minorHAnsi" w:eastAsiaTheme="minorEastAsia" w:hAnsiTheme="minorHAnsi" w:cstheme="minorBidi"/>
            <w:caps/>
            <w:kern w:val="2"/>
            <w:sz w:val="24"/>
            <w:szCs w:val="24"/>
            <w:lang w:eastAsia="en-GB"/>
            <w14:ligatures w14:val="standardContextual"/>
          </w:rPr>
          <w:tab/>
        </w:r>
        <w:r w:rsidRPr="009C2FFB">
          <w:rPr>
            <w:rStyle w:val="Hyperlink"/>
          </w:rPr>
          <w:t>Support for redistribution in Ireland by sex, 2002–2023</w:t>
        </w:r>
        <w:r>
          <w:rPr>
            <w:webHidden/>
          </w:rPr>
          <w:tab/>
        </w:r>
        <w:r>
          <w:rPr>
            <w:webHidden/>
          </w:rPr>
          <w:fldChar w:fldCharType="begin"/>
        </w:r>
        <w:r>
          <w:rPr>
            <w:webHidden/>
          </w:rPr>
          <w:instrText xml:space="preserve"> PAGEREF _Toc219829517 \h </w:instrText>
        </w:r>
      </w:ins>
      <w:r>
        <w:rPr>
          <w:webHidden/>
        </w:rPr>
      </w:r>
      <w:ins w:id="364" w:author="Meg Walker" w:date="2026-01-20T19:25:00Z" w16du:dateUtc="2026-01-20T19:25:00Z">
        <w:r>
          <w:rPr>
            <w:webHidden/>
          </w:rPr>
          <w:fldChar w:fldCharType="separate"/>
        </w:r>
        <w:r>
          <w:rPr>
            <w:webHidden/>
          </w:rPr>
          <w:t>7</w:t>
        </w:r>
        <w:r>
          <w:rPr>
            <w:webHidden/>
          </w:rPr>
          <w:fldChar w:fldCharType="end"/>
        </w:r>
        <w:r w:rsidRPr="009C2FFB">
          <w:rPr>
            <w:rStyle w:val="Hyperlink"/>
          </w:rPr>
          <w:fldChar w:fldCharType="end"/>
        </w:r>
      </w:ins>
    </w:p>
    <w:p w14:paraId="068A76D4" w14:textId="16E1A157" w:rsidR="00DC6790" w:rsidRDefault="00DC6790">
      <w:pPr>
        <w:pStyle w:val="TOC2"/>
        <w:ind w:hanging="1134"/>
        <w:rPr>
          <w:ins w:id="365" w:author="Meg Walker" w:date="2026-01-20T19:25:00Z" w16du:dateUtc="2026-01-20T19:25:00Z"/>
          <w:rFonts w:asciiTheme="minorHAnsi" w:eastAsiaTheme="minorEastAsia" w:hAnsiTheme="minorHAnsi" w:cstheme="minorBidi"/>
          <w:kern w:val="2"/>
          <w:sz w:val="24"/>
          <w:szCs w:val="24"/>
          <w:lang w:eastAsia="en-GB"/>
          <w14:ligatures w14:val="standardContextual"/>
        </w:rPr>
        <w:pPrChange w:id="366" w:author="Meg Walker" w:date="2026-01-20T19:25:00Z" w16du:dateUtc="2026-01-20T19:25:00Z">
          <w:pPr>
            <w:pStyle w:val="TOC1"/>
          </w:pPr>
        </w:pPrChange>
      </w:pPr>
      <w:ins w:id="367" w:author="Meg Walker" w:date="2026-01-20T19:25:00Z" w16du:dateUtc="2026-01-20T19:25:00Z">
        <w:r w:rsidRPr="009C2FFB">
          <w:rPr>
            <w:rStyle w:val="Hyperlink"/>
          </w:rPr>
          <w:fldChar w:fldCharType="begin"/>
        </w:r>
        <w:r w:rsidRPr="009C2FFB">
          <w:rPr>
            <w:rStyle w:val="Hyperlink"/>
          </w:rPr>
          <w:instrText xml:space="preserve"> </w:instrText>
        </w:r>
        <w:r>
          <w:instrText>HYPERLINK \l "_Toc219829518"</w:instrText>
        </w:r>
        <w:r w:rsidRPr="009C2FFB">
          <w:rPr>
            <w:rStyle w:val="Hyperlink"/>
          </w:rPr>
          <w:instrText xml:space="preserve"> </w:instrText>
        </w:r>
        <w:r w:rsidRPr="009C2FFB">
          <w:rPr>
            <w:rStyle w:val="Hyperlink"/>
          </w:rPr>
        </w:r>
        <w:r w:rsidRPr="009C2FFB">
          <w:rPr>
            <w:rStyle w:val="Hyperlink"/>
          </w:rPr>
          <w:fldChar w:fldCharType="separate"/>
        </w:r>
        <w:r w:rsidRPr="009C2FFB">
          <w:rPr>
            <w:rStyle w:val="Hyperlink"/>
          </w:rPr>
          <w:t xml:space="preserve">Figure 2.3: </w:t>
        </w:r>
        <w:r>
          <w:rPr>
            <w:rFonts w:asciiTheme="minorHAnsi" w:eastAsiaTheme="minorEastAsia" w:hAnsiTheme="minorHAnsi" w:cstheme="minorBidi"/>
            <w:caps/>
            <w:kern w:val="2"/>
            <w:sz w:val="24"/>
            <w:szCs w:val="24"/>
            <w:lang w:eastAsia="en-GB"/>
            <w14:ligatures w14:val="standardContextual"/>
          </w:rPr>
          <w:tab/>
        </w:r>
        <w:r w:rsidRPr="009C2FFB">
          <w:rPr>
            <w:rStyle w:val="Hyperlink"/>
          </w:rPr>
          <w:t>Scatter plot of support for redistribution by age and country, 2023</w:t>
        </w:r>
        <w:r>
          <w:rPr>
            <w:webHidden/>
          </w:rPr>
          <w:tab/>
        </w:r>
        <w:r>
          <w:rPr>
            <w:webHidden/>
          </w:rPr>
          <w:fldChar w:fldCharType="begin"/>
        </w:r>
        <w:r>
          <w:rPr>
            <w:webHidden/>
          </w:rPr>
          <w:instrText xml:space="preserve"> PAGEREF _Toc219829518 \h </w:instrText>
        </w:r>
      </w:ins>
      <w:r>
        <w:rPr>
          <w:webHidden/>
        </w:rPr>
      </w:r>
      <w:ins w:id="368" w:author="Meg Walker" w:date="2026-01-20T19:25:00Z" w16du:dateUtc="2026-01-20T19:25:00Z">
        <w:r>
          <w:rPr>
            <w:webHidden/>
          </w:rPr>
          <w:fldChar w:fldCharType="separate"/>
        </w:r>
        <w:r>
          <w:rPr>
            <w:webHidden/>
          </w:rPr>
          <w:t>8</w:t>
        </w:r>
        <w:r>
          <w:rPr>
            <w:webHidden/>
          </w:rPr>
          <w:fldChar w:fldCharType="end"/>
        </w:r>
        <w:r w:rsidRPr="009C2FFB">
          <w:rPr>
            <w:rStyle w:val="Hyperlink"/>
          </w:rPr>
          <w:fldChar w:fldCharType="end"/>
        </w:r>
      </w:ins>
    </w:p>
    <w:p w14:paraId="08FD59CB" w14:textId="6F81C90A" w:rsidR="00DC6790" w:rsidRDefault="00DC6790">
      <w:pPr>
        <w:pStyle w:val="TOC2"/>
        <w:ind w:hanging="1134"/>
        <w:rPr>
          <w:ins w:id="369" w:author="Meg Walker" w:date="2026-01-20T19:25:00Z" w16du:dateUtc="2026-01-20T19:25:00Z"/>
          <w:rFonts w:asciiTheme="minorHAnsi" w:eastAsiaTheme="minorEastAsia" w:hAnsiTheme="minorHAnsi" w:cstheme="minorBidi"/>
          <w:kern w:val="2"/>
          <w:sz w:val="24"/>
          <w:szCs w:val="24"/>
          <w:lang w:eastAsia="en-GB"/>
          <w14:ligatures w14:val="standardContextual"/>
        </w:rPr>
        <w:pPrChange w:id="370" w:author="Meg Walker" w:date="2026-01-20T19:25:00Z" w16du:dateUtc="2026-01-20T19:25:00Z">
          <w:pPr>
            <w:pStyle w:val="TOC1"/>
          </w:pPr>
        </w:pPrChange>
      </w:pPr>
      <w:ins w:id="371" w:author="Meg Walker" w:date="2026-01-20T19:25:00Z" w16du:dateUtc="2026-01-20T19:25:00Z">
        <w:r w:rsidRPr="009C2FFB">
          <w:rPr>
            <w:rStyle w:val="Hyperlink"/>
          </w:rPr>
          <w:fldChar w:fldCharType="begin"/>
        </w:r>
        <w:r w:rsidRPr="009C2FFB">
          <w:rPr>
            <w:rStyle w:val="Hyperlink"/>
          </w:rPr>
          <w:instrText xml:space="preserve"> </w:instrText>
        </w:r>
        <w:r>
          <w:instrText>HYPERLINK \l "_Toc219829519"</w:instrText>
        </w:r>
        <w:r w:rsidRPr="009C2FFB">
          <w:rPr>
            <w:rStyle w:val="Hyperlink"/>
          </w:rPr>
          <w:instrText xml:space="preserve"> </w:instrText>
        </w:r>
        <w:r w:rsidRPr="009C2FFB">
          <w:rPr>
            <w:rStyle w:val="Hyperlink"/>
          </w:rPr>
        </w:r>
        <w:r w:rsidRPr="009C2FFB">
          <w:rPr>
            <w:rStyle w:val="Hyperlink"/>
          </w:rPr>
          <w:fldChar w:fldCharType="separate"/>
        </w:r>
        <w:r w:rsidRPr="009C2FFB">
          <w:rPr>
            <w:rStyle w:val="Hyperlink"/>
          </w:rPr>
          <w:t xml:space="preserve">Figure 2.4: </w:t>
        </w:r>
        <w:r>
          <w:rPr>
            <w:rFonts w:asciiTheme="minorHAnsi" w:eastAsiaTheme="minorEastAsia" w:hAnsiTheme="minorHAnsi" w:cstheme="minorBidi"/>
            <w:caps/>
            <w:kern w:val="2"/>
            <w:sz w:val="24"/>
            <w:szCs w:val="24"/>
            <w:lang w:eastAsia="en-GB"/>
            <w14:ligatures w14:val="standardContextual"/>
          </w:rPr>
          <w:tab/>
        </w:r>
        <w:r w:rsidRPr="009C2FFB">
          <w:rPr>
            <w:rStyle w:val="Hyperlink"/>
          </w:rPr>
          <w:t>Mean value of support for redistribution by social class, income quintile, and financial situation, Ireland, 2002–2023</w:t>
        </w:r>
        <w:r>
          <w:rPr>
            <w:webHidden/>
          </w:rPr>
          <w:tab/>
        </w:r>
        <w:r>
          <w:rPr>
            <w:webHidden/>
          </w:rPr>
          <w:fldChar w:fldCharType="begin"/>
        </w:r>
        <w:r>
          <w:rPr>
            <w:webHidden/>
          </w:rPr>
          <w:instrText xml:space="preserve"> PAGEREF _Toc219829519 \h </w:instrText>
        </w:r>
      </w:ins>
      <w:r>
        <w:rPr>
          <w:webHidden/>
        </w:rPr>
      </w:r>
      <w:ins w:id="372" w:author="Meg Walker" w:date="2026-01-20T19:25:00Z" w16du:dateUtc="2026-01-20T19:25:00Z">
        <w:r>
          <w:rPr>
            <w:webHidden/>
          </w:rPr>
          <w:fldChar w:fldCharType="separate"/>
        </w:r>
        <w:r>
          <w:rPr>
            <w:webHidden/>
          </w:rPr>
          <w:t>9</w:t>
        </w:r>
        <w:r>
          <w:rPr>
            <w:webHidden/>
          </w:rPr>
          <w:fldChar w:fldCharType="end"/>
        </w:r>
        <w:r w:rsidRPr="009C2FFB">
          <w:rPr>
            <w:rStyle w:val="Hyperlink"/>
          </w:rPr>
          <w:fldChar w:fldCharType="end"/>
        </w:r>
      </w:ins>
    </w:p>
    <w:p w14:paraId="7A6A7741" w14:textId="6A49667D" w:rsidR="00DC6790" w:rsidRDefault="00DC6790">
      <w:pPr>
        <w:pStyle w:val="TOC2"/>
        <w:tabs>
          <w:tab w:val="clear" w:pos="1843"/>
        </w:tabs>
        <w:ind w:hanging="1134"/>
        <w:rPr>
          <w:ins w:id="373" w:author="Meg Walker" w:date="2026-01-20T19:25:00Z" w16du:dateUtc="2026-01-20T19:25:00Z"/>
          <w:rFonts w:asciiTheme="minorHAnsi" w:eastAsiaTheme="minorEastAsia" w:hAnsiTheme="minorHAnsi" w:cstheme="minorBidi"/>
          <w:kern w:val="2"/>
          <w:sz w:val="24"/>
          <w:szCs w:val="24"/>
          <w:lang w:eastAsia="en-GB"/>
          <w14:ligatures w14:val="standardContextual"/>
        </w:rPr>
        <w:pPrChange w:id="374" w:author="Meg Walker" w:date="2026-01-20T19:28:00Z" w16du:dateUtc="2026-01-20T19:28:00Z">
          <w:pPr>
            <w:pStyle w:val="TOC1"/>
          </w:pPr>
        </w:pPrChange>
      </w:pPr>
      <w:ins w:id="375" w:author="Meg Walker" w:date="2026-01-20T19:25:00Z" w16du:dateUtc="2026-01-20T19:25:00Z">
        <w:r w:rsidRPr="009C2FFB">
          <w:rPr>
            <w:rStyle w:val="Hyperlink"/>
          </w:rPr>
          <w:fldChar w:fldCharType="begin"/>
        </w:r>
        <w:r w:rsidRPr="009C2FFB">
          <w:rPr>
            <w:rStyle w:val="Hyperlink"/>
          </w:rPr>
          <w:instrText xml:space="preserve"> </w:instrText>
        </w:r>
        <w:r>
          <w:instrText>HYPERLINK \l "_Toc219829520"</w:instrText>
        </w:r>
        <w:r w:rsidRPr="009C2FFB">
          <w:rPr>
            <w:rStyle w:val="Hyperlink"/>
          </w:rPr>
          <w:instrText xml:space="preserve"> </w:instrText>
        </w:r>
        <w:r w:rsidRPr="009C2FFB">
          <w:rPr>
            <w:rStyle w:val="Hyperlink"/>
          </w:rPr>
        </w:r>
        <w:r w:rsidRPr="009C2FFB">
          <w:rPr>
            <w:rStyle w:val="Hyperlink"/>
          </w:rPr>
          <w:fldChar w:fldCharType="separate"/>
        </w:r>
        <w:r w:rsidRPr="009C2FFB">
          <w:rPr>
            <w:rStyle w:val="Hyperlink"/>
          </w:rPr>
          <w:t xml:space="preserve">Figure 3.1: </w:t>
        </w:r>
        <w:r>
          <w:rPr>
            <w:rFonts w:asciiTheme="minorHAnsi" w:eastAsiaTheme="minorEastAsia" w:hAnsiTheme="minorHAnsi" w:cstheme="minorBidi"/>
            <w:caps/>
            <w:kern w:val="2"/>
            <w:sz w:val="24"/>
            <w:szCs w:val="24"/>
            <w:lang w:eastAsia="en-GB"/>
            <w14:ligatures w14:val="standardContextual"/>
          </w:rPr>
          <w:tab/>
        </w:r>
        <w:r w:rsidRPr="009C2FFB">
          <w:rPr>
            <w:rStyle w:val="Hyperlink"/>
          </w:rPr>
          <w:t>Mean values for deservingness of government support by group and country, 2016</w:t>
        </w:r>
        <w:r>
          <w:rPr>
            <w:webHidden/>
          </w:rPr>
          <w:tab/>
        </w:r>
        <w:r>
          <w:rPr>
            <w:webHidden/>
          </w:rPr>
          <w:fldChar w:fldCharType="begin"/>
        </w:r>
        <w:r>
          <w:rPr>
            <w:webHidden/>
          </w:rPr>
          <w:instrText xml:space="preserve"> PAGEREF _Toc219829520 \h </w:instrText>
        </w:r>
      </w:ins>
      <w:r>
        <w:rPr>
          <w:webHidden/>
        </w:rPr>
      </w:r>
      <w:ins w:id="376" w:author="Meg Walker" w:date="2026-01-20T19:25:00Z" w16du:dateUtc="2026-01-20T19:25:00Z">
        <w:r>
          <w:rPr>
            <w:webHidden/>
          </w:rPr>
          <w:fldChar w:fldCharType="separate"/>
        </w:r>
        <w:r>
          <w:rPr>
            <w:webHidden/>
          </w:rPr>
          <w:t>14</w:t>
        </w:r>
        <w:r>
          <w:rPr>
            <w:webHidden/>
          </w:rPr>
          <w:fldChar w:fldCharType="end"/>
        </w:r>
        <w:r w:rsidRPr="009C2FFB">
          <w:rPr>
            <w:rStyle w:val="Hyperlink"/>
          </w:rPr>
          <w:fldChar w:fldCharType="end"/>
        </w:r>
      </w:ins>
    </w:p>
    <w:p w14:paraId="616DEB24" w14:textId="673D1626" w:rsidR="00DC6790" w:rsidRDefault="00DC6790">
      <w:pPr>
        <w:pStyle w:val="TOC2"/>
        <w:ind w:hanging="1134"/>
        <w:rPr>
          <w:ins w:id="377" w:author="Meg Walker" w:date="2026-01-20T19:25:00Z" w16du:dateUtc="2026-01-20T19:25:00Z"/>
          <w:rFonts w:asciiTheme="minorHAnsi" w:eastAsiaTheme="minorEastAsia" w:hAnsiTheme="minorHAnsi" w:cstheme="minorBidi"/>
          <w:kern w:val="2"/>
          <w:sz w:val="24"/>
          <w:szCs w:val="24"/>
          <w:lang w:eastAsia="en-GB"/>
          <w14:ligatures w14:val="standardContextual"/>
        </w:rPr>
        <w:pPrChange w:id="378" w:author="Meg Walker" w:date="2026-01-20T19:25:00Z" w16du:dateUtc="2026-01-20T19:25:00Z">
          <w:pPr>
            <w:pStyle w:val="TOC1"/>
          </w:pPr>
        </w:pPrChange>
      </w:pPr>
      <w:ins w:id="379" w:author="Meg Walker" w:date="2026-01-20T19:25:00Z" w16du:dateUtc="2026-01-20T19:25:00Z">
        <w:r w:rsidRPr="009C2FFB">
          <w:rPr>
            <w:rStyle w:val="Hyperlink"/>
          </w:rPr>
          <w:fldChar w:fldCharType="begin"/>
        </w:r>
        <w:r w:rsidRPr="009C2FFB">
          <w:rPr>
            <w:rStyle w:val="Hyperlink"/>
          </w:rPr>
          <w:instrText xml:space="preserve"> </w:instrText>
        </w:r>
        <w:r>
          <w:instrText>HYPERLINK \l "_Toc219829521"</w:instrText>
        </w:r>
        <w:r w:rsidRPr="009C2FFB">
          <w:rPr>
            <w:rStyle w:val="Hyperlink"/>
          </w:rPr>
          <w:instrText xml:space="preserve"> </w:instrText>
        </w:r>
        <w:r w:rsidRPr="009C2FFB">
          <w:rPr>
            <w:rStyle w:val="Hyperlink"/>
          </w:rPr>
        </w:r>
        <w:r w:rsidRPr="009C2FFB">
          <w:rPr>
            <w:rStyle w:val="Hyperlink"/>
          </w:rPr>
          <w:fldChar w:fldCharType="separate"/>
        </w:r>
        <w:r w:rsidRPr="009C2FFB">
          <w:rPr>
            <w:rStyle w:val="Hyperlink"/>
          </w:rPr>
          <w:t xml:space="preserve">Figure 3.2: </w:t>
        </w:r>
        <w:r>
          <w:rPr>
            <w:rFonts w:asciiTheme="minorHAnsi" w:eastAsiaTheme="minorEastAsia" w:hAnsiTheme="minorHAnsi" w:cstheme="minorBidi"/>
            <w:caps/>
            <w:kern w:val="2"/>
            <w:sz w:val="24"/>
            <w:szCs w:val="24"/>
            <w:lang w:eastAsia="en-GB"/>
            <w14:ligatures w14:val="standardContextual"/>
          </w:rPr>
          <w:tab/>
        </w:r>
        <w:r w:rsidRPr="009C2FFB">
          <w:rPr>
            <w:rStyle w:val="Hyperlink"/>
          </w:rPr>
          <w:t>Mean values for deservingness of government support by group, Ireland, 2016</w:t>
        </w:r>
        <w:r>
          <w:rPr>
            <w:webHidden/>
          </w:rPr>
          <w:tab/>
        </w:r>
        <w:r>
          <w:rPr>
            <w:webHidden/>
          </w:rPr>
          <w:fldChar w:fldCharType="begin"/>
        </w:r>
        <w:r>
          <w:rPr>
            <w:webHidden/>
          </w:rPr>
          <w:instrText xml:space="preserve"> PAGEREF _Toc219829521 \h </w:instrText>
        </w:r>
      </w:ins>
      <w:r>
        <w:rPr>
          <w:webHidden/>
        </w:rPr>
      </w:r>
      <w:ins w:id="380" w:author="Meg Walker" w:date="2026-01-20T19:25:00Z" w16du:dateUtc="2026-01-20T19:25:00Z">
        <w:r>
          <w:rPr>
            <w:webHidden/>
          </w:rPr>
          <w:fldChar w:fldCharType="separate"/>
        </w:r>
        <w:r>
          <w:rPr>
            <w:webHidden/>
          </w:rPr>
          <w:t>15</w:t>
        </w:r>
        <w:r>
          <w:rPr>
            <w:webHidden/>
          </w:rPr>
          <w:fldChar w:fldCharType="end"/>
        </w:r>
        <w:r w:rsidRPr="009C2FFB">
          <w:rPr>
            <w:rStyle w:val="Hyperlink"/>
          </w:rPr>
          <w:fldChar w:fldCharType="end"/>
        </w:r>
      </w:ins>
    </w:p>
    <w:p w14:paraId="50E2A329" w14:textId="45649D58" w:rsidR="00DC6790" w:rsidRDefault="00DC6790">
      <w:pPr>
        <w:pStyle w:val="TOC2"/>
        <w:ind w:hanging="1134"/>
        <w:rPr>
          <w:ins w:id="381" w:author="Meg Walker" w:date="2026-01-20T19:25:00Z" w16du:dateUtc="2026-01-20T19:25:00Z"/>
          <w:rFonts w:asciiTheme="minorHAnsi" w:eastAsiaTheme="minorEastAsia" w:hAnsiTheme="minorHAnsi" w:cstheme="minorBidi"/>
          <w:kern w:val="2"/>
          <w:sz w:val="24"/>
          <w:szCs w:val="24"/>
          <w:lang w:eastAsia="en-GB"/>
          <w14:ligatures w14:val="standardContextual"/>
        </w:rPr>
        <w:pPrChange w:id="382" w:author="Meg Walker" w:date="2026-01-20T19:25:00Z" w16du:dateUtc="2026-01-20T19:25:00Z">
          <w:pPr>
            <w:pStyle w:val="TOC1"/>
          </w:pPr>
        </w:pPrChange>
      </w:pPr>
      <w:ins w:id="383" w:author="Meg Walker" w:date="2026-01-20T19:25:00Z" w16du:dateUtc="2026-01-20T19:25:00Z">
        <w:r w:rsidRPr="009C2FFB">
          <w:rPr>
            <w:rStyle w:val="Hyperlink"/>
          </w:rPr>
          <w:fldChar w:fldCharType="begin"/>
        </w:r>
        <w:r w:rsidRPr="009C2FFB">
          <w:rPr>
            <w:rStyle w:val="Hyperlink"/>
          </w:rPr>
          <w:instrText xml:space="preserve"> </w:instrText>
        </w:r>
        <w:r>
          <w:instrText>HYPERLINK \l "_Toc219829522"</w:instrText>
        </w:r>
        <w:r w:rsidRPr="009C2FFB">
          <w:rPr>
            <w:rStyle w:val="Hyperlink"/>
          </w:rPr>
          <w:instrText xml:space="preserve"> </w:instrText>
        </w:r>
        <w:r w:rsidRPr="009C2FFB">
          <w:rPr>
            <w:rStyle w:val="Hyperlink"/>
          </w:rPr>
        </w:r>
        <w:r w:rsidRPr="009C2FFB">
          <w:rPr>
            <w:rStyle w:val="Hyperlink"/>
          </w:rPr>
          <w:fldChar w:fldCharType="separate"/>
        </w:r>
        <w:r w:rsidRPr="009C2FFB">
          <w:rPr>
            <w:rStyle w:val="Hyperlink"/>
          </w:rPr>
          <w:t xml:space="preserve">Figure 3.3: </w:t>
        </w:r>
        <w:r>
          <w:rPr>
            <w:rFonts w:asciiTheme="minorHAnsi" w:eastAsiaTheme="minorEastAsia" w:hAnsiTheme="minorHAnsi" w:cstheme="minorBidi"/>
            <w:caps/>
            <w:kern w:val="2"/>
            <w:sz w:val="24"/>
            <w:szCs w:val="24"/>
            <w:lang w:eastAsia="en-GB"/>
            <w14:ligatures w14:val="standardContextual"/>
          </w:rPr>
          <w:tab/>
        </w:r>
        <w:r w:rsidRPr="009C2FFB">
          <w:rPr>
            <w:rStyle w:val="Hyperlink"/>
          </w:rPr>
          <w:t>Distribution for ‘When should immigrants obtain rights to social benefits/services’, Ireland, 2016</w:t>
        </w:r>
        <w:r>
          <w:rPr>
            <w:webHidden/>
          </w:rPr>
          <w:tab/>
        </w:r>
        <w:r>
          <w:rPr>
            <w:webHidden/>
          </w:rPr>
          <w:fldChar w:fldCharType="begin"/>
        </w:r>
        <w:r>
          <w:rPr>
            <w:webHidden/>
          </w:rPr>
          <w:instrText xml:space="preserve"> PAGEREF _Toc219829522 \h </w:instrText>
        </w:r>
      </w:ins>
      <w:r>
        <w:rPr>
          <w:webHidden/>
        </w:rPr>
      </w:r>
      <w:ins w:id="384" w:author="Meg Walker" w:date="2026-01-20T19:25:00Z" w16du:dateUtc="2026-01-20T19:25:00Z">
        <w:r>
          <w:rPr>
            <w:webHidden/>
          </w:rPr>
          <w:fldChar w:fldCharType="separate"/>
        </w:r>
        <w:r>
          <w:rPr>
            <w:webHidden/>
          </w:rPr>
          <w:t>16</w:t>
        </w:r>
        <w:r>
          <w:rPr>
            <w:webHidden/>
          </w:rPr>
          <w:fldChar w:fldCharType="end"/>
        </w:r>
        <w:r w:rsidRPr="009C2FFB">
          <w:rPr>
            <w:rStyle w:val="Hyperlink"/>
          </w:rPr>
          <w:fldChar w:fldCharType="end"/>
        </w:r>
      </w:ins>
    </w:p>
    <w:p w14:paraId="219A48FE" w14:textId="37C58209" w:rsidR="00DC6790" w:rsidRDefault="00DC6790">
      <w:pPr>
        <w:pStyle w:val="TOC2"/>
        <w:ind w:hanging="1134"/>
        <w:rPr>
          <w:ins w:id="385" w:author="Meg Walker" w:date="2026-01-20T19:25:00Z" w16du:dateUtc="2026-01-20T19:25:00Z"/>
          <w:rFonts w:asciiTheme="minorHAnsi" w:eastAsiaTheme="minorEastAsia" w:hAnsiTheme="minorHAnsi" w:cstheme="minorBidi"/>
          <w:kern w:val="2"/>
          <w:sz w:val="24"/>
          <w:szCs w:val="24"/>
          <w:lang w:eastAsia="en-GB"/>
          <w14:ligatures w14:val="standardContextual"/>
        </w:rPr>
        <w:pPrChange w:id="386" w:author="Meg Walker" w:date="2026-01-20T19:25:00Z" w16du:dateUtc="2026-01-20T19:25:00Z">
          <w:pPr>
            <w:pStyle w:val="TOC1"/>
          </w:pPr>
        </w:pPrChange>
      </w:pPr>
      <w:ins w:id="387" w:author="Meg Walker" w:date="2026-01-20T19:25:00Z" w16du:dateUtc="2026-01-20T19:25:00Z">
        <w:r w:rsidRPr="009C2FFB">
          <w:rPr>
            <w:rStyle w:val="Hyperlink"/>
          </w:rPr>
          <w:fldChar w:fldCharType="begin"/>
        </w:r>
        <w:r w:rsidRPr="009C2FFB">
          <w:rPr>
            <w:rStyle w:val="Hyperlink"/>
          </w:rPr>
          <w:instrText xml:space="preserve"> </w:instrText>
        </w:r>
        <w:r>
          <w:instrText>HYPERLINK \l "_Toc219829523"</w:instrText>
        </w:r>
        <w:r w:rsidRPr="009C2FFB">
          <w:rPr>
            <w:rStyle w:val="Hyperlink"/>
          </w:rPr>
          <w:instrText xml:space="preserve"> </w:instrText>
        </w:r>
        <w:r w:rsidRPr="009C2FFB">
          <w:rPr>
            <w:rStyle w:val="Hyperlink"/>
          </w:rPr>
        </w:r>
        <w:r w:rsidRPr="009C2FFB">
          <w:rPr>
            <w:rStyle w:val="Hyperlink"/>
          </w:rPr>
          <w:fldChar w:fldCharType="separate"/>
        </w:r>
        <w:r w:rsidRPr="009C2FFB">
          <w:rPr>
            <w:rStyle w:val="Hyperlink"/>
          </w:rPr>
          <w:t xml:space="preserve">Figure 3.4: </w:t>
        </w:r>
        <w:r>
          <w:rPr>
            <w:rFonts w:asciiTheme="minorHAnsi" w:eastAsiaTheme="minorEastAsia" w:hAnsiTheme="minorHAnsi" w:cstheme="minorBidi"/>
            <w:caps/>
            <w:kern w:val="2"/>
            <w:sz w:val="24"/>
            <w:szCs w:val="24"/>
            <w:lang w:eastAsia="en-GB"/>
            <w14:ligatures w14:val="standardContextual"/>
          </w:rPr>
          <w:tab/>
        </w:r>
        <w:r w:rsidRPr="009C2FFB">
          <w:rPr>
            <w:rStyle w:val="Hyperlink"/>
          </w:rPr>
          <w:t>Proportion of respondents who agree with statements about social benefits, Ireland, 2009/2016</w:t>
        </w:r>
        <w:r>
          <w:rPr>
            <w:webHidden/>
          </w:rPr>
          <w:tab/>
        </w:r>
        <w:r>
          <w:rPr>
            <w:webHidden/>
          </w:rPr>
          <w:fldChar w:fldCharType="begin"/>
        </w:r>
        <w:r>
          <w:rPr>
            <w:webHidden/>
          </w:rPr>
          <w:instrText xml:space="preserve"> PAGEREF _Toc219829523 \h </w:instrText>
        </w:r>
      </w:ins>
      <w:r>
        <w:rPr>
          <w:webHidden/>
        </w:rPr>
      </w:r>
      <w:ins w:id="388" w:author="Meg Walker" w:date="2026-01-20T19:25:00Z" w16du:dateUtc="2026-01-20T19:25:00Z">
        <w:r>
          <w:rPr>
            <w:webHidden/>
          </w:rPr>
          <w:fldChar w:fldCharType="separate"/>
        </w:r>
        <w:r>
          <w:rPr>
            <w:webHidden/>
          </w:rPr>
          <w:t>17</w:t>
        </w:r>
        <w:r>
          <w:rPr>
            <w:webHidden/>
          </w:rPr>
          <w:fldChar w:fldCharType="end"/>
        </w:r>
        <w:r w:rsidRPr="009C2FFB">
          <w:rPr>
            <w:rStyle w:val="Hyperlink"/>
          </w:rPr>
          <w:fldChar w:fldCharType="end"/>
        </w:r>
      </w:ins>
    </w:p>
    <w:p w14:paraId="36EEFDBC" w14:textId="23967FD2" w:rsidR="00DC6790" w:rsidRDefault="00DC6790">
      <w:pPr>
        <w:pStyle w:val="TOC2"/>
        <w:ind w:hanging="1134"/>
        <w:rPr>
          <w:ins w:id="389" w:author="Meg Walker" w:date="2026-01-20T19:25:00Z" w16du:dateUtc="2026-01-20T19:25:00Z"/>
          <w:rFonts w:asciiTheme="minorHAnsi" w:eastAsiaTheme="minorEastAsia" w:hAnsiTheme="minorHAnsi" w:cstheme="minorBidi"/>
          <w:kern w:val="2"/>
          <w:sz w:val="24"/>
          <w:szCs w:val="24"/>
          <w:lang w:eastAsia="en-GB"/>
          <w14:ligatures w14:val="standardContextual"/>
        </w:rPr>
        <w:pPrChange w:id="390" w:author="Meg Walker" w:date="2026-01-20T19:25:00Z" w16du:dateUtc="2026-01-20T19:25:00Z">
          <w:pPr>
            <w:pStyle w:val="TOC1"/>
          </w:pPr>
        </w:pPrChange>
      </w:pPr>
      <w:ins w:id="391" w:author="Meg Walker" w:date="2026-01-20T19:25:00Z" w16du:dateUtc="2026-01-20T19:25:00Z">
        <w:r w:rsidRPr="009C2FFB">
          <w:rPr>
            <w:rStyle w:val="Hyperlink"/>
          </w:rPr>
          <w:fldChar w:fldCharType="begin"/>
        </w:r>
        <w:r w:rsidRPr="009C2FFB">
          <w:rPr>
            <w:rStyle w:val="Hyperlink"/>
          </w:rPr>
          <w:instrText xml:space="preserve"> </w:instrText>
        </w:r>
        <w:r>
          <w:instrText>HYPERLINK \l "_Toc219829524"</w:instrText>
        </w:r>
        <w:r w:rsidRPr="009C2FFB">
          <w:rPr>
            <w:rStyle w:val="Hyperlink"/>
          </w:rPr>
          <w:instrText xml:space="preserve"> </w:instrText>
        </w:r>
        <w:r w:rsidRPr="009C2FFB">
          <w:rPr>
            <w:rStyle w:val="Hyperlink"/>
          </w:rPr>
        </w:r>
        <w:r w:rsidRPr="009C2FFB">
          <w:rPr>
            <w:rStyle w:val="Hyperlink"/>
          </w:rPr>
          <w:fldChar w:fldCharType="separate"/>
        </w:r>
        <w:r w:rsidRPr="009C2FFB">
          <w:rPr>
            <w:rStyle w:val="Hyperlink"/>
          </w:rPr>
          <w:t xml:space="preserve">Figure 3.5: </w:t>
        </w:r>
        <w:r>
          <w:rPr>
            <w:rFonts w:asciiTheme="minorHAnsi" w:eastAsiaTheme="minorEastAsia" w:hAnsiTheme="minorHAnsi" w:cstheme="minorBidi"/>
            <w:caps/>
            <w:kern w:val="2"/>
            <w:sz w:val="24"/>
            <w:szCs w:val="24"/>
            <w:lang w:eastAsia="en-GB"/>
            <w14:ligatures w14:val="standardContextual"/>
          </w:rPr>
          <w:tab/>
        </w:r>
        <w:r w:rsidRPr="009C2FFB">
          <w:rPr>
            <w:rStyle w:val="Hyperlink"/>
          </w:rPr>
          <w:t>Proportion of agreement that social benefits make people lazy, Europe, 2009/2016</w:t>
        </w:r>
        <w:r>
          <w:rPr>
            <w:webHidden/>
          </w:rPr>
          <w:tab/>
        </w:r>
        <w:r>
          <w:rPr>
            <w:webHidden/>
          </w:rPr>
          <w:fldChar w:fldCharType="begin"/>
        </w:r>
        <w:r>
          <w:rPr>
            <w:webHidden/>
          </w:rPr>
          <w:instrText xml:space="preserve"> PAGEREF _Toc219829524 \h </w:instrText>
        </w:r>
      </w:ins>
      <w:r>
        <w:rPr>
          <w:webHidden/>
        </w:rPr>
      </w:r>
      <w:ins w:id="392" w:author="Meg Walker" w:date="2026-01-20T19:25:00Z" w16du:dateUtc="2026-01-20T19:25:00Z">
        <w:r>
          <w:rPr>
            <w:webHidden/>
          </w:rPr>
          <w:fldChar w:fldCharType="separate"/>
        </w:r>
        <w:r>
          <w:rPr>
            <w:webHidden/>
          </w:rPr>
          <w:t>18</w:t>
        </w:r>
        <w:r>
          <w:rPr>
            <w:webHidden/>
          </w:rPr>
          <w:fldChar w:fldCharType="end"/>
        </w:r>
        <w:r w:rsidRPr="009C2FFB">
          <w:rPr>
            <w:rStyle w:val="Hyperlink"/>
          </w:rPr>
          <w:fldChar w:fldCharType="end"/>
        </w:r>
      </w:ins>
    </w:p>
    <w:p w14:paraId="0988D763" w14:textId="5928087B" w:rsidR="00DC6790" w:rsidRDefault="00DC6790">
      <w:pPr>
        <w:pStyle w:val="TOC2"/>
        <w:ind w:hanging="1134"/>
        <w:rPr>
          <w:ins w:id="393" w:author="Meg Walker" w:date="2026-01-20T19:25:00Z" w16du:dateUtc="2026-01-20T19:25:00Z"/>
          <w:rFonts w:asciiTheme="minorHAnsi" w:eastAsiaTheme="minorEastAsia" w:hAnsiTheme="minorHAnsi" w:cstheme="minorBidi"/>
          <w:kern w:val="2"/>
          <w:sz w:val="24"/>
          <w:szCs w:val="24"/>
          <w:lang w:eastAsia="en-GB"/>
          <w14:ligatures w14:val="standardContextual"/>
        </w:rPr>
        <w:pPrChange w:id="394" w:author="Meg Walker" w:date="2026-01-20T19:25:00Z" w16du:dateUtc="2026-01-20T19:25:00Z">
          <w:pPr>
            <w:pStyle w:val="TOC1"/>
          </w:pPr>
        </w:pPrChange>
      </w:pPr>
      <w:ins w:id="395" w:author="Meg Walker" w:date="2026-01-20T19:25:00Z" w16du:dateUtc="2026-01-20T19:25:00Z">
        <w:r w:rsidRPr="009C2FFB">
          <w:rPr>
            <w:rStyle w:val="Hyperlink"/>
          </w:rPr>
          <w:fldChar w:fldCharType="begin"/>
        </w:r>
        <w:r w:rsidRPr="009C2FFB">
          <w:rPr>
            <w:rStyle w:val="Hyperlink"/>
          </w:rPr>
          <w:instrText xml:space="preserve"> </w:instrText>
        </w:r>
        <w:r>
          <w:instrText>HYPERLINK \l "_Toc219829525"</w:instrText>
        </w:r>
        <w:r w:rsidRPr="009C2FFB">
          <w:rPr>
            <w:rStyle w:val="Hyperlink"/>
          </w:rPr>
          <w:instrText xml:space="preserve"> </w:instrText>
        </w:r>
        <w:r w:rsidRPr="009C2FFB">
          <w:rPr>
            <w:rStyle w:val="Hyperlink"/>
          </w:rPr>
        </w:r>
        <w:r w:rsidRPr="009C2FFB">
          <w:rPr>
            <w:rStyle w:val="Hyperlink"/>
          </w:rPr>
          <w:fldChar w:fldCharType="separate"/>
        </w:r>
        <w:r w:rsidRPr="009C2FFB">
          <w:rPr>
            <w:rStyle w:val="Hyperlink"/>
          </w:rPr>
          <w:t xml:space="preserve">Figure 3.6: </w:t>
        </w:r>
        <w:r>
          <w:rPr>
            <w:rFonts w:asciiTheme="minorHAnsi" w:eastAsiaTheme="minorEastAsia" w:hAnsiTheme="minorHAnsi" w:cstheme="minorBidi"/>
            <w:caps/>
            <w:kern w:val="2"/>
            <w:sz w:val="24"/>
            <w:szCs w:val="24"/>
            <w:lang w:eastAsia="en-GB"/>
            <w14:ligatures w14:val="standardContextual"/>
          </w:rPr>
          <w:tab/>
        </w:r>
        <w:r w:rsidRPr="009C2FFB">
          <w:rPr>
            <w:rStyle w:val="Hyperlink"/>
          </w:rPr>
          <w:t>Effect (odds ratio) of perception of ‘unfairness of income’ on ‘support for redistribution’, 2018</w:t>
        </w:r>
        <w:r>
          <w:rPr>
            <w:webHidden/>
          </w:rPr>
          <w:tab/>
        </w:r>
        <w:r>
          <w:rPr>
            <w:webHidden/>
          </w:rPr>
          <w:fldChar w:fldCharType="begin"/>
        </w:r>
        <w:r>
          <w:rPr>
            <w:webHidden/>
          </w:rPr>
          <w:instrText xml:space="preserve"> PAGEREF _Toc219829525 \h </w:instrText>
        </w:r>
      </w:ins>
      <w:r>
        <w:rPr>
          <w:webHidden/>
        </w:rPr>
      </w:r>
      <w:ins w:id="396" w:author="Meg Walker" w:date="2026-01-20T19:25:00Z" w16du:dateUtc="2026-01-20T19:25:00Z">
        <w:r>
          <w:rPr>
            <w:webHidden/>
          </w:rPr>
          <w:fldChar w:fldCharType="separate"/>
        </w:r>
        <w:r>
          <w:rPr>
            <w:webHidden/>
          </w:rPr>
          <w:t>20</w:t>
        </w:r>
        <w:r>
          <w:rPr>
            <w:webHidden/>
          </w:rPr>
          <w:fldChar w:fldCharType="end"/>
        </w:r>
        <w:r w:rsidRPr="009C2FFB">
          <w:rPr>
            <w:rStyle w:val="Hyperlink"/>
          </w:rPr>
          <w:fldChar w:fldCharType="end"/>
        </w:r>
      </w:ins>
    </w:p>
    <w:p w14:paraId="61BBAC62" w14:textId="24CB8515" w:rsidR="00DC6790" w:rsidRDefault="00DC6790">
      <w:pPr>
        <w:pStyle w:val="TOC2"/>
        <w:ind w:hanging="1134"/>
        <w:rPr>
          <w:ins w:id="397" w:author="Meg Walker" w:date="2026-01-20T19:25:00Z" w16du:dateUtc="2026-01-20T19:25:00Z"/>
          <w:rFonts w:asciiTheme="minorHAnsi" w:eastAsiaTheme="minorEastAsia" w:hAnsiTheme="minorHAnsi" w:cstheme="minorBidi"/>
          <w:kern w:val="2"/>
          <w:sz w:val="24"/>
          <w:szCs w:val="24"/>
          <w:lang w:eastAsia="en-GB"/>
          <w14:ligatures w14:val="standardContextual"/>
        </w:rPr>
        <w:pPrChange w:id="398" w:author="Meg Walker" w:date="2026-01-20T19:25:00Z" w16du:dateUtc="2026-01-20T19:25:00Z">
          <w:pPr>
            <w:pStyle w:val="TOC1"/>
          </w:pPr>
        </w:pPrChange>
      </w:pPr>
      <w:ins w:id="399" w:author="Meg Walker" w:date="2026-01-20T19:25:00Z" w16du:dateUtc="2026-01-20T19:25:00Z">
        <w:r w:rsidRPr="009C2FFB">
          <w:rPr>
            <w:rStyle w:val="Hyperlink"/>
          </w:rPr>
          <w:fldChar w:fldCharType="begin"/>
        </w:r>
        <w:r w:rsidRPr="009C2FFB">
          <w:rPr>
            <w:rStyle w:val="Hyperlink"/>
          </w:rPr>
          <w:instrText xml:space="preserve"> </w:instrText>
        </w:r>
        <w:r>
          <w:instrText>HYPERLINK \l "_Toc219829526"</w:instrText>
        </w:r>
        <w:r w:rsidRPr="009C2FFB">
          <w:rPr>
            <w:rStyle w:val="Hyperlink"/>
          </w:rPr>
          <w:instrText xml:space="preserve"> </w:instrText>
        </w:r>
        <w:r w:rsidRPr="009C2FFB">
          <w:rPr>
            <w:rStyle w:val="Hyperlink"/>
          </w:rPr>
        </w:r>
        <w:r w:rsidRPr="009C2FFB">
          <w:rPr>
            <w:rStyle w:val="Hyperlink"/>
          </w:rPr>
          <w:fldChar w:fldCharType="separate"/>
        </w:r>
        <w:r w:rsidRPr="009C2FFB">
          <w:rPr>
            <w:rStyle w:val="Hyperlink"/>
          </w:rPr>
          <w:t xml:space="preserve">Figure 3.7: </w:t>
        </w:r>
        <w:r>
          <w:rPr>
            <w:rFonts w:asciiTheme="minorHAnsi" w:eastAsiaTheme="minorEastAsia" w:hAnsiTheme="minorHAnsi" w:cstheme="minorBidi"/>
            <w:caps/>
            <w:kern w:val="2"/>
            <w:sz w:val="24"/>
            <w:szCs w:val="24"/>
            <w:lang w:eastAsia="en-GB"/>
            <w14:ligatures w14:val="standardContextual"/>
          </w:rPr>
          <w:tab/>
        </w:r>
        <w:r w:rsidRPr="009C2FFB">
          <w:rPr>
            <w:rStyle w:val="Hyperlink"/>
          </w:rPr>
          <w:t>Relationship between support for redistribution and agreement that there could be ‘higher taxes if it means more or better public services’, Europe, 2023/2025</w:t>
        </w:r>
        <w:r>
          <w:rPr>
            <w:webHidden/>
          </w:rPr>
          <w:tab/>
        </w:r>
        <w:r>
          <w:rPr>
            <w:webHidden/>
          </w:rPr>
          <w:fldChar w:fldCharType="begin"/>
        </w:r>
        <w:r>
          <w:rPr>
            <w:webHidden/>
          </w:rPr>
          <w:instrText xml:space="preserve"> PAGEREF _Toc219829526 \h </w:instrText>
        </w:r>
      </w:ins>
      <w:r>
        <w:rPr>
          <w:webHidden/>
        </w:rPr>
      </w:r>
      <w:ins w:id="400" w:author="Meg Walker" w:date="2026-01-20T19:25:00Z" w16du:dateUtc="2026-01-20T19:25:00Z">
        <w:r>
          <w:rPr>
            <w:webHidden/>
          </w:rPr>
          <w:fldChar w:fldCharType="separate"/>
        </w:r>
        <w:r>
          <w:rPr>
            <w:webHidden/>
          </w:rPr>
          <w:t>22</w:t>
        </w:r>
        <w:r>
          <w:rPr>
            <w:webHidden/>
          </w:rPr>
          <w:fldChar w:fldCharType="end"/>
        </w:r>
        <w:r w:rsidRPr="009C2FFB">
          <w:rPr>
            <w:rStyle w:val="Hyperlink"/>
          </w:rPr>
          <w:fldChar w:fldCharType="end"/>
        </w:r>
      </w:ins>
    </w:p>
    <w:p w14:paraId="77D10703" w14:textId="2A611B58" w:rsidR="00DC6790" w:rsidRDefault="00DC6790">
      <w:pPr>
        <w:pStyle w:val="TOC2"/>
        <w:ind w:hanging="1134"/>
        <w:rPr>
          <w:ins w:id="401" w:author="Meg Walker" w:date="2026-01-20T19:25:00Z" w16du:dateUtc="2026-01-20T19:25:00Z"/>
          <w:rFonts w:asciiTheme="minorHAnsi" w:eastAsiaTheme="minorEastAsia" w:hAnsiTheme="minorHAnsi" w:cstheme="minorBidi"/>
          <w:kern w:val="2"/>
          <w:sz w:val="24"/>
          <w:szCs w:val="24"/>
          <w:lang w:eastAsia="en-GB"/>
          <w14:ligatures w14:val="standardContextual"/>
        </w:rPr>
        <w:pPrChange w:id="402" w:author="Meg Walker" w:date="2026-01-20T19:25:00Z" w16du:dateUtc="2026-01-20T19:25:00Z">
          <w:pPr>
            <w:pStyle w:val="TOC1"/>
          </w:pPr>
        </w:pPrChange>
      </w:pPr>
      <w:ins w:id="403" w:author="Meg Walker" w:date="2026-01-20T19:25:00Z" w16du:dateUtc="2026-01-20T19:25:00Z">
        <w:r w:rsidRPr="009C2FFB">
          <w:rPr>
            <w:rStyle w:val="Hyperlink"/>
          </w:rPr>
          <w:fldChar w:fldCharType="begin"/>
        </w:r>
        <w:r w:rsidRPr="009C2FFB">
          <w:rPr>
            <w:rStyle w:val="Hyperlink"/>
          </w:rPr>
          <w:instrText xml:space="preserve"> </w:instrText>
        </w:r>
        <w:r>
          <w:instrText>HYPERLINK \l "_Toc219829527"</w:instrText>
        </w:r>
        <w:r w:rsidRPr="009C2FFB">
          <w:rPr>
            <w:rStyle w:val="Hyperlink"/>
          </w:rPr>
          <w:instrText xml:space="preserve"> </w:instrText>
        </w:r>
        <w:r w:rsidRPr="009C2FFB">
          <w:rPr>
            <w:rStyle w:val="Hyperlink"/>
          </w:rPr>
        </w:r>
        <w:r w:rsidRPr="009C2FFB">
          <w:rPr>
            <w:rStyle w:val="Hyperlink"/>
          </w:rPr>
          <w:fldChar w:fldCharType="separate"/>
        </w:r>
        <w:r w:rsidRPr="009C2FFB">
          <w:rPr>
            <w:rStyle w:val="Hyperlink"/>
          </w:rPr>
          <w:t xml:space="preserve">Figure 4.1: </w:t>
        </w:r>
        <w:r>
          <w:rPr>
            <w:rFonts w:asciiTheme="minorHAnsi" w:eastAsiaTheme="minorEastAsia" w:hAnsiTheme="minorHAnsi" w:cstheme="minorBidi"/>
            <w:caps/>
            <w:kern w:val="2"/>
            <w:sz w:val="24"/>
            <w:szCs w:val="24"/>
            <w:lang w:eastAsia="en-GB"/>
            <w14:ligatures w14:val="standardContextual"/>
          </w:rPr>
          <w:tab/>
        </w:r>
        <w:r w:rsidRPr="009C2FFB">
          <w:rPr>
            <w:rStyle w:val="Hyperlink"/>
          </w:rPr>
          <w:t>Proportion agreeing that the ‘Government should reduce income differences’ by year, 2002–2024</w:t>
        </w:r>
        <w:r>
          <w:rPr>
            <w:webHidden/>
          </w:rPr>
          <w:tab/>
        </w:r>
        <w:r>
          <w:rPr>
            <w:webHidden/>
          </w:rPr>
          <w:fldChar w:fldCharType="begin"/>
        </w:r>
        <w:r>
          <w:rPr>
            <w:webHidden/>
          </w:rPr>
          <w:instrText xml:space="preserve"> PAGEREF _Toc219829527 \h </w:instrText>
        </w:r>
      </w:ins>
      <w:r>
        <w:rPr>
          <w:webHidden/>
        </w:rPr>
      </w:r>
      <w:ins w:id="404" w:author="Meg Walker" w:date="2026-01-20T19:25:00Z" w16du:dateUtc="2026-01-20T19:25:00Z">
        <w:r>
          <w:rPr>
            <w:webHidden/>
          </w:rPr>
          <w:fldChar w:fldCharType="separate"/>
        </w:r>
        <w:r>
          <w:rPr>
            <w:webHidden/>
          </w:rPr>
          <w:t>24</w:t>
        </w:r>
        <w:r>
          <w:rPr>
            <w:webHidden/>
          </w:rPr>
          <w:fldChar w:fldCharType="end"/>
        </w:r>
        <w:r w:rsidRPr="009C2FFB">
          <w:rPr>
            <w:rStyle w:val="Hyperlink"/>
          </w:rPr>
          <w:fldChar w:fldCharType="end"/>
        </w:r>
      </w:ins>
    </w:p>
    <w:p w14:paraId="2906EF02" w14:textId="6A8F2C9D" w:rsidR="00DC6790" w:rsidRDefault="00DC6790">
      <w:pPr>
        <w:pStyle w:val="TOC2"/>
        <w:ind w:hanging="1134"/>
        <w:rPr>
          <w:ins w:id="405" w:author="Meg Walker" w:date="2026-01-20T19:25:00Z" w16du:dateUtc="2026-01-20T19:25:00Z"/>
          <w:rFonts w:asciiTheme="minorHAnsi" w:eastAsiaTheme="minorEastAsia" w:hAnsiTheme="minorHAnsi" w:cstheme="minorBidi"/>
          <w:kern w:val="2"/>
          <w:sz w:val="24"/>
          <w:szCs w:val="24"/>
          <w:lang w:eastAsia="en-GB"/>
          <w14:ligatures w14:val="standardContextual"/>
        </w:rPr>
        <w:pPrChange w:id="406" w:author="Meg Walker" w:date="2026-01-20T19:25:00Z" w16du:dateUtc="2026-01-20T19:25:00Z">
          <w:pPr>
            <w:pStyle w:val="TOC1"/>
          </w:pPr>
        </w:pPrChange>
      </w:pPr>
      <w:ins w:id="407" w:author="Meg Walker" w:date="2026-01-20T19:25:00Z" w16du:dateUtc="2026-01-20T19:25:00Z">
        <w:r w:rsidRPr="009C2FFB">
          <w:rPr>
            <w:rStyle w:val="Hyperlink"/>
          </w:rPr>
          <w:fldChar w:fldCharType="begin"/>
        </w:r>
        <w:r w:rsidRPr="009C2FFB">
          <w:rPr>
            <w:rStyle w:val="Hyperlink"/>
          </w:rPr>
          <w:instrText xml:space="preserve"> </w:instrText>
        </w:r>
        <w:r>
          <w:instrText>HYPERLINK \l "_Toc219829528"</w:instrText>
        </w:r>
        <w:r w:rsidRPr="009C2FFB">
          <w:rPr>
            <w:rStyle w:val="Hyperlink"/>
          </w:rPr>
          <w:instrText xml:space="preserve"> </w:instrText>
        </w:r>
        <w:r w:rsidRPr="009C2FFB">
          <w:rPr>
            <w:rStyle w:val="Hyperlink"/>
          </w:rPr>
        </w:r>
        <w:r w:rsidRPr="009C2FFB">
          <w:rPr>
            <w:rStyle w:val="Hyperlink"/>
          </w:rPr>
          <w:fldChar w:fldCharType="separate"/>
        </w:r>
        <w:r w:rsidRPr="009C2FFB">
          <w:rPr>
            <w:rStyle w:val="Hyperlink"/>
          </w:rPr>
          <w:t xml:space="preserve">Figure 4.2: </w:t>
        </w:r>
        <w:r>
          <w:rPr>
            <w:rFonts w:asciiTheme="minorHAnsi" w:eastAsiaTheme="minorEastAsia" w:hAnsiTheme="minorHAnsi" w:cstheme="minorBidi"/>
            <w:caps/>
            <w:kern w:val="2"/>
            <w:sz w:val="24"/>
            <w:szCs w:val="24"/>
            <w:lang w:eastAsia="en-GB"/>
            <w14:ligatures w14:val="standardContextual"/>
          </w:rPr>
          <w:tab/>
        </w:r>
        <w:r w:rsidRPr="009C2FFB">
          <w:rPr>
            <w:rStyle w:val="Hyperlink"/>
          </w:rPr>
          <w:t>Proportion agreeing that the ‘Government should reduce income differences’ by social class and year, Ireland, 2002–2024</w:t>
        </w:r>
        <w:r>
          <w:rPr>
            <w:webHidden/>
          </w:rPr>
          <w:tab/>
        </w:r>
        <w:r>
          <w:rPr>
            <w:webHidden/>
          </w:rPr>
          <w:fldChar w:fldCharType="begin"/>
        </w:r>
        <w:r>
          <w:rPr>
            <w:webHidden/>
          </w:rPr>
          <w:instrText xml:space="preserve"> PAGEREF _Toc219829528 \h </w:instrText>
        </w:r>
      </w:ins>
      <w:r>
        <w:rPr>
          <w:webHidden/>
        </w:rPr>
      </w:r>
      <w:ins w:id="408" w:author="Meg Walker" w:date="2026-01-20T19:25:00Z" w16du:dateUtc="2026-01-20T19:25:00Z">
        <w:r>
          <w:rPr>
            <w:webHidden/>
          </w:rPr>
          <w:fldChar w:fldCharType="separate"/>
        </w:r>
        <w:r>
          <w:rPr>
            <w:webHidden/>
          </w:rPr>
          <w:t>25</w:t>
        </w:r>
        <w:r>
          <w:rPr>
            <w:webHidden/>
          </w:rPr>
          <w:fldChar w:fldCharType="end"/>
        </w:r>
        <w:r w:rsidRPr="009C2FFB">
          <w:rPr>
            <w:rStyle w:val="Hyperlink"/>
          </w:rPr>
          <w:fldChar w:fldCharType="end"/>
        </w:r>
      </w:ins>
    </w:p>
    <w:p w14:paraId="0A0BEF61" w14:textId="138A2103" w:rsidR="00DC6790" w:rsidRDefault="00DC6790">
      <w:pPr>
        <w:pStyle w:val="TOC2"/>
        <w:ind w:hanging="1134"/>
        <w:rPr>
          <w:ins w:id="409" w:author="Meg Walker" w:date="2026-01-20T19:25:00Z" w16du:dateUtc="2026-01-20T19:25:00Z"/>
          <w:rFonts w:asciiTheme="minorHAnsi" w:eastAsiaTheme="minorEastAsia" w:hAnsiTheme="minorHAnsi" w:cstheme="minorBidi"/>
          <w:kern w:val="2"/>
          <w:sz w:val="24"/>
          <w:szCs w:val="24"/>
          <w:lang w:eastAsia="en-GB"/>
          <w14:ligatures w14:val="standardContextual"/>
        </w:rPr>
        <w:pPrChange w:id="410" w:author="Meg Walker" w:date="2026-01-20T19:25:00Z" w16du:dateUtc="2026-01-20T19:25:00Z">
          <w:pPr>
            <w:pStyle w:val="TOC1"/>
          </w:pPr>
        </w:pPrChange>
      </w:pPr>
      <w:ins w:id="411" w:author="Meg Walker" w:date="2026-01-20T19:25:00Z" w16du:dateUtc="2026-01-20T19:25:00Z">
        <w:r w:rsidRPr="009C2FFB">
          <w:rPr>
            <w:rStyle w:val="Hyperlink"/>
          </w:rPr>
          <w:fldChar w:fldCharType="begin"/>
        </w:r>
        <w:r w:rsidRPr="009C2FFB">
          <w:rPr>
            <w:rStyle w:val="Hyperlink"/>
          </w:rPr>
          <w:instrText xml:space="preserve"> </w:instrText>
        </w:r>
        <w:r>
          <w:instrText>HYPERLINK \l "_Toc219829529"</w:instrText>
        </w:r>
        <w:r w:rsidRPr="009C2FFB">
          <w:rPr>
            <w:rStyle w:val="Hyperlink"/>
          </w:rPr>
          <w:instrText xml:space="preserve"> </w:instrText>
        </w:r>
        <w:r w:rsidRPr="009C2FFB">
          <w:rPr>
            <w:rStyle w:val="Hyperlink"/>
          </w:rPr>
        </w:r>
        <w:r w:rsidRPr="009C2FFB">
          <w:rPr>
            <w:rStyle w:val="Hyperlink"/>
          </w:rPr>
          <w:fldChar w:fldCharType="separate"/>
        </w:r>
        <w:r w:rsidRPr="009C2FFB">
          <w:rPr>
            <w:rStyle w:val="Hyperlink"/>
          </w:rPr>
          <w:t xml:space="preserve">Figure 4.3: </w:t>
        </w:r>
        <w:r>
          <w:rPr>
            <w:rFonts w:asciiTheme="minorHAnsi" w:eastAsiaTheme="minorEastAsia" w:hAnsiTheme="minorHAnsi" w:cstheme="minorBidi"/>
            <w:caps/>
            <w:kern w:val="2"/>
            <w:sz w:val="24"/>
            <w:szCs w:val="24"/>
            <w:lang w:eastAsia="en-GB"/>
            <w14:ligatures w14:val="standardContextual"/>
          </w:rPr>
          <w:tab/>
        </w:r>
        <w:r w:rsidRPr="009C2FFB">
          <w:rPr>
            <w:rStyle w:val="Hyperlink"/>
          </w:rPr>
          <w:t>Monthly unemployment rate and moving average (3 months) of support for redistribution, Ireland, 2002–2023</w:t>
        </w:r>
        <w:r>
          <w:rPr>
            <w:webHidden/>
          </w:rPr>
          <w:tab/>
        </w:r>
        <w:r>
          <w:rPr>
            <w:webHidden/>
          </w:rPr>
          <w:fldChar w:fldCharType="begin"/>
        </w:r>
        <w:r>
          <w:rPr>
            <w:webHidden/>
          </w:rPr>
          <w:instrText xml:space="preserve"> PAGEREF _Toc219829529 \h </w:instrText>
        </w:r>
      </w:ins>
      <w:r>
        <w:rPr>
          <w:webHidden/>
        </w:rPr>
      </w:r>
      <w:ins w:id="412" w:author="Meg Walker" w:date="2026-01-20T19:25:00Z" w16du:dateUtc="2026-01-20T19:25:00Z">
        <w:r>
          <w:rPr>
            <w:webHidden/>
          </w:rPr>
          <w:fldChar w:fldCharType="separate"/>
        </w:r>
        <w:r>
          <w:rPr>
            <w:webHidden/>
          </w:rPr>
          <w:t>26</w:t>
        </w:r>
        <w:r>
          <w:rPr>
            <w:webHidden/>
          </w:rPr>
          <w:fldChar w:fldCharType="end"/>
        </w:r>
        <w:r w:rsidRPr="009C2FFB">
          <w:rPr>
            <w:rStyle w:val="Hyperlink"/>
          </w:rPr>
          <w:fldChar w:fldCharType="end"/>
        </w:r>
      </w:ins>
    </w:p>
    <w:p w14:paraId="06EB12F1" w14:textId="7D835794" w:rsidR="00DC6790" w:rsidRDefault="00DC6790">
      <w:pPr>
        <w:pStyle w:val="TOC2"/>
        <w:ind w:hanging="1134"/>
        <w:rPr>
          <w:ins w:id="413" w:author="Meg Walker" w:date="2026-01-20T19:25:00Z" w16du:dateUtc="2026-01-20T19:25:00Z"/>
          <w:rFonts w:asciiTheme="minorHAnsi" w:eastAsiaTheme="minorEastAsia" w:hAnsiTheme="minorHAnsi" w:cstheme="minorBidi"/>
          <w:kern w:val="2"/>
          <w:sz w:val="24"/>
          <w:szCs w:val="24"/>
          <w:lang w:eastAsia="en-GB"/>
          <w14:ligatures w14:val="standardContextual"/>
        </w:rPr>
        <w:pPrChange w:id="414" w:author="Meg Walker" w:date="2026-01-20T19:25:00Z" w16du:dateUtc="2026-01-20T19:25:00Z">
          <w:pPr>
            <w:pStyle w:val="TOC1"/>
          </w:pPr>
        </w:pPrChange>
      </w:pPr>
      <w:ins w:id="415" w:author="Meg Walker" w:date="2026-01-20T19:25:00Z" w16du:dateUtc="2026-01-20T19:25:00Z">
        <w:r w:rsidRPr="009C2FFB">
          <w:rPr>
            <w:rStyle w:val="Hyperlink"/>
          </w:rPr>
          <w:fldChar w:fldCharType="begin"/>
        </w:r>
        <w:r w:rsidRPr="009C2FFB">
          <w:rPr>
            <w:rStyle w:val="Hyperlink"/>
          </w:rPr>
          <w:instrText xml:space="preserve"> </w:instrText>
        </w:r>
        <w:r>
          <w:instrText>HYPERLINK \l "_Toc219829530"</w:instrText>
        </w:r>
        <w:r w:rsidRPr="009C2FFB">
          <w:rPr>
            <w:rStyle w:val="Hyperlink"/>
          </w:rPr>
          <w:instrText xml:space="preserve"> </w:instrText>
        </w:r>
        <w:r w:rsidRPr="009C2FFB">
          <w:rPr>
            <w:rStyle w:val="Hyperlink"/>
          </w:rPr>
        </w:r>
        <w:r w:rsidRPr="009C2FFB">
          <w:rPr>
            <w:rStyle w:val="Hyperlink"/>
          </w:rPr>
          <w:fldChar w:fldCharType="separate"/>
        </w:r>
        <w:r w:rsidRPr="009C2FFB">
          <w:rPr>
            <w:rStyle w:val="Hyperlink"/>
          </w:rPr>
          <w:t xml:space="preserve">Figure 4.4: </w:t>
        </w:r>
        <w:r>
          <w:rPr>
            <w:rFonts w:asciiTheme="minorHAnsi" w:eastAsiaTheme="minorEastAsia" w:hAnsiTheme="minorHAnsi" w:cstheme="minorBidi"/>
            <w:caps/>
            <w:kern w:val="2"/>
            <w:sz w:val="24"/>
            <w:szCs w:val="24"/>
            <w:lang w:eastAsia="en-GB"/>
            <w14:ligatures w14:val="standardContextual"/>
          </w:rPr>
          <w:tab/>
        </w:r>
        <w:r w:rsidRPr="009C2FFB">
          <w:rPr>
            <w:rStyle w:val="Hyperlink"/>
          </w:rPr>
          <w:t xml:space="preserve">Scatter plot for ‘reduce income differences’ by age and </w:t>
        </w:r>
      </w:ins>
      <w:ins w:id="416" w:author="Meg Walker" w:date="2026-01-20T19:31:00Z" w16du:dateUtc="2026-01-20T19:31:00Z">
        <w:r w:rsidR="003B710F" w:rsidRPr="003B710F">
          <w:rPr>
            <w:rStyle w:val="Hyperlink"/>
          </w:rPr>
          <w:t xml:space="preserve">European Social Survey </w:t>
        </w:r>
        <w:r w:rsidR="003B710F">
          <w:rPr>
            <w:rStyle w:val="Hyperlink"/>
          </w:rPr>
          <w:t>(</w:t>
        </w:r>
      </w:ins>
      <w:ins w:id="417" w:author="Meg Walker" w:date="2026-01-20T19:25:00Z" w16du:dateUtc="2026-01-20T19:25:00Z">
        <w:r w:rsidRPr="009C2FFB">
          <w:rPr>
            <w:rStyle w:val="Hyperlink"/>
          </w:rPr>
          <w:t>ESS</w:t>
        </w:r>
      </w:ins>
      <w:ins w:id="418" w:author="Meg Walker" w:date="2026-01-20T19:31:00Z" w16du:dateUtc="2026-01-20T19:31:00Z">
        <w:r w:rsidR="003B710F">
          <w:rPr>
            <w:rStyle w:val="Hyperlink"/>
          </w:rPr>
          <w:t>)</w:t>
        </w:r>
      </w:ins>
      <w:ins w:id="419" w:author="Meg Walker" w:date="2026-01-20T19:25:00Z" w16du:dateUtc="2026-01-20T19:25:00Z">
        <w:r w:rsidRPr="009C2FFB">
          <w:rPr>
            <w:rStyle w:val="Hyperlink"/>
          </w:rPr>
          <w:t xml:space="preserve"> starting year, Ireland</w:t>
        </w:r>
        <w:r>
          <w:rPr>
            <w:webHidden/>
          </w:rPr>
          <w:tab/>
        </w:r>
        <w:r>
          <w:rPr>
            <w:webHidden/>
          </w:rPr>
          <w:fldChar w:fldCharType="begin"/>
        </w:r>
        <w:r>
          <w:rPr>
            <w:webHidden/>
          </w:rPr>
          <w:instrText xml:space="preserve"> PAGEREF _Toc219829530 \h </w:instrText>
        </w:r>
      </w:ins>
      <w:r>
        <w:rPr>
          <w:webHidden/>
        </w:rPr>
      </w:r>
      <w:ins w:id="420" w:author="Meg Walker" w:date="2026-01-20T19:25:00Z" w16du:dateUtc="2026-01-20T19:25:00Z">
        <w:r>
          <w:rPr>
            <w:webHidden/>
          </w:rPr>
          <w:fldChar w:fldCharType="separate"/>
        </w:r>
        <w:r>
          <w:rPr>
            <w:webHidden/>
          </w:rPr>
          <w:t>27</w:t>
        </w:r>
        <w:r>
          <w:rPr>
            <w:webHidden/>
          </w:rPr>
          <w:fldChar w:fldCharType="end"/>
        </w:r>
        <w:r w:rsidRPr="009C2FFB">
          <w:rPr>
            <w:rStyle w:val="Hyperlink"/>
          </w:rPr>
          <w:fldChar w:fldCharType="end"/>
        </w:r>
      </w:ins>
    </w:p>
    <w:p w14:paraId="03424B98" w14:textId="335E7B13" w:rsidR="00DC6790" w:rsidRDefault="00DC6790">
      <w:pPr>
        <w:pStyle w:val="TOC2"/>
        <w:ind w:hanging="1134"/>
        <w:rPr>
          <w:ins w:id="421" w:author="Meg Walker" w:date="2026-01-20T19:25:00Z" w16du:dateUtc="2026-01-20T19:25:00Z"/>
          <w:rFonts w:asciiTheme="minorHAnsi" w:eastAsiaTheme="minorEastAsia" w:hAnsiTheme="minorHAnsi" w:cstheme="minorBidi"/>
          <w:kern w:val="2"/>
          <w:sz w:val="24"/>
          <w:szCs w:val="24"/>
          <w:lang w:eastAsia="en-GB"/>
          <w14:ligatures w14:val="standardContextual"/>
        </w:rPr>
        <w:pPrChange w:id="422" w:author="Meg Walker" w:date="2026-01-20T19:25:00Z" w16du:dateUtc="2026-01-20T19:25:00Z">
          <w:pPr>
            <w:pStyle w:val="TOC1"/>
          </w:pPr>
        </w:pPrChange>
      </w:pPr>
      <w:ins w:id="423" w:author="Meg Walker" w:date="2026-01-20T19:25:00Z" w16du:dateUtc="2026-01-20T19:25:00Z">
        <w:r w:rsidRPr="009C2FFB">
          <w:rPr>
            <w:rStyle w:val="Hyperlink"/>
          </w:rPr>
          <w:lastRenderedPageBreak/>
          <w:fldChar w:fldCharType="begin"/>
        </w:r>
        <w:r w:rsidRPr="009C2FFB">
          <w:rPr>
            <w:rStyle w:val="Hyperlink"/>
          </w:rPr>
          <w:instrText xml:space="preserve"> </w:instrText>
        </w:r>
        <w:r>
          <w:instrText>HYPERLINK \l "_Toc219829531"</w:instrText>
        </w:r>
        <w:r w:rsidRPr="009C2FFB">
          <w:rPr>
            <w:rStyle w:val="Hyperlink"/>
          </w:rPr>
          <w:instrText xml:space="preserve"> </w:instrText>
        </w:r>
        <w:r w:rsidRPr="009C2FFB">
          <w:rPr>
            <w:rStyle w:val="Hyperlink"/>
          </w:rPr>
        </w:r>
        <w:r w:rsidRPr="009C2FFB">
          <w:rPr>
            <w:rStyle w:val="Hyperlink"/>
          </w:rPr>
          <w:fldChar w:fldCharType="separate"/>
        </w:r>
        <w:r w:rsidRPr="009C2FFB">
          <w:rPr>
            <w:rStyle w:val="Hyperlink"/>
          </w:rPr>
          <w:t xml:space="preserve">Figure 4.5: </w:t>
        </w:r>
        <w:r>
          <w:rPr>
            <w:rFonts w:asciiTheme="minorHAnsi" w:eastAsiaTheme="minorEastAsia" w:hAnsiTheme="minorHAnsi" w:cstheme="minorBidi"/>
            <w:caps/>
            <w:kern w:val="2"/>
            <w:sz w:val="24"/>
            <w:szCs w:val="24"/>
            <w:lang w:eastAsia="en-GB"/>
            <w14:ligatures w14:val="standardContextual"/>
          </w:rPr>
          <w:tab/>
        </w:r>
        <w:r w:rsidRPr="009C2FFB">
          <w:rPr>
            <w:rStyle w:val="Hyperlink"/>
          </w:rPr>
          <w:t>Support for redistribution over time by pseudo-cohort and gender, Ireland</w:t>
        </w:r>
        <w:r>
          <w:rPr>
            <w:webHidden/>
          </w:rPr>
          <w:tab/>
        </w:r>
        <w:r>
          <w:rPr>
            <w:webHidden/>
          </w:rPr>
          <w:fldChar w:fldCharType="begin"/>
        </w:r>
        <w:r>
          <w:rPr>
            <w:webHidden/>
          </w:rPr>
          <w:instrText xml:space="preserve"> PAGEREF _Toc219829531 \h </w:instrText>
        </w:r>
      </w:ins>
      <w:r>
        <w:rPr>
          <w:webHidden/>
        </w:rPr>
      </w:r>
      <w:ins w:id="424" w:author="Meg Walker" w:date="2026-01-20T19:25:00Z" w16du:dateUtc="2026-01-20T19:25:00Z">
        <w:r>
          <w:rPr>
            <w:webHidden/>
          </w:rPr>
          <w:fldChar w:fldCharType="separate"/>
        </w:r>
        <w:r>
          <w:rPr>
            <w:webHidden/>
          </w:rPr>
          <w:t>28</w:t>
        </w:r>
        <w:r>
          <w:rPr>
            <w:webHidden/>
          </w:rPr>
          <w:fldChar w:fldCharType="end"/>
        </w:r>
        <w:r w:rsidRPr="009C2FFB">
          <w:rPr>
            <w:rStyle w:val="Hyperlink"/>
          </w:rPr>
          <w:fldChar w:fldCharType="end"/>
        </w:r>
      </w:ins>
    </w:p>
    <w:p w14:paraId="215AC7DC" w14:textId="1CC86468" w:rsidR="00DC6790" w:rsidRDefault="00DC6790">
      <w:pPr>
        <w:pStyle w:val="TOC2"/>
        <w:ind w:hanging="1134"/>
        <w:rPr>
          <w:ins w:id="425" w:author="Meg Walker" w:date="2026-01-20T19:25:00Z" w16du:dateUtc="2026-01-20T19:25:00Z"/>
          <w:rFonts w:asciiTheme="minorHAnsi" w:eastAsiaTheme="minorEastAsia" w:hAnsiTheme="minorHAnsi" w:cstheme="minorBidi"/>
          <w:kern w:val="2"/>
          <w:sz w:val="24"/>
          <w:szCs w:val="24"/>
          <w:lang w:eastAsia="en-GB"/>
          <w14:ligatures w14:val="standardContextual"/>
        </w:rPr>
        <w:pPrChange w:id="426" w:author="Meg Walker" w:date="2026-01-20T19:25:00Z" w16du:dateUtc="2026-01-20T19:25:00Z">
          <w:pPr>
            <w:pStyle w:val="TOC1"/>
          </w:pPr>
        </w:pPrChange>
      </w:pPr>
      <w:ins w:id="427" w:author="Meg Walker" w:date="2026-01-20T19:25:00Z" w16du:dateUtc="2026-01-20T19:25:00Z">
        <w:r w:rsidRPr="009C2FFB">
          <w:rPr>
            <w:rStyle w:val="Hyperlink"/>
          </w:rPr>
          <w:fldChar w:fldCharType="begin"/>
        </w:r>
        <w:r w:rsidRPr="009C2FFB">
          <w:rPr>
            <w:rStyle w:val="Hyperlink"/>
          </w:rPr>
          <w:instrText xml:space="preserve"> </w:instrText>
        </w:r>
        <w:r>
          <w:instrText>HYPERLINK \l "_Toc219829532"</w:instrText>
        </w:r>
        <w:r w:rsidRPr="009C2FFB">
          <w:rPr>
            <w:rStyle w:val="Hyperlink"/>
          </w:rPr>
          <w:instrText xml:space="preserve"> </w:instrText>
        </w:r>
        <w:r w:rsidRPr="009C2FFB">
          <w:rPr>
            <w:rStyle w:val="Hyperlink"/>
          </w:rPr>
        </w:r>
        <w:r w:rsidRPr="009C2FFB">
          <w:rPr>
            <w:rStyle w:val="Hyperlink"/>
          </w:rPr>
          <w:fldChar w:fldCharType="separate"/>
        </w:r>
        <w:r w:rsidRPr="009C2FFB">
          <w:rPr>
            <w:rStyle w:val="Hyperlink"/>
          </w:rPr>
          <w:t xml:space="preserve">Figure 4.6: </w:t>
        </w:r>
        <w:r>
          <w:rPr>
            <w:rFonts w:asciiTheme="minorHAnsi" w:eastAsiaTheme="minorEastAsia" w:hAnsiTheme="minorHAnsi" w:cstheme="minorBidi"/>
            <w:caps/>
            <w:kern w:val="2"/>
            <w:sz w:val="24"/>
            <w:szCs w:val="24"/>
            <w:lang w:eastAsia="en-GB"/>
            <w14:ligatures w14:val="standardContextual"/>
          </w:rPr>
          <w:tab/>
        </w:r>
        <w:r w:rsidRPr="009C2FFB">
          <w:rPr>
            <w:rStyle w:val="Hyperlink"/>
          </w:rPr>
          <w:t>Seven-day exponential moving average (EMA) for three questions on welfare attitudes, Ireland, 2016–2017</w:t>
        </w:r>
        <w:r>
          <w:rPr>
            <w:webHidden/>
          </w:rPr>
          <w:tab/>
        </w:r>
        <w:r>
          <w:rPr>
            <w:webHidden/>
          </w:rPr>
          <w:fldChar w:fldCharType="begin"/>
        </w:r>
        <w:r>
          <w:rPr>
            <w:webHidden/>
          </w:rPr>
          <w:instrText xml:space="preserve"> PAGEREF _Toc219829532 \h </w:instrText>
        </w:r>
      </w:ins>
      <w:r>
        <w:rPr>
          <w:webHidden/>
        </w:rPr>
      </w:r>
      <w:ins w:id="428" w:author="Meg Walker" w:date="2026-01-20T19:25:00Z" w16du:dateUtc="2026-01-20T19:25:00Z">
        <w:r>
          <w:rPr>
            <w:webHidden/>
          </w:rPr>
          <w:fldChar w:fldCharType="separate"/>
        </w:r>
        <w:r>
          <w:rPr>
            <w:webHidden/>
          </w:rPr>
          <w:t>30</w:t>
        </w:r>
        <w:r>
          <w:rPr>
            <w:webHidden/>
          </w:rPr>
          <w:fldChar w:fldCharType="end"/>
        </w:r>
        <w:r w:rsidRPr="009C2FFB">
          <w:rPr>
            <w:rStyle w:val="Hyperlink"/>
          </w:rPr>
          <w:fldChar w:fldCharType="end"/>
        </w:r>
      </w:ins>
    </w:p>
    <w:p w14:paraId="32B1FAE6" w14:textId="532C074C" w:rsidR="00DC6790" w:rsidRDefault="00DC6790">
      <w:pPr>
        <w:pStyle w:val="TOC2"/>
        <w:ind w:hanging="1134"/>
        <w:rPr>
          <w:ins w:id="429" w:author="Meg Walker" w:date="2026-01-20T19:25:00Z" w16du:dateUtc="2026-01-20T19:25:00Z"/>
          <w:rFonts w:asciiTheme="minorHAnsi" w:eastAsiaTheme="minorEastAsia" w:hAnsiTheme="minorHAnsi" w:cstheme="minorBidi"/>
          <w:kern w:val="2"/>
          <w:sz w:val="24"/>
          <w:szCs w:val="24"/>
          <w:lang w:eastAsia="en-GB"/>
          <w14:ligatures w14:val="standardContextual"/>
        </w:rPr>
        <w:pPrChange w:id="430" w:author="Meg Walker" w:date="2026-01-20T19:25:00Z" w16du:dateUtc="2026-01-20T19:25:00Z">
          <w:pPr>
            <w:pStyle w:val="TOC1"/>
          </w:pPr>
        </w:pPrChange>
      </w:pPr>
      <w:ins w:id="431" w:author="Meg Walker" w:date="2026-01-20T19:25:00Z" w16du:dateUtc="2026-01-20T19:25:00Z">
        <w:r w:rsidRPr="009C2FFB">
          <w:rPr>
            <w:rStyle w:val="Hyperlink"/>
          </w:rPr>
          <w:fldChar w:fldCharType="begin"/>
        </w:r>
        <w:r w:rsidRPr="009C2FFB">
          <w:rPr>
            <w:rStyle w:val="Hyperlink"/>
          </w:rPr>
          <w:instrText xml:space="preserve"> </w:instrText>
        </w:r>
        <w:r>
          <w:instrText>HYPERLINK \l "_Toc219829533"</w:instrText>
        </w:r>
        <w:r w:rsidRPr="009C2FFB">
          <w:rPr>
            <w:rStyle w:val="Hyperlink"/>
          </w:rPr>
          <w:instrText xml:space="preserve"> </w:instrText>
        </w:r>
        <w:r w:rsidRPr="009C2FFB">
          <w:rPr>
            <w:rStyle w:val="Hyperlink"/>
          </w:rPr>
        </w:r>
        <w:r w:rsidRPr="009C2FFB">
          <w:rPr>
            <w:rStyle w:val="Hyperlink"/>
          </w:rPr>
          <w:fldChar w:fldCharType="separate"/>
        </w:r>
        <w:r w:rsidRPr="009C2FFB">
          <w:rPr>
            <w:rStyle w:val="Hyperlink"/>
          </w:rPr>
          <w:t xml:space="preserve">Figure 4.7: </w:t>
        </w:r>
        <w:r>
          <w:rPr>
            <w:rFonts w:asciiTheme="minorHAnsi" w:eastAsiaTheme="minorEastAsia" w:hAnsiTheme="minorHAnsi" w:cstheme="minorBidi"/>
            <w:caps/>
            <w:kern w:val="2"/>
            <w:sz w:val="24"/>
            <w:szCs w:val="24"/>
            <w:lang w:eastAsia="en-GB"/>
            <w14:ligatures w14:val="standardContextual"/>
          </w:rPr>
          <w:tab/>
        </w:r>
        <w:r w:rsidRPr="009C2FFB">
          <w:rPr>
            <w:rStyle w:val="Hyperlink"/>
          </w:rPr>
          <w:t>Ordinal regression estimates for period of interview, Ireland, 2016–2017</w:t>
        </w:r>
        <w:r>
          <w:rPr>
            <w:webHidden/>
          </w:rPr>
          <w:tab/>
        </w:r>
        <w:r>
          <w:rPr>
            <w:webHidden/>
          </w:rPr>
          <w:fldChar w:fldCharType="begin"/>
        </w:r>
        <w:r>
          <w:rPr>
            <w:webHidden/>
          </w:rPr>
          <w:instrText xml:space="preserve"> PAGEREF _Toc219829533 \h </w:instrText>
        </w:r>
      </w:ins>
      <w:r>
        <w:rPr>
          <w:webHidden/>
        </w:rPr>
      </w:r>
      <w:ins w:id="432" w:author="Meg Walker" w:date="2026-01-20T19:25:00Z" w16du:dateUtc="2026-01-20T19:25:00Z">
        <w:r>
          <w:rPr>
            <w:webHidden/>
          </w:rPr>
          <w:fldChar w:fldCharType="separate"/>
        </w:r>
        <w:r>
          <w:rPr>
            <w:webHidden/>
          </w:rPr>
          <w:t>32</w:t>
        </w:r>
        <w:r>
          <w:rPr>
            <w:webHidden/>
          </w:rPr>
          <w:fldChar w:fldCharType="end"/>
        </w:r>
        <w:r w:rsidRPr="009C2FFB">
          <w:rPr>
            <w:rStyle w:val="Hyperlink"/>
          </w:rPr>
          <w:fldChar w:fldCharType="end"/>
        </w:r>
      </w:ins>
    </w:p>
    <w:p w14:paraId="70F307F8" w14:textId="13C7F4AD" w:rsidR="00DC6790" w:rsidRDefault="00DC6790">
      <w:pPr>
        <w:pStyle w:val="TOC2"/>
        <w:ind w:hanging="1134"/>
        <w:rPr>
          <w:ins w:id="433" w:author="Meg Walker" w:date="2026-01-20T19:25:00Z" w16du:dateUtc="2026-01-20T19:25:00Z"/>
          <w:rFonts w:asciiTheme="minorHAnsi" w:eastAsiaTheme="minorEastAsia" w:hAnsiTheme="minorHAnsi" w:cstheme="minorBidi"/>
          <w:kern w:val="2"/>
          <w:sz w:val="24"/>
          <w:szCs w:val="24"/>
          <w:lang w:eastAsia="en-GB"/>
          <w14:ligatures w14:val="standardContextual"/>
        </w:rPr>
        <w:pPrChange w:id="434" w:author="Meg Walker" w:date="2026-01-20T19:25:00Z" w16du:dateUtc="2026-01-20T19:25:00Z">
          <w:pPr>
            <w:pStyle w:val="TOC1"/>
          </w:pPr>
        </w:pPrChange>
      </w:pPr>
      <w:ins w:id="435" w:author="Meg Walker" w:date="2026-01-20T19:25:00Z" w16du:dateUtc="2026-01-20T19:25:00Z">
        <w:r w:rsidRPr="009C2FFB">
          <w:rPr>
            <w:rStyle w:val="Hyperlink"/>
          </w:rPr>
          <w:fldChar w:fldCharType="begin"/>
        </w:r>
        <w:r w:rsidRPr="009C2FFB">
          <w:rPr>
            <w:rStyle w:val="Hyperlink"/>
          </w:rPr>
          <w:instrText xml:space="preserve"> </w:instrText>
        </w:r>
        <w:r>
          <w:instrText>HYPERLINK \l "_Toc219829534"</w:instrText>
        </w:r>
        <w:r w:rsidRPr="009C2FFB">
          <w:rPr>
            <w:rStyle w:val="Hyperlink"/>
          </w:rPr>
          <w:instrText xml:space="preserve"> </w:instrText>
        </w:r>
        <w:r w:rsidRPr="009C2FFB">
          <w:rPr>
            <w:rStyle w:val="Hyperlink"/>
          </w:rPr>
        </w:r>
        <w:r w:rsidRPr="009C2FFB">
          <w:rPr>
            <w:rStyle w:val="Hyperlink"/>
          </w:rPr>
          <w:fldChar w:fldCharType="separate"/>
        </w:r>
        <w:r w:rsidRPr="009C2FFB">
          <w:rPr>
            <w:rStyle w:val="Hyperlink"/>
          </w:rPr>
          <w:t xml:space="preserve">Figure 4.8: </w:t>
        </w:r>
        <w:r>
          <w:rPr>
            <w:rFonts w:asciiTheme="minorHAnsi" w:eastAsiaTheme="minorEastAsia" w:hAnsiTheme="minorHAnsi" w:cstheme="minorBidi"/>
            <w:caps/>
            <w:kern w:val="2"/>
            <w:sz w:val="24"/>
            <w:szCs w:val="24"/>
            <w:lang w:eastAsia="en-GB"/>
            <w14:ligatures w14:val="standardContextual"/>
          </w:rPr>
          <w:tab/>
        </w:r>
        <w:r w:rsidRPr="009C2FFB">
          <w:rPr>
            <w:rStyle w:val="Hyperlink"/>
          </w:rPr>
          <w:t>Seven-day moving average for support for redistribution within the 30-day period of the public budget announcement, Ireland</w:t>
        </w:r>
        <w:r>
          <w:rPr>
            <w:webHidden/>
          </w:rPr>
          <w:tab/>
        </w:r>
        <w:r>
          <w:rPr>
            <w:webHidden/>
          </w:rPr>
          <w:fldChar w:fldCharType="begin"/>
        </w:r>
        <w:r>
          <w:rPr>
            <w:webHidden/>
          </w:rPr>
          <w:instrText xml:space="preserve"> PAGEREF _Toc219829534 \h </w:instrText>
        </w:r>
      </w:ins>
      <w:r>
        <w:rPr>
          <w:webHidden/>
        </w:rPr>
      </w:r>
      <w:ins w:id="436" w:author="Meg Walker" w:date="2026-01-20T19:25:00Z" w16du:dateUtc="2026-01-20T19:25:00Z">
        <w:r>
          <w:rPr>
            <w:webHidden/>
          </w:rPr>
          <w:fldChar w:fldCharType="separate"/>
        </w:r>
        <w:r>
          <w:rPr>
            <w:webHidden/>
          </w:rPr>
          <w:t>33</w:t>
        </w:r>
        <w:r>
          <w:rPr>
            <w:webHidden/>
          </w:rPr>
          <w:fldChar w:fldCharType="end"/>
        </w:r>
        <w:r w:rsidRPr="009C2FFB">
          <w:rPr>
            <w:rStyle w:val="Hyperlink"/>
          </w:rPr>
          <w:fldChar w:fldCharType="end"/>
        </w:r>
      </w:ins>
    </w:p>
    <w:p w14:paraId="36859AB3" w14:textId="11A67381" w:rsidR="00DC6790" w:rsidRDefault="00DC6790">
      <w:pPr>
        <w:pStyle w:val="TOC2"/>
        <w:ind w:hanging="1134"/>
        <w:rPr>
          <w:ins w:id="437" w:author="Meg Walker" w:date="2026-01-20T19:25:00Z" w16du:dateUtc="2026-01-20T19:25:00Z"/>
          <w:rFonts w:asciiTheme="minorHAnsi" w:eastAsiaTheme="minorEastAsia" w:hAnsiTheme="minorHAnsi" w:cstheme="minorBidi"/>
          <w:kern w:val="2"/>
          <w:sz w:val="24"/>
          <w:szCs w:val="24"/>
          <w:lang w:eastAsia="en-GB"/>
          <w14:ligatures w14:val="standardContextual"/>
        </w:rPr>
        <w:pPrChange w:id="438" w:author="Meg Walker" w:date="2026-01-20T19:25:00Z" w16du:dateUtc="2026-01-20T19:25:00Z">
          <w:pPr>
            <w:pStyle w:val="TOC1"/>
          </w:pPr>
        </w:pPrChange>
      </w:pPr>
      <w:ins w:id="439" w:author="Meg Walker" w:date="2026-01-20T19:25:00Z" w16du:dateUtc="2026-01-20T19:25:00Z">
        <w:r w:rsidRPr="009C2FFB">
          <w:rPr>
            <w:rStyle w:val="Hyperlink"/>
          </w:rPr>
          <w:fldChar w:fldCharType="begin"/>
        </w:r>
        <w:r w:rsidRPr="009C2FFB">
          <w:rPr>
            <w:rStyle w:val="Hyperlink"/>
          </w:rPr>
          <w:instrText xml:space="preserve"> </w:instrText>
        </w:r>
        <w:r>
          <w:instrText>HYPERLINK \l "_Toc219829535"</w:instrText>
        </w:r>
        <w:r w:rsidRPr="009C2FFB">
          <w:rPr>
            <w:rStyle w:val="Hyperlink"/>
          </w:rPr>
          <w:instrText xml:space="preserve"> </w:instrText>
        </w:r>
        <w:r w:rsidRPr="009C2FFB">
          <w:rPr>
            <w:rStyle w:val="Hyperlink"/>
          </w:rPr>
        </w:r>
        <w:r w:rsidRPr="009C2FFB">
          <w:rPr>
            <w:rStyle w:val="Hyperlink"/>
          </w:rPr>
          <w:fldChar w:fldCharType="separate"/>
        </w:r>
        <w:r w:rsidRPr="009C2FFB">
          <w:rPr>
            <w:rStyle w:val="Hyperlink"/>
          </w:rPr>
          <w:t xml:space="preserve">Figure 4.9: </w:t>
        </w:r>
        <w:r>
          <w:rPr>
            <w:rFonts w:asciiTheme="minorHAnsi" w:eastAsiaTheme="minorEastAsia" w:hAnsiTheme="minorHAnsi" w:cstheme="minorBidi"/>
            <w:caps/>
            <w:kern w:val="2"/>
            <w:sz w:val="24"/>
            <w:szCs w:val="24"/>
            <w:lang w:eastAsia="en-GB"/>
            <w14:ligatures w14:val="standardContextual"/>
          </w:rPr>
          <w:tab/>
        </w:r>
        <w:r w:rsidRPr="009C2FFB">
          <w:rPr>
            <w:rStyle w:val="Hyperlink"/>
          </w:rPr>
          <w:t xml:space="preserve">Ordinal regression estimates for being interviewed after the budget announcement by </w:t>
        </w:r>
      </w:ins>
      <w:ins w:id="440" w:author="Meg Walker" w:date="2026-01-20T19:30:00Z" w16du:dateUtc="2026-01-20T19:30:00Z">
        <w:r w:rsidR="003B710F">
          <w:rPr>
            <w:rStyle w:val="Hyperlink"/>
          </w:rPr>
          <w:t>y</w:t>
        </w:r>
      </w:ins>
      <w:ins w:id="441" w:author="Meg Walker" w:date="2026-01-20T19:25:00Z" w16du:dateUtc="2026-01-20T19:25:00Z">
        <w:r w:rsidRPr="009C2FFB">
          <w:rPr>
            <w:rStyle w:val="Hyperlink"/>
          </w:rPr>
          <w:t>ear and time window, Ireland</w:t>
        </w:r>
        <w:r>
          <w:rPr>
            <w:webHidden/>
          </w:rPr>
          <w:tab/>
        </w:r>
        <w:r>
          <w:rPr>
            <w:webHidden/>
          </w:rPr>
          <w:fldChar w:fldCharType="begin"/>
        </w:r>
        <w:r>
          <w:rPr>
            <w:webHidden/>
          </w:rPr>
          <w:instrText xml:space="preserve"> PAGEREF _Toc219829535 \h </w:instrText>
        </w:r>
      </w:ins>
      <w:r>
        <w:rPr>
          <w:webHidden/>
        </w:rPr>
      </w:r>
      <w:ins w:id="442" w:author="Meg Walker" w:date="2026-01-20T19:25:00Z" w16du:dateUtc="2026-01-20T19:25:00Z">
        <w:r>
          <w:rPr>
            <w:webHidden/>
          </w:rPr>
          <w:fldChar w:fldCharType="separate"/>
        </w:r>
        <w:r>
          <w:rPr>
            <w:webHidden/>
          </w:rPr>
          <w:t>35</w:t>
        </w:r>
        <w:r>
          <w:rPr>
            <w:webHidden/>
          </w:rPr>
          <w:fldChar w:fldCharType="end"/>
        </w:r>
        <w:r w:rsidRPr="009C2FFB">
          <w:rPr>
            <w:rStyle w:val="Hyperlink"/>
          </w:rPr>
          <w:fldChar w:fldCharType="end"/>
        </w:r>
      </w:ins>
    </w:p>
    <w:p w14:paraId="3E8C8431" w14:textId="71798CE8" w:rsidR="00DC6790" w:rsidRDefault="00DC6790">
      <w:pPr>
        <w:pStyle w:val="TOC2"/>
        <w:ind w:hanging="1134"/>
        <w:rPr>
          <w:ins w:id="443" w:author="Meg Walker" w:date="2026-01-20T19:25:00Z" w16du:dateUtc="2026-01-20T19:25:00Z"/>
          <w:rFonts w:asciiTheme="minorHAnsi" w:eastAsiaTheme="minorEastAsia" w:hAnsiTheme="minorHAnsi" w:cstheme="minorBidi"/>
          <w:kern w:val="2"/>
          <w:sz w:val="24"/>
          <w:szCs w:val="24"/>
          <w:lang w:eastAsia="en-GB"/>
          <w14:ligatures w14:val="standardContextual"/>
        </w:rPr>
        <w:pPrChange w:id="444" w:author="Meg Walker" w:date="2026-01-20T19:25:00Z" w16du:dateUtc="2026-01-20T19:25:00Z">
          <w:pPr>
            <w:pStyle w:val="TOC1"/>
          </w:pPr>
        </w:pPrChange>
      </w:pPr>
      <w:ins w:id="445" w:author="Meg Walker" w:date="2026-01-20T19:25:00Z" w16du:dateUtc="2026-01-20T19:25:00Z">
        <w:r w:rsidRPr="009C2FFB">
          <w:rPr>
            <w:rStyle w:val="Hyperlink"/>
          </w:rPr>
          <w:fldChar w:fldCharType="begin"/>
        </w:r>
        <w:r w:rsidRPr="009C2FFB">
          <w:rPr>
            <w:rStyle w:val="Hyperlink"/>
          </w:rPr>
          <w:instrText xml:space="preserve"> </w:instrText>
        </w:r>
        <w:r>
          <w:instrText>HYPERLINK \l "_Toc219829536"</w:instrText>
        </w:r>
        <w:r w:rsidRPr="009C2FFB">
          <w:rPr>
            <w:rStyle w:val="Hyperlink"/>
          </w:rPr>
          <w:instrText xml:space="preserve"> </w:instrText>
        </w:r>
        <w:r w:rsidRPr="009C2FFB">
          <w:rPr>
            <w:rStyle w:val="Hyperlink"/>
          </w:rPr>
        </w:r>
        <w:r w:rsidRPr="009C2FFB">
          <w:rPr>
            <w:rStyle w:val="Hyperlink"/>
          </w:rPr>
          <w:fldChar w:fldCharType="separate"/>
        </w:r>
        <w:r w:rsidRPr="009C2FFB">
          <w:rPr>
            <w:rStyle w:val="Hyperlink"/>
          </w:rPr>
          <w:t xml:space="preserve">Figure 4.10: </w:t>
        </w:r>
        <w:r>
          <w:rPr>
            <w:rFonts w:asciiTheme="minorHAnsi" w:eastAsiaTheme="minorEastAsia" w:hAnsiTheme="minorHAnsi" w:cstheme="minorBidi"/>
            <w:caps/>
            <w:kern w:val="2"/>
            <w:sz w:val="24"/>
            <w:szCs w:val="24"/>
            <w:lang w:eastAsia="en-GB"/>
            <w14:ligatures w14:val="standardContextual"/>
          </w:rPr>
          <w:tab/>
        </w:r>
        <w:r w:rsidRPr="009C2FFB">
          <w:rPr>
            <w:rStyle w:val="Hyperlink"/>
          </w:rPr>
          <w:t>Proportion of support for redistribution by social class and personal impact of the pandemic, Ireland, 2021</w:t>
        </w:r>
        <w:r>
          <w:rPr>
            <w:webHidden/>
          </w:rPr>
          <w:tab/>
        </w:r>
        <w:r>
          <w:rPr>
            <w:webHidden/>
          </w:rPr>
          <w:fldChar w:fldCharType="begin"/>
        </w:r>
        <w:r>
          <w:rPr>
            <w:webHidden/>
          </w:rPr>
          <w:instrText xml:space="preserve"> PAGEREF _Toc219829536 \h </w:instrText>
        </w:r>
      </w:ins>
      <w:r>
        <w:rPr>
          <w:webHidden/>
        </w:rPr>
      </w:r>
      <w:ins w:id="446" w:author="Meg Walker" w:date="2026-01-20T19:25:00Z" w16du:dateUtc="2026-01-20T19:25:00Z">
        <w:r>
          <w:rPr>
            <w:webHidden/>
          </w:rPr>
          <w:fldChar w:fldCharType="separate"/>
        </w:r>
        <w:r>
          <w:rPr>
            <w:webHidden/>
          </w:rPr>
          <w:t>37</w:t>
        </w:r>
        <w:r>
          <w:rPr>
            <w:webHidden/>
          </w:rPr>
          <w:fldChar w:fldCharType="end"/>
        </w:r>
        <w:r w:rsidRPr="009C2FFB">
          <w:rPr>
            <w:rStyle w:val="Hyperlink"/>
          </w:rPr>
          <w:fldChar w:fldCharType="end"/>
        </w:r>
      </w:ins>
    </w:p>
    <w:p w14:paraId="7B095925" w14:textId="177D712B" w:rsidR="00A009AF" w:rsidRDefault="00DC6790">
      <w:pPr>
        <w:pStyle w:val="TOC2"/>
        <w:ind w:hanging="1134"/>
        <w:pPrChange w:id="447" w:author="Meg Walker" w:date="2026-01-20T19:26:00Z" w16du:dateUtc="2026-01-20T19:26:00Z">
          <w:pPr/>
        </w:pPrChange>
      </w:pPr>
      <w:ins w:id="448" w:author="Meg Walker" w:date="2026-01-20T19:25:00Z" w16du:dateUtc="2026-01-20T19:25:00Z">
        <w:r>
          <w:fldChar w:fldCharType="end"/>
        </w:r>
      </w:ins>
    </w:p>
    <w:p w14:paraId="58BD2552" w14:textId="77777777" w:rsidR="00A41950" w:rsidRDefault="00A41950">
      <w:pPr>
        <w:rPr>
          <w:ins w:id="449" w:author="Meg Walker" w:date="2026-01-20T10:32:00Z" w16du:dateUtc="2026-01-20T10:32:00Z"/>
        </w:rPr>
        <w:sectPr w:rsidR="00A41950" w:rsidSect="00F72C6C">
          <w:headerReference w:type="even" r:id="rId16"/>
          <w:headerReference w:type="default" r:id="rId17"/>
          <w:pgSz w:w="11906" w:h="16838"/>
          <w:pgMar w:top="1440" w:right="1440" w:bottom="851" w:left="1440" w:header="709" w:footer="709" w:gutter="0"/>
          <w:pgNumType w:fmt="lowerRoman" w:start="3"/>
          <w:cols w:space="708"/>
          <w:docGrid w:linePitch="360"/>
        </w:sectPr>
      </w:pPr>
    </w:p>
    <w:p w14:paraId="5ED20970" w14:textId="77777777" w:rsidR="00A41950" w:rsidRPr="00DB1FD5" w:rsidRDefault="00A41950">
      <w:pPr>
        <w:pStyle w:val="ChapterNumber"/>
        <w:rPr>
          <w:ins w:id="450" w:author="Meg Walker" w:date="2026-01-20T10:32:00Z" w16du:dateUtc="2026-01-20T10:32:00Z"/>
        </w:rPr>
        <w:pPrChange w:id="451" w:author="Meg Walker" w:date="2026-01-20T10:33:00Z" w16du:dateUtc="2026-01-20T10:33:00Z">
          <w:pPr>
            <w:pStyle w:val="RSHeading-Firstpages"/>
          </w:pPr>
        </w:pPrChange>
      </w:pPr>
      <w:bookmarkStart w:id="452" w:name="_Toc473836058"/>
      <w:bookmarkStart w:id="453" w:name="_Toc478114278"/>
      <w:ins w:id="454" w:author="Meg Walker" w:date="2026-01-20T10:32:00Z" w16du:dateUtc="2026-01-20T10:32:00Z">
        <w:r w:rsidRPr="00DB1FD5">
          <w:lastRenderedPageBreak/>
          <w:t>ABBREVIATIONS</w:t>
        </w:r>
        <w:bookmarkEnd w:id="452"/>
        <w:bookmarkEnd w:id="453"/>
        <w:r>
          <w:t xml:space="preserve"> </w:t>
        </w:r>
      </w:ins>
    </w:p>
    <w:p w14:paraId="3AC0F64A" w14:textId="77777777" w:rsidR="00A41950" w:rsidRDefault="00A41950" w:rsidP="00A41950">
      <w:pPr>
        <w:pStyle w:val="RSListofabbreviations"/>
        <w:rPr>
          <w:ins w:id="455" w:author="Meg Walker" w:date="2026-01-20T10:32:00Z" w16du:dateUtc="2026-01-20T10:32:00Z"/>
        </w:rPr>
      </w:pPr>
    </w:p>
    <w:p w14:paraId="17B53E3E" w14:textId="77777777" w:rsidR="00A41950" w:rsidRDefault="00A41950" w:rsidP="00A41950">
      <w:pPr>
        <w:pStyle w:val="RSListofabbreviations"/>
        <w:rPr>
          <w:ins w:id="456" w:author="Meg Walker" w:date="2026-01-20T10:32:00Z" w16du:dateUtc="2026-01-20T10:32:00Z"/>
          <w:noProof/>
        </w:rPr>
      </w:pPr>
      <w:ins w:id="457" w:author="Meg Walker" w:date="2026-01-20T10:32:00Z" w16du:dateUtc="2026-01-20T10:32:00Z">
        <w:r>
          <w:t>CSO</w:t>
        </w:r>
        <w:r>
          <w:tab/>
        </w:r>
        <w:r>
          <w:rPr>
            <w:noProof/>
          </w:rPr>
          <w:t>Central Statistics Office</w:t>
        </w:r>
      </w:ins>
    </w:p>
    <w:p w14:paraId="1F217D55" w14:textId="77777777" w:rsidR="00A41950" w:rsidRDefault="00A41950" w:rsidP="00A41950">
      <w:pPr>
        <w:pStyle w:val="RSListofabbreviations"/>
        <w:rPr>
          <w:ins w:id="458" w:author="Meg Walker" w:date="2026-01-20T12:10:00Z" w16du:dateUtc="2026-01-20T12:10:00Z"/>
        </w:rPr>
      </w:pPr>
      <w:ins w:id="459" w:author="Meg Walker" w:date="2026-01-20T10:32:00Z" w16du:dateUtc="2026-01-20T10:32:00Z">
        <w:r w:rsidRPr="00A41950">
          <w:t xml:space="preserve">ESS </w:t>
        </w:r>
        <w:r>
          <w:tab/>
        </w:r>
        <w:r w:rsidRPr="00A41950">
          <w:t>European Social Survey</w:t>
        </w:r>
      </w:ins>
    </w:p>
    <w:p w14:paraId="4E73EEBC" w14:textId="4A80B3E2" w:rsidR="00316BA7" w:rsidRDefault="00316BA7" w:rsidP="00A41950">
      <w:pPr>
        <w:pStyle w:val="RSListofabbreviations"/>
        <w:rPr>
          <w:ins w:id="460" w:author="Meg Walker" w:date="2026-01-20T11:46:00Z" w16du:dateUtc="2026-01-20T11:46:00Z"/>
        </w:rPr>
      </w:pPr>
      <w:ins w:id="461" w:author="Meg Walker" w:date="2026-01-20T12:10:00Z" w16du:dateUtc="2026-01-20T12:10:00Z">
        <w:r>
          <w:t>SES</w:t>
        </w:r>
        <w:r>
          <w:tab/>
          <w:t xml:space="preserve">Socio-economic status </w:t>
        </w:r>
      </w:ins>
    </w:p>
    <w:p w14:paraId="25FD4274" w14:textId="216C2674" w:rsidR="009A4D59" w:rsidRPr="00F9605C" w:rsidRDefault="009A4D59" w:rsidP="00A41950">
      <w:pPr>
        <w:pStyle w:val="RSListofabbreviations"/>
        <w:rPr>
          <w:ins w:id="462" w:author="Meg Walker" w:date="2026-01-20T10:32:00Z" w16du:dateUtc="2026-01-20T10:32:00Z"/>
        </w:rPr>
      </w:pPr>
      <w:ins w:id="463" w:author="Meg Walker" w:date="2026-01-20T11:46:00Z" w16du:dateUtc="2026-01-20T11:46:00Z">
        <w:r>
          <w:t>VS</w:t>
        </w:r>
        <w:r>
          <w:tab/>
          <w:t xml:space="preserve">Voter Surveys </w:t>
        </w:r>
      </w:ins>
    </w:p>
    <w:p w14:paraId="49E2DD47" w14:textId="77777777" w:rsidR="006333F4" w:rsidRDefault="006333F4">
      <w:pPr>
        <w:rPr>
          <w:ins w:id="464" w:author="Meg Walker" w:date="2026-01-13T11:44:00Z" w16du:dateUtc="2026-01-13T11:44:00Z"/>
        </w:rPr>
      </w:pPr>
    </w:p>
    <w:p w14:paraId="1263C728" w14:textId="77777777" w:rsidR="0023430F" w:rsidRDefault="0023430F">
      <w:pPr>
        <w:rPr>
          <w:ins w:id="465" w:author="Meg Walker" w:date="2026-01-13T11:44:00Z" w16du:dateUtc="2026-01-13T11:44:00Z"/>
        </w:rPr>
      </w:pPr>
    </w:p>
    <w:p w14:paraId="4D82A4FF" w14:textId="77777777" w:rsidR="0023430F" w:rsidRDefault="0023430F">
      <w:pPr>
        <w:rPr>
          <w:ins w:id="466" w:author="Meg Walker" w:date="2026-01-13T11:44:00Z" w16du:dateUtc="2026-01-13T11:44:00Z"/>
        </w:rPr>
      </w:pPr>
    </w:p>
    <w:p w14:paraId="6F640C7C" w14:textId="77777777" w:rsidR="0023430F" w:rsidRDefault="0023430F">
      <w:pPr>
        <w:sectPr w:rsidR="0023430F" w:rsidSect="00A41950">
          <w:headerReference w:type="default" r:id="rId18"/>
          <w:pgSz w:w="11906" w:h="16838"/>
          <w:pgMar w:top="1440" w:right="1440" w:bottom="851" w:left="1440" w:header="709" w:footer="709" w:gutter="0"/>
          <w:pgNumType w:fmt="lowerRoman" w:start="0"/>
          <w:cols w:space="708"/>
          <w:docGrid w:linePitch="360"/>
          <w:sectPrChange w:id="470" w:author="Meg Walker" w:date="2026-01-20T10:34:00Z" w16du:dateUtc="2026-01-20T10:34:00Z">
            <w:sectPr w:rsidR="0023430F" w:rsidSect="00A41950">
              <w:pgMar w:top="1440" w:right="1440" w:bottom="851" w:left="1440" w:header="708" w:footer="708" w:gutter="0"/>
            </w:sectPr>
          </w:sectPrChange>
        </w:sectPr>
      </w:pPr>
    </w:p>
    <w:p w14:paraId="51DD4BAD" w14:textId="707A170C" w:rsidR="000E35CE" w:rsidRDefault="00D9434A">
      <w:pPr>
        <w:pStyle w:val="Heading1"/>
      </w:pPr>
      <w:bookmarkStart w:id="471" w:name="_Toc211497158"/>
      <w:bookmarkStart w:id="472" w:name="sec-summary"/>
      <w:r>
        <w:lastRenderedPageBreak/>
        <w:t>Executive summary</w:t>
      </w:r>
      <w:bookmarkEnd w:id="471"/>
    </w:p>
    <w:p w14:paraId="3CCC122D" w14:textId="77777777" w:rsidR="006D3B5B" w:rsidRDefault="006D3B5B" w:rsidP="006D3B5B">
      <w:pPr>
        <w:pStyle w:val="ESRIBodyText"/>
        <w:rPr>
          <w:ins w:id="473" w:author="Meg Walker" w:date="2026-01-13T11:45:00Z" w16du:dateUtc="2026-01-13T11:45:00Z"/>
        </w:rPr>
      </w:pPr>
    </w:p>
    <w:p w14:paraId="3C6A37D3" w14:textId="2BBAEABD" w:rsidR="00F23B7E" w:rsidRDefault="000F6F99">
      <w:pPr>
        <w:pStyle w:val="ESRIBodyText"/>
        <w:pPrChange w:id="474" w:author="Meg Walker" w:date="2026-01-13T11:44:00Z" w16du:dateUtc="2026-01-13T11:44:00Z">
          <w:pPr>
            <w:pStyle w:val="FirstParagraph"/>
          </w:pPr>
        </w:pPrChange>
      </w:pPr>
      <w:r>
        <w:t>T</w:t>
      </w:r>
      <w:r w:rsidR="00D9434A">
        <w:t xml:space="preserve">he current report presents findings of a research project that explored attitudes towards welfare and redistributive policies among Irish residents. </w:t>
      </w:r>
      <w:r w:rsidR="00F23B7E" w:rsidRPr="00F23B7E">
        <w:t xml:space="preserve">Public support for the welfare state is an important foundation for democratic governments to pursue the policies needed to alleviate poverty in society. </w:t>
      </w:r>
      <w:r>
        <w:t xml:space="preserve">The study draws </w:t>
      </w:r>
      <w:r w:rsidR="00A5762D">
        <w:t>primarily on</w:t>
      </w:r>
      <w:r>
        <w:t xml:space="preserve"> data from the European Social Survey (ESS), which is supplemented with information from the Election Survey.</w:t>
      </w:r>
    </w:p>
    <w:p w14:paraId="6F32FB87" w14:textId="7553A135" w:rsidR="00392002" w:rsidRPr="00143C85" w:rsidRDefault="00A5762D">
      <w:pPr>
        <w:pStyle w:val="ESRIBodyText"/>
        <w:pPrChange w:id="475" w:author="Meg Walker" w:date="2026-01-20T11:24:00Z" w16du:dateUtc="2026-01-20T11:24:00Z">
          <w:pPr>
            <w:pStyle w:val="FirstParagraph"/>
          </w:pPr>
        </w:pPrChange>
      </w:pPr>
      <w:r w:rsidRPr="00143C85">
        <w:t>Three in</w:t>
      </w:r>
      <w:r w:rsidR="00F23B7E" w:rsidRPr="00143C85">
        <w:t xml:space="preserve"> every </w:t>
      </w:r>
      <w:r w:rsidRPr="00143C85">
        <w:t>four Irish</w:t>
      </w:r>
      <w:r w:rsidR="00D9434A" w:rsidRPr="00143C85">
        <w:t xml:space="preserve"> residents indicate that they agree that the government should reduce differences in income. This proportion is slightly higher than the European average</w:t>
      </w:r>
      <w:r w:rsidR="00F23B7E" w:rsidRPr="00143C85">
        <w:t xml:space="preserve"> (71</w:t>
      </w:r>
      <w:r w:rsidRPr="00143C85">
        <w:t>%) and</w:t>
      </w:r>
      <w:r w:rsidR="00D9434A" w:rsidRPr="00143C85">
        <w:t xml:space="preserve"> the </w:t>
      </w:r>
      <w:r w:rsidR="009758AD" w:rsidRPr="00143C85">
        <w:t>proportions in</w:t>
      </w:r>
      <w:r w:rsidR="00D9434A" w:rsidRPr="00143C85">
        <w:t xml:space="preserve"> other northern European countries (</w:t>
      </w:r>
      <w:del w:id="476" w:author="Meg Walker" w:date="2026-01-20T10:17:00Z" w16du:dateUtc="2026-01-20T10:17:00Z">
        <w:r w:rsidR="00D9434A" w:rsidRPr="00143C85" w:rsidDel="007A61A3">
          <w:fldChar w:fldCharType="begin"/>
        </w:r>
        <w:r w:rsidR="00D9434A" w:rsidRPr="00143C85" w:rsidDel="007A61A3">
          <w:delInstrText>HYPERLINK \l "fig-eumap" \h</w:delInstrText>
        </w:r>
        <w:r w:rsidR="00D9434A" w:rsidRPr="00143C85" w:rsidDel="007A61A3">
          <w:fldChar w:fldCharType="separate"/>
        </w:r>
        <w:r w:rsidR="00D9434A" w:rsidRPr="00143C85" w:rsidDel="007A61A3">
          <w:rPr>
            <w:rPrChange w:id="477" w:author="Meg Walker" w:date="2026-01-20T11:24:00Z" w16du:dateUtc="2026-01-20T11:24:00Z">
              <w:rPr>
                <w:rStyle w:val="Hyperlink"/>
                <w:rFonts w:cstheme="minorBidi"/>
                <w:color w:val="auto"/>
              </w:rPr>
            </w:rPrChange>
          </w:rPr>
          <w:delText>Figure 2.1</w:delText>
        </w:r>
        <w:r w:rsidR="00D9434A" w:rsidRPr="00143C85" w:rsidDel="007A61A3">
          <w:fldChar w:fldCharType="end"/>
        </w:r>
      </w:del>
      <w:ins w:id="478" w:author="Meg Walker" w:date="2026-01-20T10:17:00Z" w16du:dateUtc="2026-01-20T10:17:00Z">
        <w:r w:rsidR="007A61A3" w:rsidRPr="00143C85">
          <w:fldChar w:fldCharType="begin"/>
        </w:r>
        <w:r w:rsidR="007A61A3" w:rsidRPr="00143C85">
          <w:instrText>HYPERLINK \l "fig-eumap" \h</w:instrText>
        </w:r>
        <w:r w:rsidR="007A61A3" w:rsidRPr="00143C85">
          <w:fldChar w:fldCharType="separate"/>
        </w:r>
        <w:r w:rsidR="007A61A3" w:rsidRPr="00143C85">
          <w:rPr>
            <w:rPrChange w:id="479" w:author="Meg Walker" w:date="2026-01-20T11:24:00Z" w16du:dateUtc="2026-01-20T11:24:00Z">
              <w:rPr>
                <w:rStyle w:val="Hyperlink"/>
                <w:rFonts w:cstheme="minorBidi"/>
                <w:color w:val="auto"/>
              </w:rPr>
            </w:rPrChange>
          </w:rPr>
          <w:t>Figure 2.1</w:t>
        </w:r>
        <w:r w:rsidR="007A61A3" w:rsidRPr="00143C85">
          <w:fldChar w:fldCharType="end"/>
        </w:r>
      </w:ins>
      <w:r w:rsidR="00D9434A" w:rsidRPr="00143C85">
        <w:t>).</w:t>
      </w:r>
      <w:r w:rsidR="00F23B7E" w:rsidRPr="00143C85">
        <w:t xml:space="preserve"> Support for income redistribution is higher among females</w:t>
      </w:r>
      <w:r w:rsidR="00DC48D8" w:rsidRPr="00143C85">
        <w:t>, those in the lowest income quintile and</w:t>
      </w:r>
      <w:r w:rsidR="00F23B7E" w:rsidRPr="00143C85">
        <w:t xml:space="preserve"> those from the unskilled and skilled manual social classes </w:t>
      </w:r>
      <w:r w:rsidR="00D9434A" w:rsidRPr="00143C85">
        <w:t>(</w:t>
      </w:r>
      <w:del w:id="480" w:author="Meg Walker" w:date="2026-01-20T10:17:00Z" w16du:dateUtc="2026-01-20T10:17:00Z">
        <w:r w:rsidR="00D9434A" w:rsidRPr="00143C85" w:rsidDel="007A61A3">
          <w:fldChar w:fldCharType="begin"/>
        </w:r>
        <w:r w:rsidR="00D9434A" w:rsidRPr="00143C85" w:rsidDel="007A61A3">
          <w:delInstrText>HYPERLINK \l "tbl-multiv-gincdif" \h</w:delInstrText>
        </w:r>
        <w:r w:rsidR="00D9434A" w:rsidRPr="00143C85" w:rsidDel="007A61A3">
          <w:fldChar w:fldCharType="separate"/>
        </w:r>
        <w:r w:rsidR="00D9434A" w:rsidRPr="00143C85" w:rsidDel="007A61A3">
          <w:rPr>
            <w:rPrChange w:id="481" w:author="Meg Walker" w:date="2026-01-20T11:24:00Z" w16du:dateUtc="2026-01-20T11:24:00Z">
              <w:rPr>
                <w:rStyle w:val="Hyperlink"/>
                <w:rFonts w:cstheme="minorBidi"/>
                <w:color w:val="auto"/>
              </w:rPr>
            </w:rPrChange>
          </w:rPr>
          <w:delText>Table 2.1</w:delText>
        </w:r>
        <w:r w:rsidR="00D9434A" w:rsidRPr="00143C85" w:rsidDel="007A61A3">
          <w:fldChar w:fldCharType="end"/>
        </w:r>
      </w:del>
      <w:ins w:id="482" w:author="Meg Walker" w:date="2026-01-20T10:17:00Z" w16du:dateUtc="2026-01-20T10:17:00Z">
        <w:r w:rsidR="007A61A3" w:rsidRPr="00143C85">
          <w:fldChar w:fldCharType="begin"/>
        </w:r>
        <w:r w:rsidR="007A61A3" w:rsidRPr="00143C85">
          <w:instrText>HYPERLINK \l "tbl-multiv-gincdif" \h</w:instrText>
        </w:r>
        <w:r w:rsidR="007A61A3" w:rsidRPr="00143C85">
          <w:fldChar w:fldCharType="separate"/>
        </w:r>
        <w:r w:rsidR="007A61A3" w:rsidRPr="00143C85">
          <w:rPr>
            <w:rPrChange w:id="483" w:author="Meg Walker" w:date="2026-01-20T11:24:00Z" w16du:dateUtc="2026-01-20T11:24:00Z">
              <w:rPr>
                <w:rStyle w:val="Hyperlink"/>
                <w:rFonts w:cstheme="minorBidi"/>
                <w:color w:val="auto"/>
              </w:rPr>
            </w:rPrChange>
          </w:rPr>
          <w:t>Table 2.1</w:t>
        </w:r>
        <w:r w:rsidR="007A61A3" w:rsidRPr="00143C85">
          <w:fldChar w:fldCharType="end"/>
        </w:r>
      </w:ins>
      <w:r w:rsidR="00D9434A" w:rsidRPr="00143C85">
        <w:t>).</w:t>
      </w:r>
      <w:r w:rsidR="000F6F99" w:rsidRPr="00143C85">
        <w:t xml:space="preserve"> </w:t>
      </w:r>
      <w:del w:id="484" w:author="Meg Walker" w:date="2026-01-13T12:38:00Z" w16du:dateUtc="2026-01-13T12:38:00Z">
        <w:r w:rsidR="000F6F99" w:rsidRPr="00143C85" w:rsidDel="00A97FD2">
          <w:delText xml:space="preserve"> </w:delText>
        </w:r>
      </w:del>
      <w:r w:rsidR="00392002" w:rsidRPr="00143C85">
        <w:t>Young people and those born in Ireland, and those who place themselves to the left in terms of their political attitudes</w:t>
      </w:r>
      <w:r w:rsidR="009758AD" w:rsidRPr="00143C85">
        <w:t xml:space="preserve"> </w:t>
      </w:r>
      <w:r w:rsidR="00392002" w:rsidRPr="00143C85">
        <w:t xml:space="preserve">are also more supportive of redistribution. </w:t>
      </w:r>
    </w:p>
    <w:p w14:paraId="4EC9C262" w14:textId="62F463E8" w:rsidR="00C80D00" w:rsidRDefault="00392002">
      <w:pPr>
        <w:pStyle w:val="ESRIBodyText"/>
        <w:pPrChange w:id="485" w:author="Meg Walker" w:date="2026-01-13T11:44:00Z" w16du:dateUtc="2026-01-13T11:44:00Z">
          <w:pPr>
            <w:pStyle w:val="FirstParagraph"/>
          </w:pPr>
        </w:pPrChange>
      </w:pPr>
      <w:r>
        <w:t>To get behind these general sentiments around distribution</w:t>
      </w:r>
      <w:ins w:id="486" w:author="Meg Walker" w:date="2026-01-20T10:18:00Z" w16du:dateUtc="2026-01-20T10:18:00Z">
        <w:r w:rsidR="00DB5859">
          <w:t>,</w:t>
        </w:r>
      </w:ins>
      <w:r>
        <w:t xml:space="preserve"> the study also explores the </w:t>
      </w:r>
      <w:r w:rsidR="00DC48D8">
        <w:t>attitudes to more concrete welfare and tax policy</w:t>
      </w:r>
      <w:r w:rsidR="00132E0F">
        <w:t xml:space="preserve">, </w:t>
      </w:r>
      <w:r w:rsidR="001D63FA">
        <w:t>as well as</w:t>
      </w:r>
      <w:r w:rsidR="00DC48D8">
        <w:t xml:space="preserve"> ideological basis for redistribution.</w:t>
      </w:r>
      <w:r w:rsidR="00DC48D8" w:rsidRPr="00DC48D8">
        <w:t xml:space="preserve"> </w:t>
      </w:r>
      <w:del w:id="487" w:author="Meg Walker" w:date="2026-01-13T12:38:00Z" w16du:dateUtc="2026-01-13T12:38:00Z">
        <w:r w:rsidR="00DC48D8" w:rsidDel="00A97FD2">
          <w:delText xml:space="preserve"> </w:delText>
        </w:r>
      </w:del>
      <w:r w:rsidR="00DC48D8">
        <w:t>While the connection found between social position (</w:t>
      </w:r>
      <w:r w:rsidR="001D63FA">
        <w:t>e.g.</w:t>
      </w:r>
      <w:r w:rsidR="00DC48D8">
        <w:t xml:space="preserve"> low income</w:t>
      </w:r>
      <w:r w:rsidR="001D63FA">
        <w:t>)</w:t>
      </w:r>
      <w:r w:rsidR="00DC48D8">
        <w:t xml:space="preserve"> and support for redistribution might be explained by self-interest</w:t>
      </w:r>
      <w:r w:rsidR="001D63FA">
        <w:t xml:space="preserve"> (i.e.</w:t>
      </w:r>
      <w:r w:rsidR="00DC48D8">
        <w:t xml:space="preserve"> the belief that greater redistribution would improve their own material conditions</w:t>
      </w:r>
      <w:r w:rsidR="001D63FA">
        <w:t>),</w:t>
      </w:r>
      <w:r w:rsidR="00DC48D8">
        <w:t xml:space="preserve"> there is also evidence that it is influenced by people</w:t>
      </w:r>
      <w:ins w:id="488" w:author="Meg Walker" w:date="2026-01-20T10:18:00Z" w16du:dateUtc="2026-01-20T10:18:00Z">
        <w:r w:rsidR="00DB5859">
          <w:t>’</w:t>
        </w:r>
      </w:ins>
      <w:r w:rsidR="00DC48D8">
        <w:t>s</w:t>
      </w:r>
      <w:del w:id="489" w:author="Meg Walker" w:date="2026-01-20T10:18:00Z" w16du:dateUtc="2026-01-20T10:18:00Z">
        <w:r w:rsidR="00DC48D8" w:rsidDel="00DB5859">
          <w:delText>’</w:delText>
        </w:r>
      </w:del>
      <w:r w:rsidR="00DC48D8">
        <w:t xml:space="preserve"> views on fairness.</w:t>
      </w:r>
      <w:r w:rsidR="00C80D00">
        <w:t xml:space="preserve"> In Ireland, perceptions about unfairness of the income of the rich </w:t>
      </w:r>
      <w:ins w:id="490" w:author="Meg Walker" w:date="2026-01-20T10:19:00Z" w16du:dateUtc="2026-01-20T10:19:00Z">
        <w:r w:rsidR="00DB5859">
          <w:br/>
        </w:r>
      </w:ins>
      <w:r w:rsidR="00C80D00">
        <w:t xml:space="preserve">is associated with support for redistribution as much as perceptions of how </w:t>
      </w:r>
      <w:ins w:id="491" w:author="Meg Walker" w:date="2026-01-20T10:19:00Z" w16du:dateUtc="2026-01-20T10:19:00Z">
        <w:r w:rsidR="00DB5859">
          <w:br/>
        </w:r>
      </w:ins>
      <w:r w:rsidR="00C80D00">
        <w:t xml:space="preserve">unfairly low the income of the poor is. In countries such as Norway and France, </w:t>
      </w:r>
      <w:ins w:id="492" w:author="Meg Walker" w:date="2026-01-20T10:19:00Z" w16du:dateUtc="2026-01-20T10:19:00Z">
        <w:r w:rsidR="00DB5859">
          <w:br/>
        </w:r>
      </w:ins>
      <w:r w:rsidR="00C80D00">
        <w:t xml:space="preserve">unfairly high incomes are more strongly associated with support for redistribution </w:t>
      </w:r>
      <w:ins w:id="493" w:author="Meg Walker" w:date="2026-01-20T10:19:00Z" w16du:dateUtc="2026-01-20T10:19:00Z">
        <w:r w:rsidR="00DB5859">
          <w:br/>
        </w:r>
      </w:ins>
      <w:r w:rsidR="00C80D00" w:rsidRPr="00143C85">
        <w:t>(</w:t>
      </w:r>
      <w:del w:id="494" w:author="Meg Walker" w:date="2026-01-20T10:19:00Z" w16du:dateUtc="2026-01-20T10:19:00Z">
        <w:r w:rsidR="00C80D00" w:rsidRPr="00143C85" w:rsidDel="00DB5859">
          <w:fldChar w:fldCharType="begin"/>
        </w:r>
        <w:r w:rsidR="00C80D00" w:rsidRPr="00143C85" w:rsidDel="00DB5859">
          <w:delInstrText>HYPERLINK \l "fig-fairness" \h</w:delInstrText>
        </w:r>
        <w:r w:rsidR="00C80D00" w:rsidRPr="00143C85" w:rsidDel="00DB5859">
          <w:fldChar w:fldCharType="separate"/>
        </w:r>
        <w:r w:rsidR="00C80D00" w:rsidRPr="00143C85" w:rsidDel="00DB5859">
          <w:rPr>
            <w:rPrChange w:id="495" w:author="Meg Walker" w:date="2026-01-20T11:24:00Z" w16du:dateUtc="2026-01-20T11:24:00Z">
              <w:rPr>
                <w:rStyle w:val="Hyperlink"/>
              </w:rPr>
            </w:rPrChange>
          </w:rPr>
          <w:delText>Figure 3.6</w:delText>
        </w:r>
        <w:r w:rsidR="00C80D00" w:rsidRPr="00143C85" w:rsidDel="00DB5859">
          <w:fldChar w:fldCharType="end"/>
        </w:r>
      </w:del>
      <w:ins w:id="496" w:author="Meg Walker" w:date="2026-01-20T10:19:00Z" w16du:dateUtc="2026-01-20T10:19:00Z">
        <w:r w:rsidR="00DB5859" w:rsidRPr="00143C85">
          <w:fldChar w:fldCharType="begin"/>
        </w:r>
        <w:r w:rsidR="00DB5859" w:rsidRPr="00143C85">
          <w:instrText>HYPERLINK \l "fig-fairness" \h</w:instrText>
        </w:r>
        <w:r w:rsidR="00DB5859" w:rsidRPr="00143C85">
          <w:fldChar w:fldCharType="separate"/>
        </w:r>
        <w:r w:rsidR="00DB5859" w:rsidRPr="00143C85">
          <w:rPr>
            <w:rPrChange w:id="497" w:author="Meg Walker" w:date="2026-01-20T11:24:00Z" w16du:dateUtc="2026-01-20T11:24:00Z">
              <w:rPr>
                <w:rStyle w:val="Hyperlink"/>
              </w:rPr>
            </w:rPrChange>
          </w:rPr>
          <w:t>Figure 3.6</w:t>
        </w:r>
        <w:r w:rsidR="00DB5859" w:rsidRPr="00143C85">
          <w:fldChar w:fldCharType="end"/>
        </w:r>
      </w:ins>
      <w:r w:rsidR="00C80D00" w:rsidRPr="00143C85">
        <w:t>).</w:t>
      </w:r>
      <w:r w:rsidR="00C80D00" w:rsidRPr="00DC48D8">
        <w:t xml:space="preserve"> </w:t>
      </w:r>
    </w:p>
    <w:p w14:paraId="65689AB2" w14:textId="2AEBACDE" w:rsidR="001D63FA" w:rsidRPr="001D63FA" w:rsidRDefault="001D63FA">
      <w:pPr>
        <w:pStyle w:val="ESRI11"/>
        <w:pPrChange w:id="498" w:author="Meg Walker" w:date="2026-01-13T11:45:00Z" w16du:dateUtc="2026-01-13T11:45:00Z">
          <w:pPr>
            <w:pStyle w:val="RSBodytext"/>
          </w:pPr>
        </w:pPrChange>
      </w:pPr>
      <w:r w:rsidRPr="001D63FA">
        <w:t>A</w:t>
      </w:r>
      <w:r w:rsidR="0084001D" w:rsidRPr="001D63FA">
        <w:t>ttitudes to social benefits</w:t>
      </w:r>
    </w:p>
    <w:p w14:paraId="32273F17" w14:textId="3A5B1D0F" w:rsidR="00BA505D" w:rsidRPr="00143C85" w:rsidRDefault="00DC48D8">
      <w:pPr>
        <w:pStyle w:val="ESRIBodyText"/>
        <w:pPrChange w:id="499" w:author="Meg Walker" w:date="2026-01-13T11:45:00Z" w16du:dateUtc="2026-01-13T11:45:00Z">
          <w:pPr>
            <w:pStyle w:val="RSBodytext"/>
          </w:pPr>
        </w:pPrChange>
      </w:pPr>
      <w:r>
        <w:t>A high proportion of respondents in Ireland (64%) believe that social benefits prevent poverty</w:t>
      </w:r>
      <w:r w:rsidR="00C80D00">
        <w:t xml:space="preserve"> (down slightly from 69% in 2009), but there was a</w:t>
      </w:r>
      <w:r w:rsidR="001D63FA">
        <w:t xml:space="preserve"> small </w:t>
      </w:r>
      <w:r w:rsidR="00C80D00">
        <w:t xml:space="preserve">increase in the proportion of respondents who agree that ‘social </w:t>
      </w:r>
      <w:r w:rsidR="00C80D00" w:rsidRPr="00143C85">
        <w:t>benefits lead to a more equal society’ from</w:t>
      </w:r>
      <w:r w:rsidR="001D63FA" w:rsidRPr="00143C85">
        <w:t xml:space="preserve"> 52</w:t>
      </w:r>
      <w:del w:id="500" w:author="Meg Walker" w:date="2026-01-13T12:39:00Z" w16du:dateUtc="2026-01-13T12:39:00Z">
        <w:r w:rsidR="001D63FA" w:rsidRPr="00143C85" w:rsidDel="00A97FD2">
          <w:delText>%</w:delText>
        </w:r>
        <w:r w:rsidR="00C80D00" w:rsidRPr="00143C85" w:rsidDel="00A97FD2">
          <w:delText xml:space="preserve"> </w:delText>
        </w:r>
      </w:del>
      <w:ins w:id="501" w:author="Meg Walker" w:date="2026-01-13T12:39:00Z" w16du:dateUtc="2026-01-13T12:39:00Z">
        <w:r w:rsidR="00A97FD2" w:rsidRPr="00143C85">
          <w:t xml:space="preserve"> per cent </w:t>
        </w:r>
      </w:ins>
      <w:r w:rsidR="001D63FA" w:rsidRPr="00143C85">
        <w:t xml:space="preserve">in </w:t>
      </w:r>
      <w:r w:rsidR="00C80D00" w:rsidRPr="00143C85">
        <w:t xml:space="preserve">2009 to </w:t>
      </w:r>
      <w:del w:id="502" w:author="Meg Walker" w:date="2026-01-13T12:39:00Z" w16du:dateUtc="2026-01-13T12:39:00Z">
        <w:r w:rsidR="0084001D" w:rsidRPr="00143C85" w:rsidDel="00A97FD2">
          <w:delText xml:space="preserve"> </w:delText>
        </w:r>
      </w:del>
      <w:r w:rsidR="0084001D" w:rsidRPr="00143C85">
        <w:t>53</w:t>
      </w:r>
      <w:del w:id="503" w:author="Meg Walker" w:date="2026-01-13T12:39:00Z" w16du:dateUtc="2026-01-13T12:39:00Z">
        <w:r w:rsidR="0084001D" w:rsidRPr="00143C85" w:rsidDel="00A97FD2">
          <w:delText xml:space="preserve">% </w:delText>
        </w:r>
      </w:del>
      <w:ins w:id="504" w:author="Meg Walker" w:date="2026-01-13T12:39:00Z" w16du:dateUtc="2026-01-13T12:39:00Z">
        <w:r w:rsidR="00A97FD2" w:rsidRPr="00143C85">
          <w:t xml:space="preserve"> per cent </w:t>
        </w:r>
      </w:ins>
      <w:r w:rsidR="00C80D00" w:rsidRPr="00143C85">
        <w:t>2016</w:t>
      </w:r>
      <w:r w:rsidR="0084001D" w:rsidRPr="00143C85">
        <w:rPr>
          <w:rStyle w:val="FootnoteReference"/>
        </w:rPr>
        <w:footnoteReference w:id="1"/>
      </w:r>
      <w:r w:rsidR="00C80D00" w:rsidRPr="00143C85">
        <w:t xml:space="preserve"> (</w:t>
      </w:r>
      <w:del w:id="506" w:author="Meg Walker" w:date="2026-01-20T10:20:00Z" w16du:dateUtc="2026-01-20T10:20:00Z">
        <w:r w:rsidR="00C80D00" w:rsidRPr="00143C85" w:rsidDel="00DB5859">
          <w:fldChar w:fldCharType="begin"/>
        </w:r>
        <w:r w:rsidR="00C80D00" w:rsidRPr="00143C85" w:rsidDel="00DB5859">
          <w:delInstrText>HYPERLINK \l "fig-benefits" \h</w:delInstrText>
        </w:r>
        <w:r w:rsidR="00C80D00" w:rsidRPr="00143C85" w:rsidDel="00DB5859">
          <w:fldChar w:fldCharType="separate"/>
        </w:r>
        <w:r w:rsidR="00C80D00" w:rsidRPr="00143C85" w:rsidDel="00DB5859">
          <w:rPr>
            <w:rPrChange w:id="507" w:author="Meg Walker" w:date="2026-01-20T11:24:00Z" w16du:dateUtc="2026-01-20T11:24:00Z">
              <w:rPr>
                <w:rStyle w:val="Hyperlink"/>
              </w:rPr>
            </w:rPrChange>
          </w:rPr>
          <w:delText>Figure 3.4</w:delText>
        </w:r>
        <w:r w:rsidR="00C80D00" w:rsidRPr="00143C85" w:rsidDel="00DB5859">
          <w:fldChar w:fldCharType="end"/>
        </w:r>
      </w:del>
      <w:ins w:id="508" w:author="Meg Walker" w:date="2026-01-20T10:20:00Z" w16du:dateUtc="2026-01-20T10:20:00Z">
        <w:r w:rsidR="00DB5859" w:rsidRPr="00143C85">
          <w:fldChar w:fldCharType="begin"/>
        </w:r>
        <w:r w:rsidR="00DB5859" w:rsidRPr="00143C85">
          <w:instrText>HYPERLINK \l "fig-benefits" \h</w:instrText>
        </w:r>
        <w:r w:rsidR="00DB5859" w:rsidRPr="00143C85">
          <w:fldChar w:fldCharType="separate"/>
        </w:r>
        <w:r w:rsidR="00DB5859" w:rsidRPr="00143C85">
          <w:rPr>
            <w:rPrChange w:id="509" w:author="Meg Walker" w:date="2026-01-20T11:24:00Z" w16du:dateUtc="2026-01-20T11:24:00Z">
              <w:rPr>
                <w:rStyle w:val="Hyperlink"/>
              </w:rPr>
            </w:rPrChange>
          </w:rPr>
          <w:t>Figure 3.4</w:t>
        </w:r>
        <w:r w:rsidR="00DB5859" w:rsidRPr="00143C85">
          <w:fldChar w:fldCharType="end"/>
        </w:r>
      </w:ins>
      <w:r w:rsidR="00C80D00" w:rsidRPr="00143C85">
        <w:t xml:space="preserve">). </w:t>
      </w:r>
      <w:r w:rsidR="001D63FA" w:rsidRPr="00143C85">
        <w:t>However,</w:t>
      </w:r>
      <w:r w:rsidR="0084001D" w:rsidRPr="00143C85">
        <w:t xml:space="preserve"> </w:t>
      </w:r>
      <w:r w:rsidR="001D63FA" w:rsidRPr="00143C85">
        <w:t>apart from</w:t>
      </w:r>
      <w:r w:rsidR="0084001D" w:rsidRPr="00143C85">
        <w:t xml:space="preserve"> these positive beliefs</w:t>
      </w:r>
      <w:r w:rsidR="001D63FA" w:rsidRPr="00143C85">
        <w:t>,</w:t>
      </w:r>
      <w:r w:rsidR="0084001D" w:rsidRPr="00143C85">
        <w:t xml:space="preserve"> there are also more negative sentiments</w:t>
      </w:r>
      <w:ins w:id="510" w:author="Meg Walker" w:date="2026-01-20T10:21:00Z" w16du:dateUtc="2026-01-20T10:21:00Z">
        <w:r w:rsidR="00DB5859" w:rsidRPr="00143C85">
          <w:t>,</w:t>
        </w:r>
      </w:ins>
      <w:r w:rsidR="0084001D" w:rsidRPr="00143C85">
        <w:t xml:space="preserve"> with </w:t>
      </w:r>
      <w:ins w:id="511" w:author="Meg Walker" w:date="2026-01-20T10:21:00Z" w16du:dateUtc="2026-01-20T10:21:00Z">
        <w:r w:rsidR="00DB5859" w:rsidRPr="00143C85">
          <w:br/>
        </w:r>
      </w:ins>
      <w:r w:rsidR="0084001D" w:rsidRPr="00143C85">
        <w:t>58</w:t>
      </w:r>
      <w:del w:id="512" w:author="Meg Walker" w:date="2026-01-20T10:20:00Z" w16du:dateUtc="2026-01-20T10:20:00Z">
        <w:r w:rsidR="0084001D" w:rsidRPr="00143C85" w:rsidDel="00DB5859">
          <w:delText xml:space="preserve">% </w:delText>
        </w:r>
      </w:del>
      <w:ins w:id="513" w:author="Meg Walker" w:date="2026-01-20T10:20:00Z" w16du:dateUtc="2026-01-20T10:20:00Z">
        <w:r w:rsidR="00DB5859" w:rsidRPr="00143C85">
          <w:t xml:space="preserve"> per cent </w:t>
        </w:r>
      </w:ins>
      <w:r w:rsidR="0084001D" w:rsidRPr="00143C85">
        <w:t xml:space="preserve">believing that </w:t>
      </w:r>
      <w:r w:rsidR="00BA505D" w:rsidRPr="00143C85">
        <w:t>‘</w:t>
      </w:r>
      <w:r w:rsidR="0084001D" w:rsidRPr="00143C85">
        <w:t>social benefits make people lazy</w:t>
      </w:r>
      <w:r w:rsidR="00BA505D" w:rsidRPr="00143C85">
        <w:t>’. Younger</w:t>
      </w:r>
      <w:r w:rsidR="009758AD" w:rsidRPr="00143C85">
        <w:t xml:space="preserve"> people</w:t>
      </w:r>
      <w:r w:rsidR="00BA505D" w:rsidRPr="00143C85">
        <w:t xml:space="preserve">, </w:t>
      </w:r>
      <w:del w:id="514" w:author="Meg Walker" w:date="2026-01-13T12:39:00Z" w16du:dateUtc="2026-01-13T12:39:00Z">
        <w:r w:rsidR="00BA505D" w:rsidRPr="00143C85" w:rsidDel="00A97FD2">
          <w:delText xml:space="preserve"> </w:delText>
        </w:r>
      </w:del>
      <w:r w:rsidR="00BA505D" w:rsidRPr="00143C85">
        <w:t>those on the right of the left-right scale, and those with lower educational attainment are more likely to agree that social benefits make people lazy (</w:t>
      </w:r>
      <w:del w:id="515" w:author="Meg Walker" w:date="2026-01-20T10:21:00Z" w16du:dateUtc="2026-01-20T10:21:00Z">
        <w:r w:rsidR="00BA505D" w:rsidRPr="00143C85" w:rsidDel="00DB5859">
          <w:fldChar w:fldCharType="begin"/>
        </w:r>
        <w:r w:rsidR="00BA505D" w:rsidRPr="00143C85" w:rsidDel="00DB5859">
          <w:delInstrText>HYPERLINK \l "tbl-multiv-beliefs" \h</w:delInstrText>
        </w:r>
        <w:r w:rsidR="00BA505D" w:rsidRPr="00143C85" w:rsidDel="00DB5859">
          <w:fldChar w:fldCharType="separate"/>
        </w:r>
        <w:r w:rsidR="00BA505D" w:rsidRPr="00143C85" w:rsidDel="00DB5859">
          <w:rPr>
            <w:rPrChange w:id="516" w:author="Meg Walker" w:date="2026-01-20T11:24:00Z" w16du:dateUtc="2026-01-20T11:24:00Z">
              <w:rPr>
                <w:rStyle w:val="Hyperlink"/>
              </w:rPr>
            </w:rPrChange>
          </w:rPr>
          <w:delText>Table 3.1</w:delText>
        </w:r>
        <w:r w:rsidR="00BA505D" w:rsidRPr="00143C85" w:rsidDel="00DB5859">
          <w:fldChar w:fldCharType="end"/>
        </w:r>
      </w:del>
      <w:ins w:id="517" w:author="Meg Walker" w:date="2026-01-20T10:21:00Z" w16du:dateUtc="2026-01-20T10:21:00Z">
        <w:r w:rsidR="00DB5859" w:rsidRPr="00143C85">
          <w:fldChar w:fldCharType="begin"/>
        </w:r>
        <w:r w:rsidR="00DB5859" w:rsidRPr="00143C85">
          <w:instrText>HYPERLINK \l "tbl-multiv-beliefs" \h</w:instrText>
        </w:r>
        <w:r w:rsidR="00DB5859" w:rsidRPr="00143C85">
          <w:fldChar w:fldCharType="separate"/>
        </w:r>
        <w:r w:rsidR="00DB5859" w:rsidRPr="00143C85">
          <w:rPr>
            <w:rPrChange w:id="518" w:author="Meg Walker" w:date="2026-01-20T11:24:00Z" w16du:dateUtc="2026-01-20T11:24:00Z">
              <w:rPr>
                <w:rStyle w:val="Hyperlink"/>
              </w:rPr>
            </w:rPrChange>
          </w:rPr>
          <w:t>Table 3.1</w:t>
        </w:r>
        <w:r w:rsidR="00DB5859" w:rsidRPr="00143C85">
          <w:fldChar w:fldCharType="end"/>
        </w:r>
      </w:ins>
      <w:r w:rsidR="00BA505D" w:rsidRPr="00143C85">
        <w:t>). While that belief declined over time, Ireland has one of the highest proportions in Europe of respondents agreeing with this statement (</w:t>
      </w:r>
      <w:del w:id="519" w:author="Meg Walker" w:date="2026-01-20T10:21:00Z" w16du:dateUtc="2026-01-20T10:21:00Z">
        <w:r w:rsidR="00BA505D" w:rsidRPr="00143C85" w:rsidDel="00DB5859">
          <w:fldChar w:fldCharType="begin"/>
        </w:r>
        <w:r w:rsidR="00BA505D" w:rsidRPr="00143C85" w:rsidDel="00DB5859">
          <w:delInstrText>HYPERLINK \l "fig-lazy" \h</w:delInstrText>
        </w:r>
        <w:r w:rsidR="00BA505D" w:rsidRPr="00143C85" w:rsidDel="00DB5859">
          <w:fldChar w:fldCharType="separate"/>
        </w:r>
        <w:r w:rsidR="00BA505D" w:rsidRPr="00143C85" w:rsidDel="00DB5859">
          <w:rPr>
            <w:rPrChange w:id="520" w:author="Meg Walker" w:date="2026-01-20T11:24:00Z" w16du:dateUtc="2026-01-20T11:24:00Z">
              <w:rPr>
                <w:rStyle w:val="Hyperlink"/>
              </w:rPr>
            </w:rPrChange>
          </w:rPr>
          <w:delText>Figure 3.5</w:delText>
        </w:r>
        <w:r w:rsidR="00BA505D" w:rsidRPr="00143C85" w:rsidDel="00DB5859">
          <w:fldChar w:fldCharType="end"/>
        </w:r>
      </w:del>
      <w:ins w:id="521" w:author="Meg Walker" w:date="2026-01-20T10:21:00Z" w16du:dateUtc="2026-01-20T10:21:00Z">
        <w:r w:rsidR="00DB5859" w:rsidRPr="00143C85">
          <w:fldChar w:fldCharType="begin"/>
        </w:r>
        <w:r w:rsidR="00DB5859" w:rsidRPr="00143C85">
          <w:instrText>HYPERLINK \l "fig-lazy" \h</w:instrText>
        </w:r>
        <w:r w:rsidR="00DB5859" w:rsidRPr="00143C85">
          <w:fldChar w:fldCharType="separate"/>
        </w:r>
        <w:r w:rsidR="00DB5859" w:rsidRPr="00143C85">
          <w:rPr>
            <w:rPrChange w:id="522" w:author="Meg Walker" w:date="2026-01-20T11:24:00Z" w16du:dateUtc="2026-01-20T11:24:00Z">
              <w:rPr>
                <w:rStyle w:val="Hyperlink"/>
              </w:rPr>
            </w:rPrChange>
          </w:rPr>
          <w:t>Figure 3.5</w:t>
        </w:r>
        <w:r w:rsidR="00DB5859" w:rsidRPr="00143C85">
          <w:fldChar w:fldCharType="end"/>
        </w:r>
      </w:ins>
      <w:r w:rsidR="00BA505D" w:rsidRPr="00143C85">
        <w:t>).</w:t>
      </w:r>
    </w:p>
    <w:p w14:paraId="5848241A" w14:textId="59A2716A" w:rsidR="00DC48D8" w:rsidRDefault="002B4E0C">
      <w:pPr>
        <w:pStyle w:val="ESRIBodyText"/>
        <w:pPrChange w:id="523" w:author="Meg Walker" w:date="2026-01-13T11:46:00Z" w16du:dateUtc="2026-01-13T11:46:00Z">
          <w:pPr>
            <w:pStyle w:val="BodyText"/>
          </w:pPr>
        </w:pPrChange>
      </w:pPr>
      <w:r>
        <w:lastRenderedPageBreak/>
        <w:t>There is a higher level of support for government spending on older people</w:t>
      </w:r>
      <w:r w:rsidR="007C5DB5">
        <w:t xml:space="preserve"> and </w:t>
      </w:r>
      <w:r w:rsidR="00477E1B">
        <w:t xml:space="preserve">childcare for </w:t>
      </w:r>
      <w:r>
        <w:t>working fam</w:t>
      </w:r>
      <w:r w:rsidR="00477E1B">
        <w:t xml:space="preserve">ilies than there is for </w:t>
      </w:r>
      <w:r w:rsidR="001D63FA">
        <w:t>those who are</w:t>
      </w:r>
      <w:r w:rsidR="00477E1B">
        <w:t xml:space="preserve"> unemployed. </w:t>
      </w:r>
      <w:del w:id="524" w:author="Meg Walker" w:date="2026-01-13T12:39:00Z" w16du:dateUtc="2026-01-13T12:39:00Z">
        <w:r w:rsidR="009204BE" w:rsidDel="00A97FD2">
          <w:delText xml:space="preserve"> </w:delText>
        </w:r>
      </w:del>
      <w:r w:rsidR="00631E88" w:rsidRPr="00631E88">
        <w:t>The same pattern is observed in most European countries but, in Ireland, the gaps between these three groups are significantly smaller</w:t>
      </w:r>
      <w:r w:rsidR="00477E1B">
        <w:t>.</w:t>
      </w:r>
      <w:r w:rsidR="009204BE">
        <w:t xml:space="preserve"> </w:t>
      </w:r>
      <w:r w:rsidR="00BA505D">
        <w:t>A</w:t>
      </w:r>
      <w:r w:rsidR="0084001D">
        <w:t xml:space="preserve"> third of respondents indicated that they would agree with higher taxes if it </w:t>
      </w:r>
      <w:r w:rsidR="00631E88">
        <w:t>meant</w:t>
      </w:r>
      <w:r w:rsidR="0084001D">
        <w:t xml:space="preserve"> more or better public services. </w:t>
      </w:r>
      <w:r w:rsidR="0084001D" w:rsidRPr="00143C85">
        <w:t xml:space="preserve">This is the </w:t>
      </w:r>
      <w:del w:id="525" w:author="Meg Walker" w:date="2026-01-20T10:22:00Z" w16du:dateUtc="2026-01-20T10:22:00Z">
        <w:r w:rsidR="0084001D" w:rsidRPr="00143C85" w:rsidDel="00DB5859">
          <w:delText xml:space="preserve">6th </w:delText>
        </w:r>
      </w:del>
      <w:ins w:id="526" w:author="Meg Walker" w:date="2026-01-20T10:22:00Z" w16du:dateUtc="2026-01-20T10:22:00Z">
        <w:r w:rsidR="00DB5859" w:rsidRPr="00143C85">
          <w:t xml:space="preserve">sixth </w:t>
        </w:r>
      </w:ins>
      <w:r w:rsidR="0084001D" w:rsidRPr="00143C85">
        <w:t>highest percentage across the 27 participant countries (</w:t>
      </w:r>
      <w:r w:rsidR="0084001D" w:rsidRPr="00143C85">
        <w:fldChar w:fldCharType="begin"/>
      </w:r>
      <w:r w:rsidR="0084001D" w:rsidRPr="00143C85">
        <w:instrText>HYPERLINK \l "fig-tax"</w:instrText>
      </w:r>
      <w:r w:rsidR="0084001D" w:rsidRPr="00143C85">
        <w:fldChar w:fldCharType="separate"/>
      </w:r>
      <w:r w:rsidR="0084001D" w:rsidRPr="00143C85">
        <w:rPr>
          <w:rPrChange w:id="527" w:author="Meg Walker" w:date="2026-01-20T11:25:00Z" w16du:dateUtc="2026-01-20T11:25:00Z">
            <w:rPr>
              <w:rStyle w:val="Hyperlink"/>
              <w:rFonts w:cstheme="minorBidi"/>
            </w:rPr>
          </w:rPrChange>
        </w:rPr>
        <w:t xml:space="preserve">Figure </w:t>
      </w:r>
      <w:r w:rsidR="008E79E2" w:rsidRPr="00143C85">
        <w:rPr>
          <w:rPrChange w:id="528" w:author="Meg Walker" w:date="2026-01-20T11:25:00Z" w16du:dateUtc="2026-01-20T11:25:00Z">
            <w:rPr>
              <w:rStyle w:val="Hyperlink"/>
              <w:rFonts w:cstheme="minorBidi"/>
            </w:rPr>
          </w:rPrChange>
        </w:rPr>
        <w:t>3.7</w:t>
      </w:r>
      <w:r w:rsidR="0084001D" w:rsidRPr="00143C85">
        <w:fldChar w:fldCharType="end"/>
      </w:r>
      <w:r w:rsidR="0084001D" w:rsidRPr="00143C85">
        <w:t>).</w:t>
      </w:r>
      <w:r w:rsidR="009204BE">
        <w:t xml:space="preserve"> </w:t>
      </w:r>
    </w:p>
    <w:p w14:paraId="6A3C25A1" w14:textId="713C5520" w:rsidR="009204BE" w:rsidRPr="006D3B5B" w:rsidRDefault="009204BE">
      <w:pPr>
        <w:pStyle w:val="ESRI11"/>
        <w:pPrChange w:id="529" w:author="Meg Walker" w:date="2026-01-13T11:46:00Z" w16du:dateUtc="2026-01-13T11:46:00Z">
          <w:pPr>
            <w:pStyle w:val="RSBodytext"/>
          </w:pPr>
        </w:pPrChange>
      </w:pPr>
      <w:r w:rsidRPr="006D3B5B">
        <w:t>Change over time</w:t>
      </w:r>
    </w:p>
    <w:p w14:paraId="51DD4BB7" w14:textId="5881B851" w:rsidR="000E35CE" w:rsidRDefault="009204BE">
      <w:pPr>
        <w:pStyle w:val="ESRIBodyText"/>
        <w:pPrChange w:id="530" w:author="Meg Walker" w:date="2026-01-13T11:46:00Z" w16du:dateUtc="2026-01-13T11:46:00Z">
          <w:pPr>
            <w:pStyle w:val="RSBodytext"/>
          </w:pPr>
        </w:pPrChange>
      </w:pPr>
      <w:r>
        <w:t>Over the period 2002 to 2023/4</w:t>
      </w:r>
      <w:ins w:id="531" w:author="Meg Walker" w:date="2026-01-20T10:24:00Z" w16du:dateUtc="2026-01-20T10:24:00Z">
        <w:r w:rsidR="00DB5859">
          <w:t>,</w:t>
        </w:r>
      </w:ins>
      <w:r>
        <w:t xml:space="preserve"> support for redistribution in Ireland fluctuated around 75</w:t>
      </w:r>
      <w:del w:id="532" w:author="Meg Walker" w:date="2026-01-20T10:24:00Z" w16du:dateUtc="2026-01-20T10:24:00Z">
        <w:r w:rsidDel="00DB5859">
          <w:delText xml:space="preserve">%. </w:delText>
        </w:r>
      </w:del>
      <w:ins w:id="533" w:author="Meg Walker" w:date="2026-01-20T10:24:00Z" w16du:dateUtc="2026-01-20T10:24:00Z">
        <w:r w:rsidR="00DB5859">
          <w:t xml:space="preserve"> per cent. </w:t>
        </w:r>
      </w:ins>
      <w:r w:rsidRPr="00143C85">
        <w:t>Trends differ across social class groups</w:t>
      </w:r>
      <w:r w:rsidR="00D20ED7" w:rsidRPr="00143C85">
        <w:t>.</w:t>
      </w:r>
      <w:del w:id="534" w:author="Meg Walker" w:date="2026-01-13T12:39:00Z" w16du:dateUtc="2026-01-13T12:39:00Z">
        <w:r w:rsidR="00D20ED7" w:rsidRPr="00143C85" w:rsidDel="00A97FD2">
          <w:delText xml:space="preserve"> </w:delText>
        </w:r>
      </w:del>
      <w:r w:rsidRPr="00143C85">
        <w:t xml:space="preserve"> </w:t>
      </w:r>
      <w:r w:rsidR="00D9434A" w:rsidRPr="00143C85">
        <w:t>Support for income redistribution among the working class in Ireland is now at the highest level since 2002 (</w:t>
      </w:r>
      <w:del w:id="535" w:author="Meg Walker" w:date="2026-01-20T10:24:00Z" w16du:dateUtc="2026-01-20T10:24:00Z">
        <w:r w:rsidR="00D9434A" w:rsidRPr="00143C85" w:rsidDel="00DB5859">
          <w:fldChar w:fldCharType="begin"/>
        </w:r>
        <w:r w:rsidR="00D9434A" w:rsidRPr="00143C85" w:rsidDel="00DB5859">
          <w:delInstrText>HYPERLINK \l "fig-time-class" \h</w:delInstrText>
        </w:r>
        <w:r w:rsidR="00D9434A" w:rsidRPr="00143C85" w:rsidDel="00DB5859">
          <w:fldChar w:fldCharType="separate"/>
        </w:r>
        <w:r w:rsidR="00D9434A" w:rsidRPr="00143C85" w:rsidDel="00DB5859">
          <w:rPr>
            <w:rPrChange w:id="536" w:author="Meg Walker" w:date="2026-01-20T11:24:00Z" w16du:dateUtc="2026-01-20T11:24:00Z">
              <w:rPr>
                <w:rStyle w:val="Hyperlink"/>
              </w:rPr>
            </w:rPrChange>
          </w:rPr>
          <w:delText>Figure 4.2</w:delText>
        </w:r>
        <w:r w:rsidR="00D9434A" w:rsidRPr="00143C85" w:rsidDel="00DB5859">
          <w:fldChar w:fldCharType="end"/>
        </w:r>
      </w:del>
      <w:ins w:id="537" w:author="Meg Walker" w:date="2026-01-20T10:24:00Z" w16du:dateUtc="2026-01-20T10:24:00Z">
        <w:r w:rsidR="00DB5859" w:rsidRPr="00143C85">
          <w:fldChar w:fldCharType="begin"/>
        </w:r>
        <w:r w:rsidR="00DB5859" w:rsidRPr="00143C85">
          <w:instrText>HYPERLINK \l "fig-time-class" \h</w:instrText>
        </w:r>
        <w:r w:rsidR="00DB5859" w:rsidRPr="00143C85">
          <w:fldChar w:fldCharType="separate"/>
        </w:r>
        <w:r w:rsidR="00DB5859" w:rsidRPr="00143C85">
          <w:rPr>
            <w:rPrChange w:id="538" w:author="Meg Walker" w:date="2026-01-20T11:24:00Z" w16du:dateUtc="2026-01-20T11:24:00Z">
              <w:rPr>
                <w:rStyle w:val="Hyperlink"/>
              </w:rPr>
            </w:rPrChange>
          </w:rPr>
          <w:t>Figure 4.2</w:t>
        </w:r>
        <w:r w:rsidR="00DB5859" w:rsidRPr="00143C85">
          <w:fldChar w:fldCharType="end"/>
        </w:r>
      </w:ins>
      <w:r w:rsidR="00D9434A" w:rsidRPr="00143C85">
        <w:t>).</w:t>
      </w:r>
      <w:r w:rsidRPr="00143C85">
        <w:t xml:space="preserve"> </w:t>
      </w:r>
      <w:r w:rsidR="00D9434A" w:rsidRPr="00143C85">
        <w:t xml:space="preserve">Events such as </w:t>
      </w:r>
      <w:r w:rsidR="00D20ED7" w:rsidRPr="00143C85">
        <w:t xml:space="preserve">a </w:t>
      </w:r>
      <w:r w:rsidR="00D9434A" w:rsidRPr="00143C85">
        <w:t>government campaign</w:t>
      </w:r>
      <w:r w:rsidR="00D20ED7" w:rsidRPr="00143C85">
        <w:t xml:space="preserve"> focused on welfare fraud </w:t>
      </w:r>
      <w:del w:id="539" w:author="Meg Walker" w:date="2026-01-13T12:41:00Z" w16du:dateUtc="2026-01-13T12:41:00Z">
        <w:r w:rsidR="00D9434A" w:rsidRPr="00143C85" w:rsidDel="00A97FD2">
          <w:delText xml:space="preserve"> </w:delText>
        </w:r>
      </w:del>
      <w:r w:rsidR="00D9434A" w:rsidRPr="00143C85">
        <w:t xml:space="preserve">and budget announcements have </w:t>
      </w:r>
      <w:r w:rsidR="00D20ED7" w:rsidRPr="00143C85">
        <w:t xml:space="preserve">a </w:t>
      </w:r>
      <w:r w:rsidR="00D9434A" w:rsidRPr="00143C85">
        <w:t>significant but short-lived impact on welfare attitudes (</w:t>
      </w:r>
      <w:del w:id="540" w:author="Meg Walker" w:date="2026-01-20T10:24:00Z" w16du:dateUtc="2026-01-20T10:24:00Z">
        <w:r w:rsidR="00D9434A" w:rsidRPr="00143C85" w:rsidDel="00DB5859">
          <w:fldChar w:fldCharType="begin"/>
        </w:r>
        <w:r w:rsidR="00D9434A" w:rsidRPr="00143C85" w:rsidDel="00DB5859">
          <w:delInstrText>HYPERLINK \l "fig-dsp-model" \h</w:delInstrText>
        </w:r>
        <w:r w:rsidR="00D9434A" w:rsidRPr="00143C85" w:rsidDel="00DB5859">
          <w:fldChar w:fldCharType="separate"/>
        </w:r>
        <w:r w:rsidR="00D9434A" w:rsidRPr="00143C85" w:rsidDel="00DB5859">
          <w:rPr>
            <w:rPrChange w:id="541" w:author="Meg Walker" w:date="2026-01-20T11:24:00Z" w16du:dateUtc="2026-01-20T11:24:00Z">
              <w:rPr>
                <w:rStyle w:val="Hyperlink"/>
              </w:rPr>
            </w:rPrChange>
          </w:rPr>
          <w:delText>Figure 4.7</w:delText>
        </w:r>
        <w:r w:rsidR="00D9434A" w:rsidRPr="00143C85" w:rsidDel="00DB5859">
          <w:fldChar w:fldCharType="end"/>
        </w:r>
      </w:del>
      <w:ins w:id="542" w:author="Meg Walker" w:date="2026-01-20T10:24:00Z" w16du:dateUtc="2026-01-20T10:24:00Z">
        <w:r w:rsidR="00DB5859" w:rsidRPr="00143C85">
          <w:fldChar w:fldCharType="begin"/>
        </w:r>
        <w:r w:rsidR="00DB5859" w:rsidRPr="00143C85">
          <w:instrText>HYPERLINK \l "fig-dsp-model" \h</w:instrText>
        </w:r>
        <w:r w:rsidR="00DB5859" w:rsidRPr="00143C85">
          <w:fldChar w:fldCharType="separate"/>
        </w:r>
        <w:r w:rsidR="00DB5859" w:rsidRPr="00143C85">
          <w:rPr>
            <w:rPrChange w:id="543" w:author="Meg Walker" w:date="2026-01-20T11:24:00Z" w16du:dateUtc="2026-01-20T11:24:00Z">
              <w:rPr>
                <w:rStyle w:val="Hyperlink"/>
              </w:rPr>
            </w:rPrChange>
          </w:rPr>
          <w:t>Figure 4.7</w:t>
        </w:r>
        <w:r w:rsidR="00DB5859" w:rsidRPr="00143C85">
          <w:fldChar w:fldCharType="end"/>
        </w:r>
      </w:ins>
      <w:r w:rsidR="00D9434A" w:rsidRPr="00143C85">
        <w:t>) and support for redistribution (</w:t>
      </w:r>
      <w:del w:id="544" w:author="Meg Walker" w:date="2026-01-20T10:24:00Z" w16du:dateUtc="2026-01-20T10:24:00Z">
        <w:r w:rsidR="00D9434A" w:rsidRPr="00143C85" w:rsidDel="00DB5859">
          <w:fldChar w:fldCharType="begin"/>
        </w:r>
        <w:r w:rsidR="00D9434A" w:rsidRPr="00143C85" w:rsidDel="00DB5859">
          <w:delInstrText>HYPERLINK \l "fig-budget-model" \h</w:delInstrText>
        </w:r>
        <w:r w:rsidR="00D9434A" w:rsidRPr="00143C85" w:rsidDel="00DB5859">
          <w:fldChar w:fldCharType="separate"/>
        </w:r>
        <w:r w:rsidR="00D9434A" w:rsidRPr="00143C85" w:rsidDel="00DB5859">
          <w:rPr>
            <w:rPrChange w:id="545" w:author="Meg Walker" w:date="2026-01-20T11:24:00Z" w16du:dateUtc="2026-01-20T11:24:00Z">
              <w:rPr>
                <w:rStyle w:val="Hyperlink"/>
              </w:rPr>
            </w:rPrChange>
          </w:rPr>
          <w:delText>Figure 4.9</w:delText>
        </w:r>
        <w:r w:rsidR="00D9434A" w:rsidRPr="00143C85" w:rsidDel="00DB5859">
          <w:fldChar w:fldCharType="end"/>
        </w:r>
      </w:del>
      <w:ins w:id="546" w:author="Meg Walker" w:date="2026-01-20T10:24:00Z" w16du:dateUtc="2026-01-20T10:24:00Z">
        <w:r w:rsidR="00DB5859" w:rsidRPr="00143C85">
          <w:fldChar w:fldCharType="begin"/>
        </w:r>
        <w:r w:rsidR="00DB5859" w:rsidRPr="00143C85">
          <w:instrText>HYPERLINK \l "fig-budget-model" \h</w:instrText>
        </w:r>
        <w:r w:rsidR="00DB5859" w:rsidRPr="00143C85">
          <w:fldChar w:fldCharType="separate"/>
        </w:r>
        <w:r w:rsidR="00DB5859" w:rsidRPr="00143C85">
          <w:rPr>
            <w:rPrChange w:id="547" w:author="Meg Walker" w:date="2026-01-20T11:24:00Z" w16du:dateUtc="2026-01-20T11:24:00Z">
              <w:rPr>
                <w:rStyle w:val="Hyperlink"/>
              </w:rPr>
            </w:rPrChange>
          </w:rPr>
          <w:t>Figure 4.9</w:t>
        </w:r>
        <w:r w:rsidR="00DB5859" w:rsidRPr="00143C85">
          <w:fldChar w:fldCharType="end"/>
        </w:r>
      </w:ins>
      <w:r w:rsidR="00D9434A" w:rsidRPr="00143C85">
        <w:t>).</w:t>
      </w:r>
      <w:r w:rsidRPr="00143C85">
        <w:t xml:space="preserve"> </w:t>
      </w:r>
      <w:r w:rsidR="00D20ED7" w:rsidRPr="00143C85">
        <w:t xml:space="preserve">The impact of the pandemic is also visible. </w:t>
      </w:r>
      <w:del w:id="548" w:author="Meg Walker" w:date="2026-01-13T12:39:00Z" w16du:dateUtc="2026-01-13T12:39:00Z">
        <w:r w:rsidR="00D20ED7" w:rsidRPr="00143C85" w:rsidDel="00A97FD2">
          <w:delText xml:space="preserve"> </w:delText>
        </w:r>
      </w:del>
      <w:r w:rsidR="00D9434A" w:rsidRPr="00143C85">
        <w:t>Those who experienced job loss during the COVID</w:t>
      </w:r>
      <w:ins w:id="549" w:author="Meg Walker" w:date="2026-01-20T10:25:00Z" w16du:dateUtc="2026-01-20T10:25:00Z">
        <w:r w:rsidR="00DB5859" w:rsidRPr="00143C85">
          <w:t>-</w:t>
        </w:r>
      </w:ins>
      <w:r w:rsidR="00D9434A" w:rsidRPr="00143C85">
        <w:t>19 pandemic are more supportive of redistribution, regardless of their financial situation (</w:t>
      </w:r>
      <w:del w:id="550" w:author="Meg Walker" w:date="2026-01-20T10:25:00Z" w16du:dateUtc="2026-01-20T10:25:00Z">
        <w:r w:rsidR="00D9434A" w:rsidRPr="00143C85" w:rsidDel="00DB5859">
          <w:fldChar w:fldCharType="begin"/>
        </w:r>
        <w:r w:rsidR="00D9434A" w:rsidRPr="00143C85" w:rsidDel="00DB5859">
          <w:delInstrText>HYPERLINK \l "fig-covid" \h</w:delInstrText>
        </w:r>
        <w:r w:rsidR="00D9434A" w:rsidRPr="00143C85" w:rsidDel="00DB5859">
          <w:fldChar w:fldCharType="separate"/>
        </w:r>
        <w:r w:rsidR="00D9434A" w:rsidRPr="00143C85" w:rsidDel="00DB5859">
          <w:rPr>
            <w:rPrChange w:id="551" w:author="Meg Walker" w:date="2026-01-20T11:24:00Z" w16du:dateUtc="2026-01-20T11:24:00Z">
              <w:rPr>
                <w:rStyle w:val="Hyperlink"/>
              </w:rPr>
            </w:rPrChange>
          </w:rPr>
          <w:delText>Figure 4.10</w:delText>
        </w:r>
        <w:r w:rsidR="00D9434A" w:rsidRPr="00143C85" w:rsidDel="00DB5859">
          <w:fldChar w:fldCharType="end"/>
        </w:r>
      </w:del>
      <w:ins w:id="552" w:author="Meg Walker" w:date="2026-01-20T10:25:00Z" w16du:dateUtc="2026-01-20T10:25:00Z">
        <w:r w:rsidR="00DB5859" w:rsidRPr="00143C85">
          <w:fldChar w:fldCharType="begin"/>
        </w:r>
        <w:r w:rsidR="00DB5859" w:rsidRPr="00143C85">
          <w:instrText>HYPERLINK \l "fig-covid" \h</w:instrText>
        </w:r>
        <w:r w:rsidR="00DB5859" w:rsidRPr="00143C85">
          <w:fldChar w:fldCharType="separate"/>
        </w:r>
        <w:r w:rsidR="00DB5859" w:rsidRPr="00143C85">
          <w:rPr>
            <w:rPrChange w:id="553" w:author="Meg Walker" w:date="2026-01-20T11:24:00Z" w16du:dateUtc="2026-01-20T11:24:00Z">
              <w:rPr>
                <w:rStyle w:val="Hyperlink"/>
              </w:rPr>
            </w:rPrChange>
          </w:rPr>
          <w:t>Figure 4.10</w:t>
        </w:r>
        <w:r w:rsidR="00DB5859" w:rsidRPr="00143C85">
          <w:fldChar w:fldCharType="end"/>
        </w:r>
      </w:ins>
      <w:r w:rsidR="00D9434A" w:rsidRPr="00143C85">
        <w:t>)</w:t>
      </w:r>
      <w:r w:rsidR="0088377D" w:rsidRPr="00143C85">
        <w:t>, suggesting that the enhanced role of government in supporting incomes during that period boosted support for redistribution</w:t>
      </w:r>
      <w:r w:rsidR="0088377D">
        <w:t xml:space="preserve">. </w:t>
      </w:r>
    </w:p>
    <w:p w14:paraId="237C1F62" w14:textId="75519BB9" w:rsidR="00D20ED7" w:rsidRDefault="00D20ED7">
      <w:pPr>
        <w:pStyle w:val="ESRIBodyText"/>
        <w:pPrChange w:id="554" w:author="Meg Walker" w:date="2026-01-13T11:46:00Z" w16du:dateUtc="2026-01-13T11:46:00Z">
          <w:pPr>
            <w:pStyle w:val="RSBodytext"/>
          </w:pPr>
        </w:pPrChange>
      </w:pPr>
      <w:r>
        <w:t xml:space="preserve">These </w:t>
      </w:r>
      <w:r w:rsidR="00631E88">
        <w:t>findings</w:t>
      </w:r>
      <w:r>
        <w:t xml:space="preserve"> suggest that there is a strong basis of support for government policies of redistribution</w:t>
      </w:r>
      <w:ins w:id="555" w:author="Meg Walker" w:date="2026-01-20T10:26:00Z" w16du:dateUtc="2026-01-20T10:26:00Z">
        <w:r w:rsidR="00DB5859">
          <w:t>;</w:t>
        </w:r>
      </w:ins>
      <w:del w:id="556" w:author="Meg Walker" w:date="2026-01-20T10:26:00Z" w16du:dateUtc="2026-01-20T10:26:00Z">
        <w:r w:rsidDel="00DB5859">
          <w:delText>,</w:delText>
        </w:r>
      </w:del>
      <w:r>
        <w:t xml:space="preserve"> however</w:t>
      </w:r>
      <w:ins w:id="557" w:author="Meg Walker" w:date="2026-01-20T10:26:00Z" w16du:dateUtc="2026-01-20T10:26:00Z">
        <w:r w:rsidR="00DB5859">
          <w:t>,</w:t>
        </w:r>
      </w:ins>
      <w:r>
        <w:t xml:space="preserve"> these are sensitive to framing, with a focus on fraud rather than citizens</w:t>
      </w:r>
      <w:ins w:id="558" w:author="Meg Walker" w:date="2026-01-20T10:26:00Z" w16du:dateUtc="2026-01-20T10:26:00Z">
        <w:r w:rsidR="00DB5859">
          <w:t>’</w:t>
        </w:r>
      </w:ins>
      <w:r>
        <w:t xml:space="preserve"> entitlements</w:t>
      </w:r>
      <w:ins w:id="559" w:author="Meg Walker" w:date="2026-01-20T10:26:00Z" w16du:dateUtc="2026-01-20T10:26:00Z">
        <w:r w:rsidR="00DB5859">
          <w:t>,</w:t>
        </w:r>
      </w:ins>
      <w:r>
        <w:t xml:space="preserve"> leading to more negative sentiment about redistribution. </w:t>
      </w:r>
      <w:del w:id="560" w:author="Meg Walker" w:date="2026-01-13T11:46:00Z" w16du:dateUtc="2026-01-13T11:46:00Z">
        <w:r w:rsidDel="006D3B5B">
          <w:delText xml:space="preserve"> </w:delText>
        </w:r>
      </w:del>
      <w:r>
        <w:t xml:space="preserve">Attitudes to welfare are also sensitive to trade-offs and perceived hierarchies of deservingness. </w:t>
      </w:r>
      <w:del w:id="561" w:author="Meg Walker" w:date="2026-01-13T11:46:00Z" w16du:dateUtc="2026-01-13T11:46:00Z">
        <w:r w:rsidDel="006D3B5B">
          <w:delText xml:space="preserve">  </w:delText>
        </w:r>
      </w:del>
      <w:r w:rsidR="0088377D">
        <w:t xml:space="preserve">Awareness of </w:t>
      </w:r>
      <w:r w:rsidR="00A5762D">
        <w:t>one’s</w:t>
      </w:r>
      <w:r w:rsidR="0088377D">
        <w:t xml:space="preserve"> own potential reliance on </w:t>
      </w:r>
      <w:r w:rsidR="00962E8D">
        <w:t>social benefits</w:t>
      </w:r>
      <w:r w:rsidR="0088377D">
        <w:t xml:space="preserve"> motivates support for redistribution but so does people’s sense of what </w:t>
      </w:r>
      <w:ins w:id="562" w:author="Meg Walker" w:date="2026-01-20T10:27:00Z" w16du:dateUtc="2026-01-20T10:27:00Z">
        <w:r w:rsidR="00DB5859">
          <w:br/>
        </w:r>
      </w:ins>
      <w:r w:rsidR="0088377D">
        <w:t xml:space="preserve">is fair. Lessons from behavioural studies suggest that providing information to individuals about the extent of existing inequalities influences individual support for redistribution. </w:t>
      </w:r>
      <w:del w:id="563" w:author="Meg Walker" w:date="2026-01-13T12:39:00Z" w16du:dateUtc="2026-01-13T12:39:00Z">
        <w:r w:rsidR="00967CE4" w:rsidRPr="00967CE4" w:rsidDel="00A97FD2">
          <w:delText xml:space="preserve"> </w:delText>
        </w:r>
      </w:del>
      <w:r w:rsidR="00967CE4">
        <w:t>These findings underscore the importance of governments addressing misperceptions related to</w:t>
      </w:r>
      <w:r w:rsidR="0088377D">
        <w:t xml:space="preserve"> welfare recipients and </w:t>
      </w:r>
      <w:r w:rsidR="007C5DB5">
        <w:t xml:space="preserve">providing </w:t>
      </w:r>
      <w:r w:rsidR="0088377D">
        <w:t xml:space="preserve">reliable information about inequalities in society. </w:t>
      </w:r>
    </w:p>
    <w:p w14:paraId="21C75C9D" w14:textId="77777777" w:rsidR="000E1BD6" w:rsidRDefault="000E1BD6">
      <w:bookmarkStart w:id="564" w:name="sec-introduction"/>
      <w:bookmarkEnd w:id="472"/>
    </w:p>
    <w:p w14:paraId="579ACEC8" w14:textId="77777777" w:rsidR="00C80D00" w:rsidRDefault="00C80D00"/>
    <w:p w14:paraId="299E0A53" w14:textId="1E81AE01" w:rsidR="009204BE" w:rsidRDefault="009204BE">
      <w:pPr>
        <w:sectPr w:rsidR="009204BE" w:rsidSect="00F72C6C">
          <w:headerReference w:type="even" r:id="rId19"/>
          <w:headerReference w:type="default" r:id="rId20"/>
          <w:pgSz w:w="11906" w:h="16838"/>
          <w:pgMar w:top="1440" w:right="1440" w:bottom="851" w:left="1440" w:header="709" w:footer="709" w:gutter="0"/>
          <w:pgNumType w:fmt="lowerRoman"/>
          <w:cols w:space="708"/>
          <w:docGrid w:linePitch="360"/>
          <w:sectPrChange w:id="571" w:author="Meg Walker" w:date="2026-01-12T17:43:00Z" w16du:dateUtc="2026-01-12T17:43:00Z">
            <w:sectPr w:rsidR="009204BE" w:rsidSect="00F72C6C">
              <w:pgMar w:top="1440" w:right="1440" w:bottom="851" w:left="1440" w:header="708" w:footer="708" w:gutter="0"/>
              <w:pgNumType w:fmt="decimal"/>
            </w:sectPr>
          </w:sectPrChange>
        </w:sectPr>
      </w:pPr>
    </w:p>
    <w:p w14:paraId="51DD4BB8" w14:textId="60C7F2B0" w:rsidR="000E35CE" w:rsidRPr="0093680A" w:rsidRDefault="00C83876" w:rsidP="0093680A">
      <w:pPr>
        <w:pStyle w:val="RSCHAPTERNUMBER"/>
      </w:pPr>
      <w:bookmarkStart w:id="572" w:name="_Toc210983444"/>
      <w:bookmarkStart w:id="573" w:name="_Toc211497159"/>
      <w:r w:rsidRPr="0093680A">
        <w:lastRenderedPageBreak/>
        <w:t xml:space="preserve">CHAPTER </w:t>
      </w:r>
      <w:r w:rsidR="00D9434A" w:rsidRPr="0093680A">
        <w:t>1</w:t>
      </w:r>
      <w:bookmarkEnd w:id="572"/>
      <w:bookmarkEnd w:id="573"/>
    </w:p>
    <w:p w14:paraId="19B02AB2" w14:textId="41F2639A" w:rsidR="0093680A" w:rsidRDefault="0093680A">
      <w:pPr>
        <w:pStyle w:val="ESRIChapterName"/>
        <w:pPrChange w:id="574" w:author="Meg Walker" w:date="2026-01-13T11:46:00Z" w16du:dateUtc="2026-01-13T11:46:00Z">
          <w:pPr>
            <w:pStyle w:val="RSChaptername"/>
          </w:pPr>
        </w:pPrChange>
      </w:pPr>
      <w:bookmarkStart w:id="575" w:name="_Toc210983445"/>
      <w:bookmarkStart w:id="576" w:name="_Toc211497160"/>
      <w:r>
        <w:t>Introduction</w:t>
      </w:r>
      <w:bookmarkEnd w:id="575"/>
      <w:bookmarkEnd w:id="576"/>
    </w:p>
    <w:p w14:paraId="5462D6FC" w14:textId="77777777" w:rsidR="007C4313" w:rsidRDefault="007C4313">
      <w:pPr>
        <w:pStyle w:val="ESRIBodyText"/>
        <w:rPr>
          <w:ins w:id="577" w:author="Meg Walker" w:date="2026-01-20T10:28:00Z" w16du:dateUtc="2026-01-20T10:28:00Z"/>
        </w:rPr>
      </w:pPr>
    </w:p>
    <w:p w14:paraId="51DD4BB9" w14:textId="55E2830C" w:rsidR="000E35CE" w:rsidRDefault="00D9434A">
      <w:pPr>
        <w:pStyle w:val="ESRIBodyText"/>
        <w:pPrChange w:id="578" w:author="Meg Walker" w:date="2026-01-13T11:47:00Z" w16du:dateUtc="2026-01-13T11:47:00Z">
          <w:pPr>
            <w:pStyle w:val="FirstParagraph"/>
          </w:pPr>
        </w:pPrChange>
      </w:pPr>
      <w:r>
        <w:t>Many vulnerable individuals and families in Ireland, each with different profiles, circumstances</w:t>
      </w:r>
      <w:del w:id="579" w:author="Meg Walker" w:date="2026-01-20T10:28:00Z" w16du:dateUtc="2026-01-20T10:28:00Z">
        <w:r w:rsidDel="007C4313">
          <w:delText>,</w:delText>
        </w:r>
      </w:del>
      <w:r>
        <w:t xml:space="preserve"> and needs, are struggling to make ends meet and are falling </w:t>
      </w:r>
      <w:ins w:id="580" w:author="Meg Walker" w:date="2026-01-20T10:35:00Z" w16du:dateUtc="2026-01-20T10:35:00Z">
        <w:r w:rsidR="00DA6064">
          <w:br/>
        </w:r>
      </w:ins>
      <w:r>
        <w:t xml:space="preserve">into poverty. According to 2024 figures from the Central Statistics Office (CSO), </w:t>
      </w:r>
      <w:ins w:id="581" w:author="Meg Walker" w:date="2026-01-20T10:35:00Z" w16du:dateUtc="2026-01-20T10:35:00Z">
        <w:r w:rsidR="00DA6064">
          <w:br/>
        </w:r>
      </w:ins>
      <w:r>
        <w:t xml:space="preserve">12 per cent are at risk of poverty and 16 per cent experience material deprivation. </w:t>
      </w:r>
      <w:ins w:id="582" w:author="Meg Walker" w:date="2026-01-20T10:35:00Z" w16du:dateUtc="2026-01-20T10:35:00Z">
        <w:r w:rsidR="00DA6064">
          <w:br/>
        </w:r>
      </w:ins>
      <w:r>
        <w:t>A significant part of the Irish population relies on welfare benefits (social transfers), but the current level of support is often insufficient to protect them from poverty. Given the limits to government finances and the competing demands for funding social welfare in Ireland, it is crucial to have a better understanding of the public support to State actions designed to address these challenges.</w:t>
      </w:r>
    </w:p>
    <w:p w14:paraId="51DD4BBA" w14:textId="27FC9A03" w:rsidR="000E35CE" w:rsidRDefault="00D9434A">
      <w:pPr>
        <w:pStyle w:val="ESRIBodyText"/>
        <w:pPrChange w:id="583" w:author="Meg Walker" w:date="2026-01-13T11:47:00Z" w16du:dateUtc="2026-01-13T11:47:00Z">
          <w:pPr>
            <w:pStyle w:val="BodyText"/>
          </w:pPr>
        </w:pPrChange>
      </w:pPr>
      <w:r>
        <w:t xml:space="preserve">With this objective, the current report presents findings of a research project </w:t>
      </w:r>
      <w:ins w:id="584" w:author="Meg Walker" w:date="2026-01-20T10:36:00Z" w16du:dateUtc="2026-01-20T10:36:00Z">
        <w:r w:rsidR="00DA6064">
          <w:br/>
        </w:r>
      </w:ins>
      <w:r>
        <w:t>that explored attitudes towards welfare and redistributive policies among Irish residents. Ireland offers a particularly relevant context for this research. Over the past few decades, Irish society experienced different levels of economic growth, income inequality</w:t>
      </w:r>
      <w:del w:id="585" w:author="Meg Walker" w:date="2026-01-20T10:37:00Z" w16du:dateUtc="2026-01-20T10:37:00Z">
        <w:r w:rsidDel="00DA6064">
          <w:delText>,</w:delText>
        </w:r>
      </w:del>
      <w:r>
        <w:t xml:space="preserve"> and </w:t>
      </w:r>
      <w:r w:rsidRPr="00143C85">
        <w:t>poverty (</w:t>
      </w:r>
      <w:r w:rsidRPr="00143C85">
        <w:fldChar w:fldCharType="begin"/>
      </w:r>
      <w:r w:rsidRPr="00143C85">
        <w:instrText>HYPERLINK \l "ref-roantree_poverty_2025" \h</w:instrText>
      </w:r>
      <w:r w:rsidRPr="00143C85">
        <w:fldChar w:fldCharType="separate"/>
      </w:r>
      <w:r w:rsidRPr="00143C85">
        <w:rPr>
          <w:rPrChange w:id="586" w:author="Meg Walker" w:date="2026-01-20T11:23:00Z" w16du:dateUtc="2026-01-20T11:23:00Z">
            <w:rPr>
              <w:rStyle w:val="Hyperlink"/>
            </w:rPr>
          </w:rPrChange>
        </w:rPr>
        <w:t>Roantree et al.</w:t>
      </w:r>
      <w:ins w:id="587" w:author="Meg Walker" w:date="2026-01-20T10:37:00Z" w16du:dateUtc="2026-01-20T10:37:00Z">
        <w:r w:rsidR="00DA6064" w:rsidRPr="00143C85">
          <w:rPr>
            <w:rPrChange w:id="588" w:author="Meg Walker" w:date="2026-01-20T11:23:00Z" w16du:dateUtc="2026-01-20T11:23:00Z">
              <w:rPr>
                <w:rStyle w:val="Hyperlink"/>
              </w:rPr>
            </w:rPrChange>
          </w:rPr>
          <w:t>,</w:t>
        </w:r>
      </w:ins>
      <w:r w:rsidRPr="00143C85">
        <w:rPr>
          <w:rPrChange w:id="589" w:author="Meg Walker" w:date="2026-01-20T11:23:00Z" w16du:dateUtc="2026-01-20T11:23:00Z">
            <w:rPr>
              <w:rStyle w:val="Hyperlink"/>
            </w:rPr>
          </w:rPrChange>
        </w:rPr>
        <w:t xml:space="preserve"> 2025</w:t>
      </w:r>
      <w:r w:rsidRPr="00143C85">
        <w:fldChar w:fldCharType="end"/>
      </w:r>
      <w:r w:rsidRPr="00143C85">
        <w:t>). In</w:t>
      </w:r>
      <w:r>
        <w:t xml:space="preserve"> this sense, the changing socio-economic environment provides valuable information to examine the factors associated with public support for welfare policies and income redistribution. </w:t>
      </w:r>
      <w:ins w:id="590" w:author="Meg Walker" w:date="2026-01-20T10:38:00Z" w16du:dateUtc="2026-01-20T10:38:00Z">
        <w:r w:rsidR="00DA6064">
          <w:br/>
        </w:r>
      </w:ins>
      <w:r>
        <w:t>To explore this, we analyse multiple rounds of the European Social Survey (ESS) conducted between 2002 and 2024.</w:t>
      </w:r>
    </w:p>
    <w:p w14:paraId="51DD4BBB" w14:textId="7233ECED" w:rsidR="000E35CE" w:rsidRPr="006D3B5B" w:rsidRDefault="00D9434A">
      <w:pPr>
        <w:pStyle w:val="ESRIBodyText"/>
        <w:pPrChange w:id="591" w:author="Meg Walker" w:date="2026-01-13T11:47:00Z" w16du:dateUtc="2026-01-13T11:47:00Z">
          <w:pPr>
            <w:pStyle w:val="BodyText"/>
          </w:pPr>
        </w:pPrChange>
      </w:pPr>
      <w:r w:rsidRPr="006D3B5B">
        <w:t>The research project was guide</w:t>
      </w:r>
      <w:r w:rsidR="00D823C1" w:rsidRPr="006D3B5B">
        <w:t>d</w:t>
      </w:r>
      <w:r w:rsidRPr="006D3B5B">
        <w:t xml:space="preserve"> by the following general questions:</w:t>
      </w:r>
    </w:p>
    <w:p w14:paraId="51DD4BBC" w14:textId="77777777" w:rsidR="000E35CE" w:rsidRDefault="00D9434A">
      <w:pPr>
        <w:pStyle w:val="ESRIBodyText"/>
        <w:numPr>
          <w:ilvl w:val="0"/>
          <w:numId w:val="12"/>
        </w:numPr>
        <w:pPrChange w:id="592" w:author="Meg Walker" w:date="2026-01-13T11:47:00Z" w16du:dateUtc="2026-01-13T11:47:00Z">
          <w:pPr>
            <w:numPr>
              <w:numId w:val="10"/>
            </w:numPr>
            <w:ind w:left="720" w:hanging="360"/>
          </w:pPr>
        </w:pPrChange>
      </w:pPr>
      <w:r>
        <w:rPr>
          <w:b/>
          <w:bCs/>
        </w:rPr>
        <w:t>Who</w:t>
      </w:r>
      <w:r>
        <w:t xml:space="preserve"> in Ireland supports income redistribution?</w:t>
      </w:r>
    </w:p>
    <w:p w14:paraId="51DD4BBD" w14:textId="77777777" w:rsidR="000E35CE" w:rsidRDefault="00D9434A">
      <w:pPr>
        <w:pStyle w:val="ESRIBodyText"/>
        <w:numPr>
          <w:ilvl w:val="0"/>
          <w:numId w:val="12"/>
        </w:numPr>
        <w:pPrChange w:id="593" w:author="Meg Walker" w:date="2026-01-13T11:47:00Z" w16du:dateUtc="2026-01-13T11:47:00Z">
          <w:pPr>
            <w:numPr>
              <w:numId w:val="10"/>
            </w:numPr>
            <w:ind w:left="720" w:hanging="360"/>
          </w:pPr>
        </w:pPrChange>
      </w:pPr>
      <w:r>
        <w:rPr>
          <w:b/>
          <w:bCs/>
        </w:rPr>
        <w:t>What</w:t>
      </w:r>
      <w:r>
        <w:t xml:space="preserve"> do Irish residents think about welfare policies?</w:t>
      </w:r>
    </w:p>
    <w:p w14:paraId="51DD4BBE" w14:textId="77777777" w:rsidR="000E35CE" w:rsidRDefault="00D9434A">
      <w:pPr>
        <w:pStyle w:val="ESRIBodyText"/>
        <w:numPr>
          <w:ilvl w:val="0"/>
          <w:numId w:val="12"/>
        </w:numPr>
        <w:pPrChange w:id="594" w:author="Meg Walker" w:date="2026-01-13T11:47:00Z" w16du:dateUtc="2026-01-13T11:47:00Z">
          <w:pPr>
            <w:numPr>
              <w:numId w:val="10"/>
            </w:numPr>
            <w:ind w:left="720" w:hanging="360"/>
          </w:pPr>
        </w:pPrChange>
      </w:pPr>
      <w:r>
        <w:t xml:space="preserve">Has the overall support for welfare policies and income redistribution </w:t>
      </w:r>
      <w:r>
        <w:rPr>
          <w:b/>
          <w:bCs/>
        </w:rPr>
        <w:t>changed</w:t>
      </w:r>
      <w:r>
        <w:t xml:space="preserve"> over time?</w:t>
      </w:r>
    </w:p>
    <w:p w14:paraId="51DD4BBF" w14:textId="775FBF63" w:rsidR="000E35CE" w:rsidRPr="00143C85" w:rsidRDefault="00D9434A">
      <w:pPr>
        <w:pStyle w:val="ESRIBodyText"/>
        <w:pPrChange w:id="595" w:author="Meg Walker" w:date="2026-01-20T11:23:00Z" w16du:dateUtc="2026-01-20T11:23:00Z">
          <w:pPr>
            <w:pStyle w:val="FirstParagraph"/>
          </w:pPr>
        </w:pPrChange>
      </w:pPr>
      <w:del w:id="596" w:author="Meg Walker" w:date="2026-01-20T10:38:00Z" w16du:dateUtc="2026-01-20T10:38:00Z">
        <w:r w:rsidRPr="00143C85" w:rsidDel="007E3B70">
          <w:fldChar w:fldCharType="begin"/>
        </w:r>
        <w:r w:rsidRPr="00143C85" w:rsidDel="007E3B70">
          <w:delInstrText>HYPERLINK \l "sec-who" \h</w:delInstrText>
        </w:r>
        <w:r w:rsidRPr="00143C85" w:rsidDel="007E3B70">
          <w:fldChar w:fldCharType="separate"/>
        </w:r>
        <w:r w:rsidRPr="00143C85" w:rsidDel="007E3B70">
          <w:rPr>
            <w:rPrChange w:id="597" w:author="Meg Walker" w:date="2026-01-20T11:23:00Z" w16du:dateUtc="2026-01-20T11:23:00Z">
              <w:rPr>
                <w:rStyle w:val="Hyperlink"/>
                <w:rFonts w:cstheme="minorBidi"/>
                <w:color w:val="auto"/>
              </w:rPr>
            </w:rPrChange>
          </w:rPr>
          <w:delText>Chapter 2</w:delText>
        </w:r>
        <w:r w:rsidRPr="00143C85" w:rsidDel="007E3B70">
          <w:fldChar w:fldCharType="end"/>
        </w:r>
      </w:del>
      <w:ins w:id="598" w:author="Meg Walker" w:date="2026-01-20T10:38:00Z" w16du:dateUtc="2026-01-20T10:38:00Z">
        <w:r w:rsidR="007E3B70" w:rsidRPr="00143C85">
          <w:fldChar w:fldCharType="begin"/>
        </w:r>
        <w:r w:rsidR="007E3B70" w:rsidRPr="00143C85">
          <w:instrText>HYPERLINK \l "sec-who" \h</w:instrText>
        </w:r>
        <w:r w:rsidR="007E3B70" w:rsidRPr="00143C85">
          <w:fldChar w:fldCharType="separate"/>
        </w:r>
        <w:r w:rsidR="007E3B70" w:rsidRPr="00143C85">
          <w:rPr>
            <w:rPrChange w:id="599" w:author="Meg Walker" w:date="2026-01-20T11:23:00Z" w16du:dateUtc="2026-01-20T11:23:00Z">
              <w:rPr>
                <w:rStyle w:val="Hyperlink"/>
                <w:rFonts w:cstheme="minorBidi"/>
                <w:color w:val="auto"/>
              </w:rPr>
            </w:rPrChange>
          </w:rPr>
          <w:t>Chapter 2</w:t>
        </w:r>
        <w:r w:rsidR="007E3B70" w:rsidRPr="00143C85">
          <w:fldChar w:fldCharType="end"/>
        </w:r>
      </w:ins>
      <w:r w:rsidRPr="00143C85">
        <w:t xml:space="preserve"> in this report addresses the first question of a diffuse and generalised support for income and wealth redistribution in </w:t>
      </w:r>
      <w:del w:id="600" w:author="Meg Walker" w:date="2026-01-20T10:39:00Z" w16du:dateUtc="2026-01-20T10:39:00Z">
        <w:r w:rsidRPr="00143C85" w:rsidDel="007E3B70">
          <w:delText xml:space="preserve">the </w:delText>
        </w:r>
      </w:del>
      <w:r w:rsidRPr="00143C85">
        <w:t xml:space="preserve">Irish society. </w:t>
      </w:r>
      <w:del w:id="601" w:author="Meg Walker" w:date="2026-01-20T10:39:00Z" w16du:dateUtc="2026-01-20T10:39:00Z">
        <w:r w:rsidRPr="00143C85" w:rsidDel="007E3B70">
          <w:fldChar w:fldCharType="begin"/>
        </w:r>
        <w:r w:rsidRPr="00143C85" w:rsidDel="007E3B70">
          <w:delInstrText>HYPERLINK \l "sec-what" \h</w:delInstrText>
        </w:r>
        <w:r w:rsidRPr="00143C85" w:rsidDel="007E3B70">
          <w:fldChar w:fldCharType="separate"/>
        </w:r>
        <w:r w:rsidRPr="00143C85" w:rsidDel="007E3B70">
          <w:rPr>
            <w:rPrChange w:id="602" w:author="Meg Walker" w:date="2026-01-20T11:23:00Z" w16du:dateUtc="2026-01-20T11:23:00Z">
              <w:rPr>
                <w:rStyle w:val="Hyperlink"/>
                <w:rFonts w:cstheme="minorBidi"/>
                <w:color w:val="auto"/>
              </w:rPr>
            </w:rPrChange>
          </w:rPr>
          <w:delText>Chapter 3</w:delText>
        </w:r>
        <w:r w:rsidRPr="00143C85" w:rsidDel="007E3B70">
          <w:fldChar w:fldCharType="end"/>
        </w:r>
      </w:del>
      <w:ins w:id="603" w:author="Meg Walker" w:date="2026-01-20T10:39:00Z" w16du:dateUtc="2026-01-20T10:39:00Z">
        <w:r w:rsidR="007E3B70" w:rsidRPr="00143C85">
          <w:fldChar w:fldCharType="begin"/>
        </w:r>
      </w:ins>
      <w:ins w:id="604" w:author="Meg Walker" w:date="2026-01-20T11:05:00Z" w16du:dateUtc="2026-01-20T11:05:00Z">
        <w:r w:rsidR="00A06582" w:rsidRPr="00143C85">
          <w:instrText xml:space="preserve">HYPERLINK  \l "Chapter3" \h </w:instrText>
        </w:r>
      </w:ins>
      <w:ins w:id="605" w:author="Meg Walker" w:date="2026-01-20T10:39:00Z" w16du:dateUtc="2026-01-20T10:39:00Z">
        <w:r w:rsidR="007E3B70" w:rsidRPr="00143C85">
          <w:fldChar w:fldCharType="separate"/>
        </w:r>
        <w:r w:rsidR="007E3B70" w:rsidRPr="00143C85">
          <w:rPr>
            <w:rPrChange w:id="606" w:author="Meg Walker" w:date="2026-01-20T11:23:00Z" w16du:dateUtc="2026-01-20T11:23:00Z">
              <w:rPr>
                <w:rStyle w:val="Hyperlink"/>
                <w:rFonts w:cstheme="minorBidi"/>
                <w:color w:val="auto"/>
              </w:rPr>
            </w:rPrChange>
          </w:rPr>
          <w:t>Chapter 3</w:t>
        </w:r>
        <w:r w:rsidR="007E3B70" w:rsidRPr="00143C85">
          <w:fldChar w:fldCharType="end"/>
        </w:r>
      </w:ins>
      <w:r w:rsidRPr="00143C85">
        <w:t xml:space="preserve">, addressing the second question, examines more specific support for welfare policies, beliefs about social benefits and their beneficiaries. Finally, </w:t>
      </w:r>
      <w:del w:id="607" w:author="Meg Walker" w:date="2026-01-20T10:39:00Z" w16du:dateUtc="2026-01-20T10:39:00Z">
        <w:r w:rsidRPr="00143C85" w:rsidDel="007E3B70">
          <w:fldChar w:fldCharType="begin"/>
        </w:r>
        <w:r w:rsidRPr="00143C85" w:rsidDel="007E3B70">
          <w:delInstrText>HYPERLINK \l "sec-change" \h</w:delInstrText>
        </w:r>
        <w:r w:rsidRPr="00143C85" w:rsidDel="007E3B70">
          <w:fldChar w:fldCharType="separate"/>
        </w:r>
        <w:r w:rsidRPr="00143C85" w:rsidDel="007E3B70">
          <w:rPr>
            <w:rPrChange w:id="608" w:author="Meg Walker" w:date="2026-01-20T11:23:00Z" w16du:dateUtc="2026-01-20T11:23:00Z">
              <w:rPr>
                <w:rStyle w:val="Hyperlink"/>
                <w:rFonts w:cstheme="minorBidi"/>
                <w:color w:val="auto"/>
              </w:rPr>
            </w:rPrChange>
          </w:rPr>
          <w:delText>Chapter 4</w:delText>
        </w:r>
        <w:r w:rsidRPr="00143C85" w:rsidDel="007E3B70">
          <w:fldChar w:fldCharType="end"/>
        </w:r>
      </w:del>
      <w:ins w:id="609" w:author="Meg Walker" w:date="2026-01-20T10:39:00Z" w16du:dateUtc="2026-01-20T10:39:00Z">
        <w:r w:rsidR="007E3B70" w:rsidRPr="00143C85">
          <w:fldChar w:fldCharType="begin"/>
        </w:r>
      </w:ins>
      <w:ins w:id="610" w:author="Meg Walker" w:date="2026-01-20T11:08:00Z" w16du:dateUtc="2026-01-20T11:08:00Z">
        <w:r w:rsidR="00A06582" w:rsidRPr="00143C85">
          <w:instrText xml:space="preserve">HYPERLINK  \l "Chapter4" \h </w:instrText>
        </w:r>
      </w:ins>
      <w:ins w:id="611" w:author="Meg Walker" w:date="2026-01-20T10:39:00Z" w16du:dateUtc="2026-01-20T10:39:00Z">
        <w:r w:rsidR="007E3B70" w:rsidRPr="00143C85">
          <w:fldChar w:fldCharType="separate"/>
        </w:r>
        <w:r w:rsidR="007E3B70" w:rsidRPr="00143C85">
          <w:rPr>
            <w:rPrChange w:id="612" w:author="Meg Walker" w:date="2026-01-20T11:23:00Z" w16du:dateUtc="2026-01-20T11:23:00Z">
              <w:rPr>
                <w:rStyle w:val="Hyperlink"/>
                <w:rFonts w:cstheme="minorBidi"/>
                <w:color w:val="auto"/>
              </w:rPr>
            </w:rPrChange>
          </w:rPr>
          <w:t>Chapter 4</w:t>
        </w:r>
        <w:r w:rsidR="007E3B70" w:rsidRPr="00143C85">
          <w:fldChar w:fldCharType="end"/>
        </w:r>
      </w:ins>
      <w:r w:rsidRPr="00143C85">
        <w:t xml:space="preserve"> looks at change </w:t>
      </w:r>
      <w:ins w:id="613" w:author="Meg Walker" w:date="2026-01-20T10:39:00Z" w16du:dateUtc="2026-01-20T10:39:00Z">
        <w:r w:rsidR="007E3B70" w:rsidRPr="00143C85">
          <w:br/>
        </w:r>
      </w:ins>
      <w:r w:rsidRPr="00143C85">
        <w:t xml:space="preserve">over time in relation to these topics and explores the possible impact of the </w:t>
      </w:r>
      <w:ins w:id="614" w:author="Meg Walker" w:date="2026-01-20T10:39:00Z" w16du:dateUtc="2026-01-20T10:39:00Z">
        <w:r w:rsidR="007E3B70" w:rsidRPr="00143C85">
          <w:br/>
        </w:r>
      </w:ins>
      <w:r w:rsidRPr="00143C85">
        <w:t>2008 economic recession and the 2020 pandemic.</w:t>
      </w:r>
    </w:p>
    <w:p w14:paraId="51DD4BC0" w14:textId="0E94B4FB" w:rsidR="000E35CE" w:rsidRDefault="00D9434A">
      <w:pPr>
        <w:pStyle w:val="ESRI11"/>
        <w:pPrChange w:id="615" w:author="Meg Walker" w:date="2026-01-13T11:48:00Z" w16du:dateUtc="2026-01-13T11:48:00Z">
          <w:pPr>
            <w:pStyle w:val="Heading2"/>
          </w:pPr>
        </w:pPrChange>
      </w:pPr>
      <w:bookmarkStart w:id="616" w:name="_Toc211497161"/>
      <w:bookmarkStart w:id="617" w:name="previous-research"/>
      <w:r>
        <w:t xml:space="preserve">1.1 </w:t>
      </w:r>
      <w:ins w:id="618" w:author="Meg Walker" w:date="2026-01-13T11:47:00Z" w16du:dateUtc="2026-01-13T11:47:00Z">
        <w:r w:rsidR="006D3B5B">
          <w:tab/>
        </w:r>
      </w:ins>
      <w:r>
        <w:t>Previous research</w:t>
      </w:r>
      <w:bookmarkEnd w:id="616"/>
    </w:p>
    <w:p w14:paraId="51DD4BC1" w14:textId="77777777" w:rsidR="000E35CE" w:rsidRDefault="00D9434A">
      <w:pPr>
        <w:pStyle w:val="ESRIBodyText"/>
        <w:pPrChange w:id="619" w:author="Meg Walker" w:date="2026-01-13T11:47:00Z" w16du:dateUtc="2026-01-13T11:47:00Z">
          <w:pPr>
            <w:pStyle w:val="FirstParagraph"/>
          </w:pPr>
        </w:pPrChange>
      </w:pPr>
      <w:r>
        <w:t>There is a substantial body of research on attitudes to welfare policies and the factors that influence their development. The analyses presented in this report stem from the following theoretical advancements on this topic.</w:t>
      </w:r>
    </w:p>
    <w:p w14:paraId="51DD4BC2" w14:textId="13DC56D4" w:rsidR="000E35CE" w:rsidRDefault="00D9434A">
      <w:pPr>
        <w:pStyle w:val="ESRI111"/>
        <w:pPrChange w:id="620" w:author="Meg Walker" w:date="2026-01-13T11:48:00Z" w16du:dateUtc="2026-01-13T11:48:00Z">
          <w:pPr>
            <w:pStyle w:val="Heading3"/>
          </w:pPr>
        </w:pPrChange>
      </w:pPr>
      <w:bookmarkStart w:id="621" w:name="_Toc211497162"/>
      <w:bookmarkStart w:id="622" w:name="societal-level-influences"/>
      <w:r>
        <w:lastRenderedPageBreak/>
        <w:t xml:space="preserve">1.1.1 </w:t>
      </w:r>
      <w:ins w:id="623" w:author="Meg Walker" w:date="2026-01-13T11:48:00Z" w16du:dateUtc="2026-01-13T11:48:00Z">
        <w:r w:rsidR="006D3B5B">
          <w:tab/>
        </w:r>
      </w:ins>
      <w:r>
        <w:t>Societal level influences</w:t>
      </w:r>
      <w:bookmarkEnd w:id="621"/>
    </w:p>
    <w:p w14:paraId="51DD4BC3" w14:textId="1096E29A" w:rsidR="000E35CE" w:rsidRPr="00143C85" w:rsidRDefault="00D9434A">
      <w:pPr>
        <w:pStyle w:val="ESRIBodyText"/>
        <w:pPrChange w:id="624" w:author="Meg Walker" w:date="2026-01-13T11:48:00Z" w16du:dateUtc="2026-01-13T11:48:00Z">
          <w:pPr>
            <w:pStyle w:val="FirstParagraph"/>
          </w:pPr>
        </w:pPrChange>
      </w:pPr>
      <w:r>
        <w:t>First, while the literature highlights several macro-level correlates (e.g</w:t>
      </w:r>
      <w:del w:id="625" w:author="Meg Walker" w:date="2026-01-20T11:10:00Z" w16du:dateUtc="2026-01-20T11:10:00Z">
        <w:r w:rsidDel="006702E0">
          <w:delText>. </w:delText>
        </w:r>
      </w:del>
      <w:ins w:id="626" w:author="Meg Walker" w:date="2026-01-20T11:10:00Z" w16du:dateUtc="2026-01-20T11:10:00Z">
        <w:r w:rsidR="006702E0">
          <w:t xml:space="preserve">. </w:t>
        </w:r>
      </w:ins>
      <w:r>
        <w:t xml:space="preserve">political culture, trust in government), economic inequality stands out as the most </w:t>
      </w:r>
      <w:r w:rsidRPr="00143C85">
        <w:t>discussed factor. Comparative research in Europe found higher support for income redistribution in countries with higher inequality (</w:t>
      </w:r>
      <w:r w:rsidRPr="00143C85">
        <w:fldChar w:fldCharType="begin"/>
      </w:r>
      <w:r w:rsidRPr="00143C85">
        <w:instrText>HYPERLINK \l "ref-velev_economic_2024" \h</w:instrText>
      </w:r>
      <w:r w:rsidRPr="00143C85">
        <w:fldChar w:fldCharType="separate"/>
      </w:r>
      <w:r w:rsidRPr="00143C85">
        <w:rPr>
          <w:rPrChange w:id="627" w:author="Meg Walker" w:date="2026-01-20T11:23:00Z" w16du:dateUtc="2026-01-20T11:23:00Z">
            <w:rPr>
              <w:rStyle w:val="Hyperlink"/>
            </w:rPr>
          </w:rPrChange>
        </w:rPr>
        <w:t>Velev and Schmidt-Catran</w:t>
      </w:r>
      <w:ins w:id="628" w:author="Meg Walker" w:date="2026-01-20T11:10:00Z" w16du:dateUtc="2026-01-20T11:10:00Z">
        <w:r w:rsidR="006702E0" w:rsidRPr="00143C85">
          <w:rPr>
            <w:rPrChange w:id="629" w:author="Meg Walker" w:date="2026-01-20T11:23:00Z" w16du:dateUtc="2026-01-20T11:23:00Z">
              <w:rPr>
                <w:rStyle w:val="Hyperlink"/>
              </w:rPr>
            </w:rPrChange>
          </w:rPr>
          <w:t>,</w:t>
        </w:r>
      </w:ins>
      <w:r w:rsidRPr="00143C85">
        <w:rPr>
          <w:rPrChange w:id="630" w:author="Meg Walker" w:date="2026-01-20T11:23:00Z" w16du:dateUtc="2026-01-20T11:23:00Z">
            <w:rPr>
              <w:rStyle w:val="Hyperlink"/>
            </w:rPr>
          </w:rPrChange>
        </w:rPr>
        <w:t xml:space="preserve"> 2024</w:t>
      </w:r>
      <w:r w:rsidRPr="00143C85">
        <w:fldChar w:fldCharType="end"/>
      </w:r>
      <w:r w:rsidRPr="00143C85">
        <w:t xml:space="preserve">; </w:t>
      </w:r>
      <w:r w:rsidRPr="00143C85">
        <w:fldChar w:fldCharType="begin"/>
      </w:r>
      <w:r w:rsidRPr="00143C85">
        <w:instrText>HYPERLINK \l "ref-finseraas_income_2009" \h</w:instrText>
      </w:r>
      <w:r w:rsidRPr="00143C85">
        <w:fldChar w:fldCharType="separate"/>
      </w:r>
      <w:r w:rsidRPr="00143C85">
        <w:rPr>
          <w:rPrChange w:id="631" w:author="Meg Walker" w:date="2026-01-20T11:23:00Z" w16du:dateUtc="2026-01-20T11:23:00Z">
            <w:rPr>
              <w:rStyle w:val="Hyperlink"/>
            </w:rPr>
          </w:rPrChange>
        </w:rPr>
        <w:t>Finseraas</w:t>
      </w:r>
      <w:ins w:id="632" w:author="Meg Walker" w:date="2026-01-20T11:10:00Z" w16du:dateUtc="2026-01-20T11:10:00Z">
        <w:r w:rsidR="006702E0" w:rsidRPr="00143C85">
          <w:rPr>
            <w:rPrChange w:id="633" w:author="Meg Walker" w:date="2026-01-20T11:23:00Z" w16du:dateUtc="2026-01-20T11:23:00Z">
              <w:rPr>
                <w:rStyle w:val="Hyperlink"/>
              </w:rPr>
            </w:rPrChange>
          </w:rPr>
          <w:t>,</w:t>
        </w:r>
      </w:ins>
      <w:r w:rsidRPr="00143C85">
        <w:rPr>
          <w:rPrChange w:id="634" w:author="Meg Walker" w:date="2026-01-20T11:23:00Z" w16du:dateUtc="2026-01-20T11:23:00Z">
            <w:rPr>
              <w:rStyle w:val="Hyperlink"/>
            </w:rPr>
          </w:rPrChange>
        </w:rPr>
        <w:t xml:space="preserve"> 2009</w:t>
      </w:r>
      <w:r w:rsidRPr="00143C85">
        <w:fldChar w:fldCharType="end"/>
      </w:r>
      <w:r w:rsidRPr="00143C85">
        <w:t>). However, despite rising levels of inequality in the past decades, support for redistribution remained apparently stable over time (</w:t>
      </w:r>
      <w:r w:rsidRPr="00143C85">
        <w:fldChar w:fldCharType="begin"/>
      </w:r>
      <w:r w:rsidRPr="00143C85">
        <w:instrText>HYPERLINK \l "ref-lupu_unequal_2023" \h</w:instrText>
      </w:r>
      <w:r w:rsidRPr="00143C85">
        <w:fldChar w:fldCharType="separate"/>
      </w:r>
      <w:r w:rsidRPr="00143C85">
        <w:rPr>
          <w:rPrChange w:id="635" w:author="Meg Walker" w:date="2026-01-20T11:23:00Z" w16du:dateUtc="2026-01-20T11:23:00Z">
            <w:rPr>
              <w:rStyle w:val="Hyperlink"/>
            </w:rPr>
          </w:rPrChange>
        </w:rPr>
        <w:t>Lupu and Pontusson</w:t>
      </w:r>
      <w:ins w:id="636" w:author="Meg Walker" w:date="2026-01-20T11:12:00Z" w16du:dateUtc="2026-01-20T11:12:00Z">
        <w:r w:rsidR="006702E0" w:rsidRPr="00143C85">
          <w:rPr>
            <w:rPrChange w:id="637" w:author="Meg Walker" w:date="2026-01-20T11:23:00Z" w16du:dateUtc="2026-01-20T11:23:00Z">
              <w:rPr>
                <w:rStyle w:val="Hyperlink"/>
              </w:rPr>
            </w:rPrChange>
          </w:rPr>
          <w:t>,</w:t>
        </w:r>
      </w:ins>
      <w:r w:rsidRPr="00143C85">
        <w:rPr>
          <w:rPrChange w:id="638" w:author="Meg Walker" w:date="2026-01-20T11:23:00Z" w16du:dateUtc="2026-01-20T11:23:00Z">
            <w:rPr>
              <w:rStyle w:val="Hyperlink"/>
            </w:rPr>
          </w:rPrChange>
        </w:rPr>
        <w:t xml:space="preserve"> 2023</w:t>
      </w:r>
      <w:r w:rsidRPr="00143C85">
        <w:fldChar w:fldCharType="end"/>
      </w:r>
      <w:r w:rsidRPr="00143C85">
        <w:t>)</w:t>
      </w:r>
      <w:del w:id="639" w:author="Meg Walker" w:date="2026-01-20T11:12:00Z" w16du:dateUtc="2026-01-20T11:12:00Z">
        <w:r w:rsidRPr="00143C85" w:rsidDel="006702E0">
          <w:delText>,</w:delText>
        </w:r>
      </w:del>
      <w:r w:rsidRPr="00143C85">
        <w:t xml:space="preserve">. Nevertheless, </w:t>
      </w:r>
      <w:r w:rsidR="00E8384F" w:rsidRPr="00143C85">
        <w:t>some studies emphasise the role of perceptions of inequality in this relationship</w:t>
      </w:r>
      <w:r w:rsidR="002F6F1A" w:rsidRPr="00143C85">
        <w:t>, which may differ from actual trends in inequality</w:t>
      </w:r>
      <w:r w:rsidR="00E8384F" w:rsidRPr="00143C85">
        <w:t xml:space="preserve"> (</w:t>
      </w:r>
      <w:ins w:id="640" w:author="Meg Walker" w:date="2026-01-20T11:19:00Z" w16du:dateUtc="2026-01-20T11:19:00Z">
        <w:r w:rsidR="00B61B2C" w:rsidRPr="00143C85">
          <w:fldChar w:fldCharType="begin"/>
        </w:r>
        <w:r w:rsidR="00B61B2C" w:rsidRPr="00143C85">
          <w:instrText>HYPERLINK  \l "ref_trump_income_2023"</w:instrText>
        </w:r>
        <w:r w:rsidR="00B61B2C" w:rsidRPr="00143C85">
          <w:fldChar w:fldCharType="separate"/>
        </w:r>
        <w:r w:rsidR="00E8384F" w:rsidRPr="00143C85">
          <w:rPr>
            <w:rPrChange w:id="641" w:author="Meg Walker" w:date="2026-01-20T11:23:00Z" w16du:dateUtc="2026-01-20T11:23:00Z">
              <w:rPr>
                <w:rStyle w:val="Hyperlink"/>
                <w:rFonts w:cstheme="minorBidi"/>
              </w:rPr>
            </w:rPrChange>
          </w:rPr>
          <w:t>Trump, 2023</w:t>
        </w:r>
        <w:r w:rsidR="00B61B2C" w:rsidRPr="00143C85">
          <w:fldChar w:fldCharType="end"/>
        </w:r>
      </w:ins>
      <w:r w:rsidR="00E8384F" w:rsidRPr="00143C85">
        <w:t xml:space="preserve">), and </w:t>
      </w:r>
      <w:r w:rsidRPr="00143C85">
        <w:t>covering a longer period of time, Hillen and Steiner (</w:t>
      </w:r>
      <w:r w:rsidRPr="00143C85">
        <w:fldChar w:fldCharType="begin"/>
      </w:r>
      <w:r w:rsidRPr="00143C85">
        <w:instrText>HYPERLINK \l "ref-hillen_rising_2025" \h</w:instrText>
      </w:r>
      <w:r w:rsidRPr="00143C85">
        <w:fldChar w:fldCharType="separate"/>
      </w:r>
      <w:r w:rsidRPr="00143C85">
        <w:rPr>
          <w:rPrChange w:id="642" w:author="Meg Walker" w:date="2026-01-20T11:23:00Z" w16du:dateUtc="2026-01-20T11:23:00Z">
            <w:rPr>
              <w:rStyle w:val="Hyperlink"/>
            </w:rPr>
          </w:rPrChange>
        </w:rPr>
        <w:t>2025</w:t>
      </w:r>
      <w:r w:rsidRPr="00143C85">
        <w:fldChar w:fldCharType="end"/>
      </w:r>
      <w:r w:rsidRPr="00143C85">
        <w:t>) find evidence that demand for redistribution grows when levels of inequality rise</w:t>
      </w:r>
      <w:r w:rsidR="00E8384F" w:rsidRPr="00143C85">
        <w:t>,</w:t>
      </w:r>
      <w:ins w:id="643" w:author="Meg Walker" w:date="2026-01-20T11:13:00Z" w16du:dateUtc="2026-01-20T11:13:00Z">
        <w:r w:rsidR="006702E0" w:rsidRPr="00143C85">
          <w:t xml:space="preserve"> </w:t>
        </w:r>
      </w:ins>
      <w:r w:rsidR="00E8384F" w:rsidRPr="00143C85">
        <w:t>so</w:t>
      </w:r>
      <w:r w:rsidRPr="00143C85">
        <w:t xml:space="preserve"> lack of policy responsiveness might be due to other factors rather than a lack of public demand.</w:t>
      </w:r>
    </w:p>
    <w:p w14:paraId="51DD4BC4" w14:textId="6D0B79EC" w:rsidR="000E35CE" w:rsidRDefault="00D9434A">
      <w:pPr>
        <w:pStyle w:val="ESRI111"/>
        <w:pPrChange w:id="644" w:author="Meg Walker" w:date="2026-01-13T11:48:00Z" w16du:dateUtc="2026-01-13T11:48:00Z">
          <w:pPr>
            <w:pStyle w:val="Heading3"/>
          </w:pPr>
        </w:pPrChange>
      </w:pPr>
      <w:bookmarkStart w:id="645" w:name="_Toc211497163"/>
      <w:bookmarkStart w:id="646" w:name="Xf3110010289f3eee84b744ce7139bf7dcae829f"/>
      <w:bookmarkEnd w:id="622"/>
      <w:r>
        <w:t xml:space="preserve">1.1.2 </w:t>
      </w:r>
      <w:ins w:id="647" w:author="Meg Walker" w:date="2026-01-13T11:48:00Z" w16du:dateUtc="2026-01-13T11:48:00Z">
        <w:r w:rsidR="006D3B5B">
          <w:tab/>
        </w:r>
      </w:ins>
      <w:r>
        <w:t>Socio-demographic predictors of welfare attitudes</w:t>
      </w:r>
      <w:bookmarkEnd w:id="645"/>
    </w:p>
    <w:p w14:paraId="51DD4BC5" w14:textId="32D9B5F9" w:rsidR="000E35CE" w:rsidRPr="00012AB2" w:rsidRDefault="00D9434A">
      <w:pPr>
        <w:pStyle w:val="ESRIBodyText"/>
        <w:pPrChange w:id="648" w:author="Meg Walker" w:date="2026-01-20T11:28:00Z" w16du:dateUtc="2026-01-20T11:28:00Z">
          <w:pPr>
            <w:pStyle w:val="FirstParagraph"/>
          </w:pPr>
        </w:pPrChange>
      </w:pPr>
      <w:r w:rsidRPr="00012AB2">
        <w:t>Several socio-demographic characteristics have been found to be associated with welfare attitudes and support for income redistribution. In terms of gender, women are found to be systematically more progressive in relation to policy preferences and support for redistribution (</w:t>
      </w:r>
      <w:r w:rsidRPr="00012AB2">
        <w:fldChar w:fldCharType="begin"/>
      </w:r>
      <w:r w:rsidRPr="00012AB2">
        <w:instrText>HYPERLINK \l "ref-shorrocks_attitudinal_2020" \h</w:instrText>
      </w:r>
      <w:r w:rsidRPr="00012AB2">
        <w:fldChar w:fldCharType="separate"/>
      </w:r>
      <w:r w:rsidRPr="00012AB2">
        <w:rPr>
          <w:rPrChange w:id="649" w:author="Meg Walker" w:date="2026-01-20T11:28:00Z" w16du:dateUtc="2026-01-20T11:28:00Z">
            <w:rPr>
              <w:rStyle w:val="Hyperlink"/>
              <w:rFonts w:cstheme="minorBidi"/>
              <w:color w:val="auto"/>
            </w:rPr>
          </w:rPrChange>
        </w:rPr>
        <w:t>Shorrocks and Grasso</w:t>
      </w:r>
      <w:ins w:id="650" w:author="Meg Walker" w:date="2026-01-20T11:26:00Z" w16du:dateUtc="2026-01-20T11:26:00Z">
        <w:r w:rsidR="00012AB2" w:rsidRPr="00012AB2">
          <w:rPr>
            <w:rPrChange w:id="651" w:author="Meg Walker" w:date="2026-01-20T11:28:00Z" w16du:dateUtc="2026-01-20T11:28:00Z">
              <w:rPr>
                <w:rStyle w:val="Hyperlink"/>
                <w:rFonts w:cstheme="minorBidi"/>
                <w:color w:val="auto"/>
              </w:rPr>
            </w:rPrChange>
          </w:rPr>
          <w:t>,</w:t>
        </w:r>
      </w:ins>
      <w:r w:rsidRPr="00012AB2">
        <w:rPr>
          <w:rPrChange w:id="652" w:author="Meg Walker" w:date="2026-01-20T11:28:00Z" w16du:dateUtc="2026-01-20T11:28:00Z">
            <w:rPr>
              <w:rStyle w:val="Hyperlink"/>
              <w:rFonts w:cstheme="minorBidi"/>
              <w:color w:val="auto"/>
            </w:rPr>
          </w:rPrChange>
        </w:rPr>
        <w:t xml:space="preserve"> 2020</w:t>
      </w:r>
      <w:r w:rsidRPr="00012AB2">
        <w:fldChar w:fldCharType="end"/>
      </w:r>
      <w:r w:rsidRPr="00012AB2">
        <w:t xml:space="preserve">; </w:t>
      </w:r>
      <w:r w:rsidRPr="00012AB2">
        <w:fldChar w:fldCharType="begin"/>
      </w:r>
      <w:r w:rsidRPr="00012AB2">
        <w:instrText>HYPERLINK \l "ref-inglehart_cultural_2018" \h</w:instrText>
      </w:r>
      <w:r w:rsidRPr="00012AB2">
        <w:fldChar w:fldCharType="separate"/>
      </w:r>
      <w:r w:rsidRPr="00012AB2">
        <w:rPr>
          <w:rPrChange w:id="653" w:author="Meg Walker" w:date="2026-01-20T11:28:00Z" w16du:dateUtc="2026-01-20T11:28:00Z">
            <w:rPr>
              <w:rStyle w:val="Hyperlink"/>
              <w:rFonts w:cstheme="minorBidi"/>
              <w:color w:val="auto"/>
            </w:rPr>
          </w:rPrChange>
        </w:rPr>
        <w:t>Inglehart</w:t>
      </w:r>
      <w:ins w:id="654" w:author="Meg Walker" w:date="2026-01-20T11:26:00Z" w16du:dateUtc="2026-01-20T11:26:00Z">
        <w:r w:rsidR="00012AB2" w:rsidRPr="00012AB2">
          <w:rPr>
            <w:rPrChange w:id="655" w:author="Meg Walker" w:date="2026-01-20T11:28:00Z" w16du:dateUtc="2026-01-20T11:28:00Z">
              <w:rPr>
                <w:rStyle w:val="Hyperlink"/>
                <w:rFonts w:cstheme="minorBidi"/>
                <w:color w:val="auto"/>
              </w:rPr>
            </w:rPrChange>
          </w:rPr>
          <w:t>,</w:t>
        </w:r>
      </w:ins>
      <w:r w:rsidRPr="00012AB2">
        <w:rPr>
          <w:rPrChange w:id="656" w:author="Meg Walker" w:date="2026-01-20T11:28:00Z" w16du:dateUtc="2026-01-20T11:28:00Z">
            <w:rPr>
              <w:rStyle w:val="Hyperlink"/>
              <w:rFonts w:cstheme="minorBidi"/>
              <w:color w:val="auto"/>
            </w:rPr>
          </w:rPrChange>
        </w:rPr>
        <w:t xml:space="preserve"> 2018</w:t>
      </w:r>
      <w:r w:rsidRPr="00012AB2">
        <w:fldChar w:fldCharType="end"/>
      </w:r>
      <w:r w:rsidRPr="00012AB2">
        <w:t xml:space="preserve">; </w:t>
      </w:r>
      <w:r w:rsidRPr="00012AB2">
        <w:fldChar w:fldCharType="begin"/>
      </w:r>
      <w:r w:rsidRPr="00012AB2">
        <w:instrText>HYPERLINK \l "ref-grasso_are_2025" \h</w:instrText>
      </w:r>
      <w:r w:rsidRPr="00012AB2">
        <w:fldChar w:fldCharType="separate"/>
      </w:r>
      <w:r w:rsidRPr="00012AB2">
        <w:rPr>
          <w:rPrChange w:id="657" w:author="Meg Walker" w:date="2026-01-20T11:28:00Z" w16du:dateUtc="2026-01-20T11:28:00Z">
            <w:rPr>
              <w:rStyle w:val="Hyperlink"/>
              <w:rFonts w:cstheme="minorBidi"/>
              <w:color w:val="auto"/>
            </w:rPr>
          </w:rPrChange>
        </w:rPr>
        <w:t>Grasso and Shorrocks</w:t>
      </w:r>
      <w:ins w:id="658" w:author="Meg Walker" w:date="2026-01-20T11:26:00Z" w16du:dateUtc="2026-01-20T11:26:00Z">
        <w:r w:rsidR="00012AB2" w:rsidRPr="00012AB2">
          <w:rPr>
            <w:rPrChange w:id="659" w:author="Meg Walker" w:date="2026-01-20T11:28:00Z" w16du:dateUtc="2026-01-20T11:28:00Z">
              <w:rPr>
                <w:rStyle w:val="Hyperlink"/>
                <w:rFonts w:cstheme="minorBidi"/>
                <w:color w:val="auto"/>
              </w:rPr>
            </w:rPrChange>
          </w:rPr>
          <w:t>,</w:t>
        </w:r>
      </w:ins>
      <w:r w:rsidRPr="00012AB2">
        <w:rPr>
          <w:rPrChange w:id="660" w:author="Meg Walker" w:date="2026-01-20T11:28:00Z" w16du:dateUtc="2026-01-20T11:28:00Z">
            <w:rPr>
              <w:rStyle w:val="Hyperlink"/>
              <w:rFonts w:cstheme="minorBidi"/>
              <w:color w:val="auto"/>
            </w:rPr>
          </w:rPrChange>
        </w:rPr>
        <w:t xml:space="preserve"> 2025</w:t>
      </w:r>
      <w:r w:rsidRPr="00012AB2">
        <w:fldChar w:fldCharType="end"/>
      </w:r>
      <w:r w:rsidRPr="00012AB2">
        <w:t>). The drivers of this gap are less understood, however, with some explanations pointing out to the role of societal normative and policy frameworks (</w:t>
      </w:r>
      <w:r w:rsidRPr="00012AB2">
        <w:fldChar w:fldCharType="begin"/>
      </w:r>
      <w:r w:rsidRPr="00012AB2">
        <w:instrText>HYPERLINK \l "ref-goossen_gender_2020" \h</w:instrText>
      </w:r>
      <w:r w:rsidRPr="00012AB2">
        <w:fldChar w:fldCharType="separate"/>
      </w:r>
      <w:r w:rsidRPr="00012AB2">
        <w:rPr>
          <w:rPrChange w:id="661" w:author="Meg Walker" w:date="2026-01-20T11:28:00Z" w16du:dateUtc="2026-01-20T11:28:00Z">
            <w:rPr>
              <w:rStyle w:val="Hyperlink"/>
              <w:rFonts w:cstheme="minorBidi"/>
              <w:color w:val="auto"/>
            </w:rPr>
          </w:rPrChange>
        </w:rPr>
        <w:t>Goossen</w:t>
      </w:r>
      <w:ins w:id="662" w:author="Meg Walker" w:date="2026-01-20T11:26:00Z" w16du:dateUtc="2026-01-20T11:26:00Z">
        <w:r w:rsidR="00012AB2" w:rsidRPr="00012AB2">
          <w:rPr>
            <w:rPrChange w:id="663" w:author="Meg Walker" w:date="2026-01-20T11:28:00Z" w16du:dateUtc="2026-01-20T11:28:00Z">
              <w:rPr>
                <w:rStyle w:val="Hyperlink"/>
                <w:rFonts w:cstheme="minorBidi"/>
                <w:color w:val="auto"/>
              </w:rPr>
            </w:rPrChange>
          </w:rPr>
          <w:t>,</w:t>
        </w:r>
      </w:ins>
      <w:r w:rsidRPr="00012AB2">
        <w:rPr>
          <w:rPrChange w:id="664" w:author="Meg Walker" w:date="2026-01-20T11:28:00Z" w16du:dateUtc="2026-01-20T11:28:00Z">
            <w:rPr>
              <w:rStyle w:val="Hyperlink"/>
              <w:rFonts w:cstheme="minorBidi"/>
              <w:color w:val="auto"/>
            </w:rPr>
          </w:rPrChange>
        </w:rPr>
        <w:t xml:space="preserve"> 2020</w:t>
      </w:r>
      <w:r w:rsidRPr="00012AB2">
        <w:fldChar w:fldCharType="end"/>
      </w:r>
      <w:r w:rsidRPr="00012AB2">
        <w:t>), and others highlighting men’s overconfidence in their abilities and consequential disfavour of social protection policies (</w:t>
      </w:r>
      <w:r w:rsidRPr="00012AB2">
        <w:fldChar w:fldCharType="begin"/>
      </w:r>
      <w:r w:rsidRPr="00012AB2">
        <w:instrText>HYPERLINK \l "ref-buser_overconfidence_2020" \h</w:instrText>
      </w:r>
      <w:r w:rsidRPr="00012AB2">
        <w:fldChar w:fldCharType="separate"/>
      </w:r>
      <w:r w:rsidRPr="00012AB2">
        <w:rPr>
          <w:rPrChange w:id="665" w:author="Meg Walker" w:date="2026-01-20T11:28:00Z" w16du:dateUtc="2026-01-20T11:28:00Z">
            <w:rPr>
              <w:rStyle w:val="Hyperlink"/>
              <w:rFonts w:cstheme="minorBidi"/>
              <w:color w:val="auto"/>
            </w:rPr>
          </w:rPrChange>
        </w:rPr>
        <w:t>Buser et al.</w:t>
      </w:r>
      <w:ins w:id="666" w:author="Meg Walker" w:date="2026-01-20T11:27:00Z" w16du:dateUtc="2026-01-20T11:27:00Z">
        <w:r w:rsidR="00012AB2" w:rsidRPr="00012AB2">
          <w:rPr>
            <w:rPrChange w:id="667" w:author="Meg Walker" w:date="2026-01-20T11:28:00Z" w16du:dateUtc="2026-01-20T11:28:00Z">
              <w:rPr>
                <w:rStyle w:val="Hyperlink"/>
                <w:rFonts w:cstheme="minorBidi"/>
                <w:color w:val="auto"/>
              </w:rPr>
            </w:rPrChange>
          </w:rPr>
          <w:t>,</w:t>
        </w:r>
      </w:ins>
      <w:r w:rsidRPr="00012AB2">
        <w:rPr>
          <w:rPrChange w:id="668" w:author="Meg Walker" w:date="2026-01-20T11:28:00Z" w16du:dateUtc="2026-01-20T11:28:00Z">
            <w:rPr>
              <w:rStyle w:val="Hyperlink"/>
              <w:rFonts w:cstheme="minorBidi"/>
              <w:color w:val="auto"/>
            </w:rPr>
          </w:rPrChange>
        </w:rPr>
        <w:t xml:space="preserve"> 2020</w:t>
      </w:r>
      <w:r w:rsidRPr="00012AB2">
        <w:fldChar w:fldCharType="end"/>
      </w:r>
      <w:r w:rsidRPr="00012AB2">
        <w:t>).</w:t>
      </w:r>
    </w:p>
    <w:p w14:paraId="51DD4BC6" w14:textId="1890D6D4" w:rsidR="000E35CE" w:rsidRPr="006D3B5B" w:rsidRDefault="00D9434A">
      <w:pPr>
        <w:pStyle w:val="ESRIBodyText"/>
        <w:pPrChange w:id="669" w:author="Meg Walker" w:date="2026-01-13T11:48:00Z" w16du:dateUtc="2026-01-13T11:48:00Z">
          <w:pPr>
            <w:pStyle w:val="BodyText"/>
          </w:pPr>
        </w:pPrChange>
      </w:pPr>
      <w:r w:rsidRPr="006D3B5B">
        <w:t>Another important factor underlined in the literature is the difference across age groups and generations. Steele, Cohen</w:t>
      </w:r>
      <w:del w:id="670" w:author="Meg Walker" w:date="2026-01-20T11:28:00Z" w16du:dateUtc="2026-01-20T11:28:00Z">
        <w:r w:rsidRPr="006D3B5B" w:rsidDel="00012AB2">
          <w:delText>,</w:delText>
        </w:r>
      </w:del>
      <w:r w:rsidRPr="006D3B5B">
        <w:t xml:space="preserve"> and Van Der Naald </w:t>
      </w:r>
      <w:r w:rsidRPr="00012AB2">
        <w:t>(</w:t>
      </w:r>
      <w:r w:rsidRPr="00012AB2">
        <w:fldChar w:fldCharType="begin"/>
      </w:r>
      <w:r w:rsidRPr="00012AB2">
        <w:instrText>HYPERLINK \l "ref-steele_wealth_2022" \h</w:instrText>
      </w:r>
      <w:r w:rsidRPr="00012AB2">
        <w:fldChar w:fldCharType="separate"/>
      </w:r>
      <w:r w:rsidRPr="00012AB2">
        <w:rPr>
          <w:rPrChange w:id="671" w:author="Meg Walker" w:date="2026-01-20T11:29:00Z" w16du:dateUtc="2026-01-20T11:29:00Z">
            <w:rPr>
              <w:rStyle w:val="Hyperlink"/>
              <w:rFonts w:cstheme="minorBidi"/>
              <w:color w:val="auto"/>
            </w:rPr>
          </w:rPrChange>
        </w:rPr>
        <w:t>2022</w:t>
      </w:r>
      <w:r w:rsidRPr="00012AB2">
        <w:fldChar w:fldCharType="end"/>
      </w:r>
      <w:r w:rsidRPr="00012AB2">
        <w:t>)</w:t>
      </w:r>
      <w:r w:rsidRPr="006D3B5B">
        <w:t xml:space="preserve"> find statistically significant differences across a sample of 30 countries with older respondents being more favourable of income redistribution. Using age-period-cohort analysis, Grasso and Shorrocks </w:t>
      </w:r>
      <w:r w:rsidRPr="00012AB2">
        <w:t>(</w:t>
      </w:r>
      <w:r w:rsidRPr="00012AB2">
        <w:fldChar w:fldCharType="begin"/>
      </w:r>
      <w:r w:rsidRPr="00012AB2">
        <w:instrText>HYPERLINK \l "ref-grasso_are_2025" \h</w:instrText>
      </w:r>
      <w:r w:rsidRPr="00012AB2">
        <w:fldChar w:fldCharType="separate"/>
      </w:r>
      <w:r w:rsidRPr="00012AB2">
        <w:rPr>
          <w:rPrChange w:id="672" w:author="Meg Walker" w:date="2026-01-20T11:29:00Z" w16du:dateUtc="2026-01-20T11:29:00Z">
            <w:rPr>
              <w:rStyle w:val="Hyperlink"/>
              <w:rFonts w:cstheme="minorBidi"/>
              <w:color w:val="auto"/>
            </w:rPr>
          </w:rPrChange>
        </w:rPr>
        <w:t>2025</w:t>
      </w:r>
      <w:r w:rsidRPr="00012AB2">
        <w:fldChar w:fldCharType="end"/>
      </w:r>
      <w:r w:rsidRPr="00012AB2">
        <w:t>)</w:t>
      </w:r>
      <w:r w:rsidRPr="006D3B5B">
        <w:t xml:space="preserve"> highlight</w:t>
      </w:r>
      <w:del w:id="673" w:author="Meg Walker" w:date="2026-01-20T11:29:00Z" w16du:dateUtc="2026-01-20T11:29:00Z">
        <w:r w:rsidRPr="006D3B5B" w:rsidDel="00012AB2">
          <w:delText>s</w:delText>
        </w:r>
      </w:del>
      <w:r w:rsidRPr="006D3B5B">
        <w:t xml:space="preserve"> the association between gender and generation, with the cohorts of women born after 1946 being more supportive </w:t>
      </w:r>
      <w:ins w:id="674" w:author="Meg Walker" w:date="2026-01-20T11:29:00Z" w16du:dateUtc="2026-01-20T11:29:00Z">
        <w:r w:rsidR="00012AB2">
          <w:br/>
        </w:r>
      </w:ins>
      <w:r w:rsidRPr="006D3B5B">
        <w:t>of redistribution compared to men in their cohorts.</w:t>
      </w:r>
    </w:p>
    <w:p w14:paraId="51DD4BC7" w14:textId="04C0EA67" w:rsidR="000E35CE" w:rsidRDefault="00D9434A">
      <w:pPr>
        <w:pStyle w:val="ESRI111"/>
        <w:pPrChange w:id="675" w:author="Meg Walker" w:date="2026-01-13T11:49:00Z" w16du:dateUtc="2026-01-13T11:49:00Z">
          <w:pPr>
            <w:pStyle w:val="Heading3"/>
          </w:pPr>
        </w:pPrChange>
      </w:pPr>
      <w:bookmarkStart w:id="676" w:name="_Toc211497164"/>
      <w:bookmarkStart w:id="677" w:name="Xca2540623398164cbd5130af7745dbb36f7e006"/>
      <w:bookmarkEnd w:id="646"/>
      <w:r>
        <w:t xml:space="preserve">1.1.3 </w:t>
      </w:r>
      <w:ins w:id="678" w:author="Meg Walker" w:date="2026-01-13T11:48:00Z" w16du:dateUtc="2026-01-13T11:48:00Z">
        <w:r w:rsidR="006D3B5B">
          <w:tab/>
        </w:r>
      </w:ins>
      <w:r>
        <w:t>Political attitudes and welfare attitudes</w:t>
      </w:r>
      <w:bookmarkEnd w:id="676"/>
    </w:p>
    <w:p w14:paraId="51DD4BC8" w14:textId="2C345A1D" w:rsidR="000E35CE" w:rsidRDefault="00D9434A" w:rsidP="006D3B5B">
      <w:pPr>
        <w:pStyle w:val="ESRIBodyText"/>
        <w:rPr>
          <w:ins w:id="679" w:author="Meg Walker" w:date="2026-01-13T11:49:00Z" w16du:dateUtc="2026-01-13T11:49:00Z"/>
        </w:rPr>
      </w:pPr>
      <w:r w:rsidRPr="006D3B5B">
        <w:t>There is robust evidence on the significant association between welfare/</w:t>
      </w:r>
      <w:ins w:id="680" w:author="Meg Walker" w:date="2026-01-20T11:30:00Z" w16du:dateUtc="2026-01-20T11:30:00Z">
        <w:r w:rsidR="00012AB2">
          <w:t xml:space="preserve"> </w:t>
        </w:r>
      </w:ins>
      <w:r w:rsidRPr="006D3B5B">
        <w:t>redistributive attitudes and a range of ideological dispositions. Overall, almost all studies indicate higher support for welfare policies and redistribution among those who positioned themselves as more left-leaning in the left-right ideological scale (</w:t>
      </w:r>
      <w:r w:rsidRPr="00012AB2">
        <w:fldChar w:fldCharType="begin"/>
      </w:r>
      <w:r w:rsidRPr="00012AB2">
        <w:instrText>HYPERLINK \l "ref-jaeger_does_2008" \h</w:instrText>
      </w:r>
      <w:r w:rsidRPr="00012AB2">
        <w:fldChar w:fldCharType="separate"/>
      </w:r>
      <w:r w:rsidRPr="00012AB2">
        <w:rPr>
          <w:rPrChange w:id="681" w:author="Meg Walker" w:date="2026-01-20T11:31:00Z" w16du:dateUtc="2026-01-20T11:31:00Z">
            <w:rPr>
              <w:rStyle w:val="Hyperlink"/>
              <w:rFonts w:cstheme="minorBidi"/>
              <w:color w:val="auto"/>
            </w:rPr>
          </w:rPrChange>
        </w:rPr>
        <w:t>Jaeger</w:t>
      </w:r>
      <w:ins w:id="682" w:author="Meg Walker" w:date="2026-01-20T11:30:00Z" w16du:dateUtc="2026-01-20T11:30:00Z">
        <w:r w:rsidR="00012AB2" w:rsidRPr="00012AB2">
          <w:rPr>
            <w:rPrChange w:id="683" w:author="Meg Walker" w:date="2026-01-20T11:31:00Z" w16du:dateUtc="2026-01-20T11:31:00Z">
              <w:rPr>
                <w:rStyle w:val="Hyperlink"/>
                <w:rFonts w:cstheme="minorBidi"/>
                <w:color w:val="auto"/>
              </w:rPr>
            </w:rPrChange>
          </w:rPr>
          <w:t>,</w:t>
        </w:r>
      </w:ins>
      <w:r w:rsidRPr="00012AB2">
        <w:rPr>
          <w:rPrChange w:id="684" w:author="Meg Walker" w:date="2026-01-20T11:31:00Z" w16du:dateUtc="2026-01-20T11:31:00Z">
            <w:rPr>
              <w:rStyle w:val="Hyperlink"/>
              <w:rFonts w:cstheme="minorBidi"/>
              <w:color w:val="auto"/>
            </w:rPr>
          </w:rPrChange>
        </w:rPr>
        <w:t xml:space="preserve"> 2008</w:t>
      </w:r>
      <w:r w:rsidRPr="00012AB2">
        <w:fldChar w:fldCharType="end"/>
      </w:r>
      <w:r w:rsidRPr="00012AB2">
        <w:t>).</w:t>
      </w:r>
      <w:r w:rsidRPr="006D3B5B">
        <w:t xml:space="preserve"> Although country-level characteristics might play a moderation role, Lindqvist </w:t>
      </w:r>
      <w:r w:rsidRPr="00012AB2">
        <w:t>(</w:t>
      </w:r>
      <w:r w:rsidRPr="00012AB2">
        <w:fldChar w:fldCharType="begin"/>
      </w:r>
      <w:r w:rsidRPr="00012AB2">
        <w:instrText>HYPERLINK \l "ref-lindqvist_eastern_2025" \h</w:instrText>
      </w:r>
      <w:r w:rsidRPr="00012AB2">
        <w:fldChar w:fldCharType="separate"/>
      </w:r>
      <w:r w:rsidRPr="00012AB2">
        <w:rPr>
          <w:rPrChange w:id="685" w:author="Meg Walker" w:date="2026-01-20T11:31:00Z" w16du:dateUtc="2026-01-20T11:31:00Z">
            <w:rPr>
              <w:rStyle w:val="Hyperlink"/>
              <w:rFonts w:cstheme="minorBidi"/>
              <w:color w:val="auto"/>
            </w:rPr>
          </w:rPrChange>
        </w:rPr>
        <w:t>2025</w:t>
      </w:r>
      <w:r w:rsidRPr="00012AB2">
        <w:fldChar w:fldCharType="end"/>
      </w:r>
      <w:r w:rsidRPr="00012AB2">
        <w:t>)</w:t>
      </w:r>
      <w:r w:rsidRPr="006D3B5B">
        <w:t xml:space="preserve"> finds that this relationship is generalised across most European countries.</w:t>
      </w:r>
    </w:p>
    <w:p w14:paraId="597D1E48" w14:textId="77777777" w:rsidR="006D3B5B" w:rsidRPr="006D3B5B" w:rsidRDefault="006D3B5B">
      <w:pPr>
        <w:pStyle w:val="ESRIBodyText"/>
        <w:pPrChange w:id="686" w:author="Meg Walker" w:date="2026-01-13T11:48:00Z" w16du:dateUtc="2026-01-13T11:48:00Z">
          <w:pPr>
            <w:pStyle w:val="FirstParagraph"/>
          </w:pPr>
        </w:pPrChange>
      </w:pPr>
    </w:p>
    <w:p w14:paraId="51DD4BC9" w14:textId="6850B634" w:rsidR="000E35CE" w:rsidRDefault="00D9434A">
      <w:pPr>
        <w:pStyle w:val="ESRI111"/>
        <w:pPrChange w:id="687" w:author="Meg Walker" w:date="2026-01-13T11:49:00Z" w16du:dateUtc="2026-01-13T11:49:00Z">
          <w:pPr>
            <w:pStyle w:val="Heading3"/>
          </w:pPr>
        </w:pPrChange>
      </w:pPr>
      <w:bookmarkStart w:id="688" w:name="_Toc211497165"/>
      <w:bookmarkStart w:id="689" w:name="welfare-for-whom"/>
      <w:bookmarkEnd w:id="677"/>
      <w:r>
        <w:lastRenderedPageBreak/>
        <w:t xml:space="preserve">1.1.4 </w:t>
      </w:r>
      <w:ins w:id="690" w:author="Meg Walker" w:date="2026-01-13T11:49:00Z" w16du:dateUtc="2026-01-13T11:49:00Z">
        <w:r w:rsidR="006D3B5B">
          <w:tab/>
        </w:r>
      </w:ins>
      <w:r>
        <w:t>Welfare for whom?</w:t>
      </w:r>
      <w:bookmarkEnd w:id="688"/>
    </w:p>
    <w:p w14:paraId="51DD4BCA" w14:textId="3091D2AD" w:rsidR="000E35CE" w:rsidRPr="006D3B5B" w:rsidRDefault="00D9434A">
      <w:pPr>
        <w:pStyle w:val="ESRIBodyText"/>
        <w:pPrChange w:id="691" w:author="Meg Walker" w:date="2026-01-13T11:49:00Z" w16du:dateUtc="2026-01-13T11:49:00Z">
          <w:pPr>
            <w:pStyle w:val="FirstParagraph"/>
          </w:pPr>
        </w:pPrChange>
      </w:pPr>
      <w:r w:rsidRPr="006D3B5B">
        <w:t xml:space="preserve">A central concern in the literature on the support for the welfare state is the extent to which the public have a hierarchy of groups that are seen as more or less deserving of support. In an overview of this research, </w:t>
      </w:r>
      <w:ins w:id="692" w:author="Meg Walker" w:date="2026-01-20T11:35:00Z" w16du:dateUtc="2026-01-20T11:35:00Z">
        <w:r w:rsidR="00012AB2">
          <w:t xml:space="preserve">van </w:t>
        </w:r>
      </w:ins>
      <w:r w:rsidRPr="006D3B5B">
        <w:t xml:space="preserve">Oorschot and Roosma </w:t>
      </w:r>
      <w:r w:rsidRPr="009A4D59">
        <w:t>(</w:t>
      </w:r>
      <w:r w:rsidRPr="009A4D59">
        <w:fldChar w:fldCharType="begin"/>
      </w:r>
      <w:ins w:id="693" w:author="Meg Walker" w:date="2026-01-20T11:36:00Z" w16du:dateUtc="2026-01-20T11:36:00Z">
        <w:r w:rsidR="00012AB2" w:rsidRPr="009A4D59">
          <w:instrText xml:space="preserve">HYPERLINK  \l "ref_van_oorschot_social_2017" \h </w:instrText>
        </w:r>
      </w:ins>
      <w:del w:id="694" w:author="Meg Walker" w:date="2026-01-20T11:36:00Z" w16du:dateUtc="2026-01-20T11:36:00Z">
        <w:r w:rsidRPr="009A4D59" w:rsidDel="00012AB2">
          <w:delInstrText>HYPERLINK \l "ref-van_oorschot_social_2017" \h</w:delInstrText>
        </w:r>
      </w:del>
      <w:r w:rsidRPr="009A4D59">
        <w:fldChar w:fldCharType="separate"/>
      </w:r>
      <w:r w:rsidRPr="009A4D59">
        <w:rPr>
          <w:rPrChange w:id="695" w:author="Meg Walker" w:date="2026-01-20T11:38:00Z" w16du:dateUtc="2026-01-20T11:38:00Z">
            <w:rPr>
              <w:rStyle w:val="Hyperlink"/>
              <w:rFonts w:cstheme="minorBidi"/>
              <w:color w:val="auto"/>
            </w:rPr>
          </w:rPrChange>
        </w:rPr>
        <w:t>2017</w:t>
      </w:r>
      <w:r w:rsidRPr="009A4D59">
        <w:fldChar w:fldCharType="end"/>
      </w:r>
      <w:r w:rsidRPr="009A4D59">
        <w:t>) note</w:t>
      </w:r>
      <w:r w:rsidRPr="006D3B5B">
        <w:t xml:space="preserve"> that support for welfare policies, social transfers and redistribution is conditional on the social legitimacy of these policies’ target groups.</w:t>
      </w:r>
    </w:p>
    <w:p w14:paraId="51DD4BCB" w14:textId="58942068" w:rsidR="000E35CE" w:rsidRPr="006D3B5B" w:rsidRDefault="00D9434A">
      <w:pPr>
        <w:pStyle w:val="ESRIBodyText"/>
        <w:pPrChange w:id="696" w:author="Meg Walker" w:date="2026-01-13T11:49:00Z" w16du:dateUtc="2026-01-13T11:49:00Z">
          <w:pPr>
            <w:pStyle w:val="BodyText"/>
          </w:pPr>
        </w:pPrChange>
      </w:pPr>
      <w:r w:rsidRPr="006D3B5B">
        <w:t>Support for redistribution policies and anti-poverty strategies is also related to individuals</w:t>
      </w:r>
      <w:ins w:id="697" w:author="Meg Walker" w:date="2026-01-20T11:37:00Z" w16du:dateUtc="2026-01-20T11:37:00Z">
        <w:r w:rsidR="009A4D59">
          <w:t>’</w:t>
        </w:r>
      </w:ins>
      <w:r w:rsidRPr="006D3B5B">
        <w:t xml:space="preserve"> understanding of the causes of poverty or wealth. Those that attribute poverty or wealth to individual behaviour or disposition are less likely to support redistribution policies, while those that attribute them to external, structural forces are more likely to support redistribution </w:t>
      </w:r>
      <w:r w:rsidRPr="009A4D59">
        <w:t>(</w:t>
      </w:r>
      <w:r w:rsidRPr="009A4D59">
        <w:fldChar w:fldCharType="begin"/>
      </w:r>
      <w:r w:rsidRPr="009A4D59">
        <w:instrText>HYPERLINK \l "ref-bullock_predicting_2003" \h</w:instrText>
      </w:r>
      <w:r w:rsidRPr="009A4D59">
        <w:fldChar w:fldCharType="separate"/>
      </w:r>
      <w:r w:rsidRPr="009A4D59">
        <w:rPr>
          <w:rPrChange w:id="698" w:author="Meg Walker" w:date="2026-01-20T11:38:00Z" w16du:dateUtc="2026-01-20T11:38:00Z">
            <w:rPr>
              <w:rStyle w:val="Hyperlink"/>
              <w:rFonts w:cstheme="minorBidi"/>
              <w:color w:val="auto"/>
            </w:rPr>
          </w:rPrChange>
        </w:rPr>
        <w:t>Bullock, Williams</w:t>
      </w:r>
      <w:del w:id="699" w:author="Meg Walker" w:date="2026-01-20T11:38:00Z" w16du:dateUtc="2026-01-20T11:38:00Z">
        <w:r w:rsidRPr="009A4D59" w:rsidDel="009A4D59">
          <w:rPr>
            <w:rPrChange w:id="700" w:author="Meg Walker" w:date="2026-01-20T11:38:00Z" w16du:dateUtc="2026-01-20T11:38:00Z">
              <w:rPr>
                <w:rStyle w:val="Hyperlink"/>
                <w:rFonts w:cstheme="minorBidi"/>
                <w:color w:val="auto"/>
              </w:rPr>
            </w:rPrChange>
          </w:rPr>
          <w:delText>,</w:delText>
        </w:r>
      </w:del>
      <w:r w:rsidRPr="009A4D59">
        <w:rPr>
          <w:rPrChange w:id="701" w:author="Meg Walker" w:date="2026-01-20T11:38:00Z" w16du:dateUtc="2026-01-20T11:38:00Z">
            <w:rPr>
              <w:rStyle w:val="Hyperlink"/>
              <w:rFonts w:cstheme="minorBidi"/>
              <w:color w:val="auto"/>
            </w:rPr>
          </w:rPrChange>
        </w:rPr>
        <w:t xml:space="preserve"> and Limbert 2003</w:t>
      </w:r>
      <w:r w:rsidRPr="009A4D59">
        <w:fldChar w:fldCharType="end"/>
      </w:r>
      <w:r w:rsidRPr="009A4D59">
        <w:t>).</w:t>
      </w:r>
    </w:p>
    <w:p w14:paraId="51DD4BCC" w14:textId="268E9EF8" w:rsidR="000E35CE" w:rsidRDefault="00D9434A">
      <w:pPr>
        <w:pStyle w:val="ESRI111"/>
        <w:pPrChange w:id="702" w:author="Meg Walker" w:date="2026-01-13T11:49:00Z" w16du:dateUtc="2026-01-13T11:49:00Z">
          <w:pPr>
            <w:pStyle w:val="Heading3"/>
          </w:pPr>
        </w:pPrChange>
      </w:pPr>
      <w:bookmarkStart w:id="703" w:name="_Toc211497166"/>
      <w:bookmarkStart w:id="704" w:name="X75bdfddbc53a955179c6c6fbfdf4e1459ffbdb8"/>
      <w:bookmarkEnd w:id="689"/>
      <w:r>
        <w:t xml:space="preserve">1.1.5 </w:t>
      </w:r>
      <w:ins w:id="705" w:author="Meg Walker" w:date="2026-01-13T11:49:00Z" w16du:dateUtc="2026-01-13T11:49:00Z">
        <w:r w:rsidR="006D3B5B">
          <w:tab/>
        </w:r>
      </w:ins>
      <w:r>
        <w:t>Experimental studies of welfare attitudes</w:t>
      </w:r>
      <w:bookmarkEnd w:id="703"/>
    </w:p>
    <w:p w14:paraId="51DD4BCD" w14:textId="5C53F490" w:rsidR="000E35CE" w:rsidRDefault="00D9434A">
      <w:pPr>
        <w:pStyle w:val="ESRIBodyText"/>
        <w:pPrChange w:id="706" w:author="Meg Walker" w:date="2026-01-13T11:49:00Z" w16du:dateUtc="2026-01-13T11:49:00Z">
          <w:pPr>
            <w:pStyle w:val="FirstParagraph"/>
          </w:pPr>
        </w:pPrChange>
      </w:pPr>
      <w:r>
        <w:t>Numerous experimental studies have examined how conceptions of fairness or the willingness to regard the interests of others informs decisions, and behavio</w:t>
      </w:r>
      <w:r w:rsidR="00590EED">
        <w:t>u</w:t>
      </w:r>
      <w:r>
        <w:t xml:space="preserve">r is not just driven solely by self-interest as suggested by earlier models </w:t>
      </w:r>
      <w:r w:rsidRPr="009A4D59">
        <w:t>(</w:t>
      </w:r>
      <w:r w:rsidRPr="009A4D59">
        <w:fldChar w:fldCharType="begin"/>
      </w:r>
      <w:r w:rsidRPr="009A4D59">
        <w:instrText>HYPERLINK \l "ref-meltzer_rational_1981" \h</w:instrText>
      </w:r>
      <w:r w:rsidRPr="009A4D59">
        <w:fldChar w:fldCharType="separate"/>
      </w:r>
      <w:r w:rsidRPr="009A4D59">
        <w:rPr>
          <w:rPrChange w:id="707" w:author="Meg Walker" w:date="2026-01-20T11:40:00Z" w16du:dateUtc="2026-01-20T11:40:00Z">
            <w:rPr>
              <w:rStyle w:val="Hyperlink"/>
            </w:rPr>
          </w:rPrChange>
        </w:rPr>
        <w:t>Meltzer and Richard</w:t>
      </w:r>
      <w:ins w:id="708" w:author="Meg Walker" w:date="2026-01-20T11:39:00Z" w16du:dateUtc="2026-01-20T11:39:00Z">
        <w:r w:rsidR="009A4D59" w:rsidRPr="009A4D59">
          <w:rPr>
            <w:rPrChange w:id="709" w:author="Meg Walker" w:date="2026-01-20T11:40:00Z" w16du:dateUtc="2026-01-20T11:40:00Z">
              <w:rPr>
                <w:rStyle w:val="Hyperlink"/>
              </w:rPr>
            </w:rPrChange>
          </w:rPr>
          <w:t>,</w:t>
        </w:r>
      </w:ins>
      <w:r w:rsidRPr="009A4D59">
        <w:rPr>
          <w:rPrChange w:id="710" w:author="Meg Walker" w:date="2026-01-20T11:40:00Z" w16du:dateUtc="2026-01-20T11:40:00Z">
            <w:rPr>
              <w:rStyle w:val="Hyperlink"/>
            </w:rPr>
          </w:rPrChange>
        </w:rPr>
        <w:t xml:space="preserve"> 1981</w:t>
      </w:r>
      <w:r w:rsidRPr="009A4D59">
        <w:fldChar w:fldCharType="end"/>
      </w:r>
      <w:r w:rsidRPr="009A4D59">
        <w:t xml:space="preserve">). </w:t>
      </w:r>
      <w:r>
        <w:t xml:space="preserve">These experiments routinely find that individuals care about fairness. In a meta-analysis of such experiments administered in the past two decades, Nunnari and Pozzi </w:t>
      </w:r>
      <w:r w:rsidRPr="009A4D59">
        <w:t>(</w:t>
      </w:r>
      <w:r w:rsidRPr="009A4D59">
        <w:fldChar w:fldCharType="begin"/>
      </w:r>
      <w:r w:rsidRPr="009A4D59">
        <w:instrText>HYPERLINK \l "ref-nunnari_meta-analysis_2022" \h</w:instrText>
      </w:r>
      <w:r w:rsidRPr="009A4D59">
        <w:fldChar w:fldCharType="separate"/>
      </w:r>
      <w:r w:rsidRPr="009A4D59">
        <w:rPr>
          <w:rPrChange w:id="711" w:author="Meg Walker" w:date="2026-01-20T11:40:00Z" w16du:dateUtc="2026-01-20T11:40:00Z">
            <w:rPr>
              <w:rStyle w:val="Hyperlink"/>
            </w:rPr>
          </w:rPrChange>
        </w:rPr>
        <w:t>2022</w:t>
      </w:r>
      <w:r w:rsidRPr="009A4D59">
        <w:fldChar w:fldCharType="end"/>
      </w:r>
      <w:r w:rsidRPr="009A4D59">
        <w:t>)</w:t>
      </w:r>
      <w:r>
        <w:t xml:space="preserve"> identify an overall aversion to inequality, despite high levels of heterogeneity across studies an</w:t>
      </w:r>
      <w:ins w:id="712" w:author="Meg Walker" w:date="2026-01-20T11:39:00Z" w16du:dateUtc="2026-01-20T11:39:00Z">
        <w:r w:rsidR="009A4D59">
          <w:t>d</w:t>
        </w:r>
      </w:ins>
      <w:r>
        <w:t xml:space="preserve"> participants.</w:t>
      </w:r>
    </w:p>
    <w:p w14:paraId="51DD4BCE" w14:textId="50ED74BA" w:rsidR="000E35CE" w:rsidRDefault="00D9434A">
      <w:pPr>
        <w:pStyle w:val="ESRIBodyText"/>
        <w:pPrChange w:id="713" w:author="Meg Walker" w:date="2026-01-13T11:49:00Z" w16du:dateUtc="2026-01-13T11:49:00Z">
          <w:pPr>
            <w:pStyle w:val="BodyText"/>
          </w:pPr>
        </w:pPrChange>
      </w:pPr>
      <w:r>
        <w:t>Based also on another meta-analysis, Ciani, Freget</w:t>
      </w:r>
      <w:del w:id="714" w:author="Meg Walker" w:date="2026-01-20T11:40:00Z" w16du:dateUtc="2026-01-20T11:40:00Z">
        <w:r w:rsidDel="009A4D59">
          <w:delText>,</w:delText>
        </w:r>
      </w:del>
      <w:r>
        <w:t xml:space="preserve"> and </w:t>
      </w:r>
      <w:r w:rsidRPr="009A4D59">
        <w:t>Manfredi (</w:t>
      </w:r>
      <w:r w:rsidRPr="009A4D59">
        <w:fldChar w:fldCharType="begin"/>
      </w:r>
      <w:r w:rsidRPr="009A4D59">
        <w:instrText>HYPERLINK \l "ref-ciani_learning_2021" \h</w:instrText>
      </w:r>
      <w:r w:rsidRPr="009A4D59">
        <w:fldChar w:fldCharType="separate"/>
      </w:r>
      <w:r w:rsidRPr="009A4D59">
        <w:rPr>
          <w:rPrChange w:id="715" w:author="Meg Walker" w:date="2026-01-20T11:40:00Z" w16du:dateUtc="2026-01-20T11:40:00Z">
            <w:rPr>
              <w:rStyle w:val="Hyperlink"/>
            </w:rPr>
          </w:rPrChange>
        </w:rPr>
        <w:t>2021</w:t>
      </w:r>
      <w:r w:rsidRPr="009A4D59">
        <w:fldChar w:fldCharType="end"/>
      </w:r>
      <w:r w:rsidRPr="009A4D59">
        <w:t>)</w:t>
      </w:r>
      <w:r>
        <w:t xml:space="preserve"> show that providing information about the level of inequality in surveys affects concerns about inequality but has a ‘small effect’ on demand for redistribution. Finally, </w:t>
      </w:r>
      <w:ins w:id="716" w:author="Meg Walker" w:date="2026-01-20T11:40:00Z" w16du:dateUtc="2026-01-20T11:40:00Z">
        <w:r w:rsidR="009A4D59">
          <w:br/>
        </w:r>
      </w:ins>
      <w:r>
        <w:t xml:space="preserve">Chow and </w:t>
      </w:r>
      <w:r w:rsidRPr="009A4D59">
        <w:t>Galak (</w:t>
      </w:r>
      <w:r w:rsidRPr="009A4D59">
        <w:fldChar w:fldCharType="begin"/>
      </w:r>
      <w:r w:rsidRPr="009A4D59">
        <w:instrText>HYPERLINK \l "ref-chow_effect_2012" \h</w:instrText>
      </w:r>
      <w:r w:rsidRPr="009A4D59">
        <w:fldChar w:fldCharType="separate"/>
      </w:r>
      <w:r w:rsidRPr="009A4D59">
        <w:rPr>
          <w:rPrChange w:id="717" w:author="Meg Walker" w:date="2026-01-20T11:41:00Z" w16du:dateUtc="2026-01-20T11:41:00Z">
            <w:rPr>
              <w:rStyle w:val="Hyperlink"/>
            </w:rPr>
          </w:rPrChange>
        </w:rPr>
        <w:t>2012</w:t>
      </w:r>
      <w:r w:rsidRPr="009A4D59">
        <w:fldChar w:fldCharType="end"/>
      </w:r>
      <w:r w:rsidRPr="009A4D59">
        <w:t>) indicate</w:t>
      </w:r>
      <w:r>
        <w:t xml:space="preserve"> that the way in which inequality is framed (the rich making more than the poor or the poor making less than the rich) influences </w:t>
      </w:r>
      <w:ins w:id="718" w:author="Meg Walker" w:date="2026-01-20T11:41:00Z" w16du:dateUtc="2026-01-20T11:41:00Z">
        <w:r w:rsidR="009A4D59">
          <w:br/>
        </w:r>
      </w:ins>
      <w:r>
        <w:t>the negative relationship between conservatism and support for redistribution.</w:t>
      </w:r>
    </w:p>
    <w:p w14:paraId="51DD4BCF" w14:textId="0273F4B4" w:rsidR="000E35CE" w:rsidRDefault="00D9434A">
      <w:pPr>
        <w:pStyle w:val="ESRI11"/>
        <w:pPrChange w:id="719" w:author="Meg Walker" w:date="2026-01-13T11:50:00Z" w16du:dateUtc="2026-01-13T11:50:00Z">
          <w:pPr>
            <w:pStyle w:val="Heading2"/>
          </w:pPr>
        </w:pPrChange>
      </w:pPr>
      <w:bookmarkStart w:id="720" w:name="_Toc211497167"/>
      <w:bookmarkStart w:id="721" w:name="methods-and-data"/>
      <w:bookmarkEnd w:id="617"/>
      <w:bookmarkEnd w:id="704"/>
      <w:r>
        <w:t xml:space="preserve">1.2 </w:t>
      </w:r>
      <w:ins w:id="722" w:author="Meg Walker" w:date="2026-01-13T11:50:00Z" w16du:dateUtc="2026-01-13T11:50:00Z">
        <w:r w:rsidR="006D3B5B">
          <w:tab/>
        </w:r>
      </w:ins>
      <w:r>
        <w:t>Methods and data</w:t>
      </w:r>
      <w:bookmarkEnd w:id="720"/>
    </w:p>
    <w:p w14:paraId="51DD4BD0" w14:textId="077AF09F" w:rsidR="000E35CE" w:rsidRDefault="00D9434A">
      <w:pPr>
        <w:pStyle w:val="ESRIBodyText"/>
        <w:pPrChange w:id="723" w:author="Meg Walker" w:date="2026-01-13T11:50:00Z" w16du:dateUtc="2026-01-13T11:50:00Z">
          <w:pPr>
            <w:pStyle w:val="FirstParagraph"/>
          </w:pPr>
        </w:pPrChange>
      </w:pPr>
      <w:r>
        <w:t>Social researchers make use of a varied set of methods to assess welfare attitudes. However, the main quantitative method in this fiel</w:t>
      </w:r>
      <w:r w:rsidRPr="009A4D59">
        <w:t>d is social survey (</w:t>
      </w:r>
      <w:r w:rsidRPr="009A4D59">
        <w:fldChar w:fldCharType="begin"/>
      </w:r>
      <w:r w:rsidRPr="009A4D59">
        <w:instrText>HYPERLINK \l "ref-steele_attitudes_2019" \h</w:instrText>
      </w:r>
      <w:r w:rsidRPr="009A4D59">
        <w:fldChar w:fldCharType="separate"/>
      </w:r>
      <w:r w:rsidRPr="009A4D59">
        <w:rPr>
          <w:rPrChange w:id="724" w:author="Meg Walker" w:date="2026-01-20T11:43:00Z" w16du:dateUtc="2026-01-20T11:43:00Z">
            <w:rPr>
              <w:rStyle w:val="Hyperlink"/>
            </w:rPr>
          </w:rPrChange>
        </w:rPr>
        <w:t>Steele and Breznau</w:t>
      </w:r>
      <w:ins w:id="725" w:author="Meg Walker" w:date="2026-01-20T11:41:00Z" w16du:dateUtc="2026-01-20T11:41:00Z">
        <w:r w:rsidR="009A4D59" w:rsidRPr="009A4D59">
          <w:rPr>
            <w:rPrChange w:id="726" w:author="Meg Walker" w:date="2026-01-20T11:43:00Z" w16du:dateUtc="2026-01-20T11:43:00Z">
              <w:rPr>
                <w:rStyle w:val="Hyperlink"/>
              </w:rPr>
            </w:rPrChange>
          </w:rPr>
          <w:t>,</w:t>
        </w:r>
      </w:ins>
      <w:r w:rsidRPr="009A4D59">
        <w:rPr>
          <w:rPrChange w:id="727" w:author="Meg Walker" w:date="2026-01-20T11:43:00Z" w16du:dateUtc="2026-01-20T11:43:00Z">
            <w:rPr>
              <w:rStyle w:val="Hyperlink"/>
            </w:rPr>
          </w:rPrChange>
        </w:rPr>
        <w:t xml:space="preserve"> 2019</w:t>
      </w:r>
      <w:r w:rsidRPr="009A4D59">
        <w:fldChar w:fldCharType="end"/>
      </w:r>
      <w:r w:rsidRPr="009A4D59">
        <w:t xml:space="preserve">; </w:t>
      </w:r>
      <w:r w:rsidRPr="009A4D59">
        <w:fldChar w:fldCharType="begin"/>
      </w:r>
      <w:r w:rsidRPr="009A4D59">
        <w:instrText>HYPERLINK \l "ref-svallfors_contested_2012" \h</w:instrText>
      </w:r>
      <w:r w:rsidRPr="009A4D59">
        <w:fldChar w:fldCharType="separate"/>
      </w:r>
      <w:r w:rsidRPr="009A4D59">
        <w:rPr>
          <w:rPrChange w:id="728" w:author="Meg Walker" w:date="2026-01-20T11:43:00Z" w16du:dateUtc="2026-01-20T11:43:00Z">
            <w:rPr>
              <w:rStyle w:val="Hyperlink"/>
            </w:rPr>
          </w:rPrChange>
        </w:rPr>
        <w:t>Svallfors</w:t>
      </w:r>
      <w:ins w:id="729" w:author="Meg Walker" w:date="2026-01-20T11:41:00Z" w16du:dateUtc="2026-01-20T11:41:00Z">
        <w:r w:rsidR="009A4D59" w:rsidRPr="009A4D59">
          <w:rPr>
            <w:rPrChange w:id="730" w:author="Meg Walker" w:date="2026-01-20T11:43:00Z" w16du:dateUtc="2026-01-20T11:43:00Z">
              <w:rPr>
                <w:rStyle w:val="Hyperlink"/>
              </w:rPr>
            </w:rPrChange>
          </w:rPr>
          <w:t>,</w:t>
        </w:r>
      </w:ins>
      <w:r w:rsidRPr="009A4D59">
        <w:rPr>
          <w:rPrChange w:id="731" w:author="Meg Walker" w:date="2026-01-20T11:43:00Z" w16du:dateUtc="2026-01-20T11:43:00Z">
            <w:rPr>
              <w:rStyle w:val="Hyperlink"/>
            </w:rPr>
          </w:rPrChange>
        </w:rPr>
        <w:t xml:space="preserve"> 2012</w:t>
      </w:r>
      <w:r w:rsidRPr="009A4D59">
        <w:fldChar w:fldCharType="end"/>
      </w:r>
      <w:r w:rsidRPr="009A4D59">
        <w:t>).</w:t>
      </w:r>
      <w:r>
        <w:t xml:space="preserve"> Despite their limited capacity to capture nuance and ambivalence in welfare attitudes </w:t>
      </w:r>
      <w:r w:rsidRPr="009A4D59">
        <w:t>(</w:t>
      </w:r>
      <w:r w:rsidRPr="009A4D59">
        <w:fldChar w:fldCharType="begin"/>
      </w:r>
      <w:r w:rsidRPr="009A4D59">
        <w:instrText>HYPERLINK \l "ref-goerres_can_2012" \h</w:instrText>
      </w:r>
      <w:r w:rsidRPr="009A4D59">
        <w:fldChar w:fldCharType="separate"/>
      </w:r>
      <w:r w:rsidRPr="009A4D59">
        <w:rPr>
          <w:rPrChange w:id="732" w:author="Meg Walker" w:date="2026-01-20T11:43:00Z" w16du:dateUtc="2026-01-20T11:43:00Z">
            <w:rPr>
              <w:rStyle w:val="Hyperlink"/>
            </w:rPr>
          </w:rPrChange>
        </w:rPr>
        <w:t>Goerres and Prinzen</w:t>
      </w:r>
      <w:ins w:id="733" w:author="Meg Walker" w:date="2026-01-20T11:42:00Z" w16du:dateUtc="2026-01-20T11:42:00Z">
        <w:r w:rsidR="009A4D59" w:rsidRPr="009A4D59">
          <w:rPr>
            <w:rPrChange w:id="734" w:author="Meg Walker" w:date="2026-01-20T11:43:00Z" w16du:dateUtc="2026-01-20T11:43:00Z">
              <w:rPr>
                <w:rStyle w:val="Hyperlink"/>
              </w:rPr>
            </w:rPrChange>
          </w:rPr>
          <w:t>,</w:t>
        </w:r>
      </w:ins>
      <w:r w:rsidRPr="009A4D59">
        <w:rPr>
          <w:rPrChange w:id="735" w:author="Meg Walker" w:date="2026-01-20T11:43:00Z" w16du:dateUtc="2026-01-20T11:43:00Z">
            <w:rPr>
              <w:rStyle w:val="Hyperlink"/>
            </w:rPr>
          </w:rPrChange>
        </w:rPr>
        <w:t xml:space="preserve"> 2012</w:t>
      </w:r>
      <w:r w:rsidRPr="009A4D59">
        <w:fldChar w:fldCharType="end"/>
      </w:r>
      <w:r w:rsidRPr="009A4D59">
        <w:t>),</w:t>
      </w:r>
      <w:r>
        <w:t xml:space="preserve"> surveys help researchers to identify trends and patterns within and across different societies.</w:t>
      </w:r>
    </w:p>
    <w:p w14:paraId="51DD4BD1" w14:textId="3105D9C0" w:rsidR="000E35CE" w:rsidRPr="006D3B5B" w:rsidRDefault="00D9434A">
      <w:pPr>
        <w:pStyle w:val="ESRIBodyText"/>
        <w:pPrChange w:id="736" w:author="Meg Walker" w:date="2026-01-13T11:50:00Z" w16du:dateUtc="2026-01-13T11:50:00Z">
          <w:pPr>
            <w:pStyle w:val="BodyText"/>
          </w:pPr>
        </w:pPrChange>
      </w:pPr>
      <w:r w:rsidRPr="006D3B5B">
        <w:t>In this sense, the main data source selected for this project is the European Social Survey (ESS)</w:t>
      </w:r>
      <w:r w:rsidRPr="006D3B5B">
        <w:rPr>
          <w:rStyle w:val="FootnoteReference"/>
        </w:rPr>
        <w:footnoteReference w:id="2"/>
      </w:r>
      <w:r w:rsidRPr="006D3B5B">
        <w:t xml:space="preserve">. More than 20 European countries participate in this cross-sectional survey that is conducted roughly every two years. Ireland is one of the few countries that participated in all 11 rounds since 2002. On average, 2,200 people in private households who were </w:t>
      </w:r>
      <w:ins w:id="744" w:author="Meg Walker" w:date="2026-01-20T11:43:00Z" w16du:dateUtc="2026-01-20T11:43:00Z">
        <w:r w:rsidR="009A4D59">
          <w:t>age</w:t>
        </w:r>
      </w:ins>
      <w:ins w:id="745" w:author="Meg Walker" w:date="2026-01-20T11:44:00Z" w16du:dateUtc="2026-01-20T11:44:00Z">
        <w:r w:rsidR="009A4D59">
          <w:t>d</w:t>
        </w:r>
      </w:ins>
      <w:ins w:id="746" w:author="Meg Walker" w:date="2026-01-20T11:43:00Z" w16du:dateUtc="2026-01-20T11:43:00Z">
        <w:r w:rsidR="009A4D59">
          <w:t xml:space="preserve"> </w:t>
        </w:r>
      </w:ins>
      <w:r w:rsidR="00967CE4" w:rsidRPr="006D3B5B">
        <w:t xml:space="preserve">15 </w:t>
      </w:r>
      <w:r w:rsidRPr="006D3B5B">
        <w:t xml:space="preserve">or older and resident in Ireland were </w:t>
      </w:r>
      <w:r w:rsidRPr="006D3B5B">
        <w:lastRenderedPageBreak/>
        <w:t>interviewed in each of these rounds.</w:t>
      </w:r>
    </w:p>
    <w:p w14:paraId="51DD4BD2" w14:textId="01D5600A" w:rsidR="000E35CE" w:rsidRDefault="00D9434A">
      <w:pPr>
        <w:pStyle w:val="ESRIBodyText"/>
        <w:pPrChange w:id="747" w:author="Meg Walker" w:date="2026-01-13T11:51:00Z" w16du:dateUtc="2026-01-13T11:51:00Z">
          <w:pPr>
            <w:pStyle w:val="BodyText"/>
          </w:pPr>
        </w:pPrChange>
      </w:pPr>
      <w:r>
        <w:t xml:space="preserve">This research analysed several questions from a special module on welfare attitudes that was fielded in 2009 and 2016. However, most of the analysis is based on a core question, included in all rounds, on the role of the government in reducing income inequalities. This question is used as an indicator of generalised support for the welfare state. Beyond that, the ESS questionnaire contains </w:t>
      </w:r>
      <w:ins w:id="748" w:author="Meg Walker" w:date="2026-01-20T11:45:00Z" w16du:dateUtc="2026-01-20T11:45:00Z">
        <w:r w:rsidR="009A4D59">
          <w:br/>
        </w:r>
      </w:ins>
      <w:r>
        <w:t xml:space="preserve">several other questions relevant to this research related to socio-demographic characteristics. In addition, based on the class scheme developed by Oesch </w:t>
      </w:r>
      <w:r w:rsidRPr="009A4D59">
        <w:t>(</w:t>
      </w:r>
      <w:r w:rsidRPr="009A4D59">
        <w:fldChar w:fldCharType="begin"/>
      </w:r>
      <w:r w:rsidRPr="009A4D59">
        <w:instrText>HYPERLINK \l "ref-oesch_coming_2006" \h</w:instrText>
      </w:r>
      <w:r w:rsidRPr="009A4D59">
        <w:fldChar w:fldCharType="separate"/>
      </w:r>
      <w:r w:rsidRPr="009A4D59">
        <w:rPr>
          <w:rPrChange w:id="749" w:author="Meg Walker" w:date="2026-01-20T11:45:00Z" w16du:dateUtc="2026-01-20T11:45:00Z">
            <w:rPr>
              <w:rStyle w:val="Hyperlink"/>
            </w:rPr>
          </w:rPrChange>
        </w:rPr>
        <w:t>2006</w:t>
      </w:r>
      <w:r w:rsidRPr="009A4D59">
        <w:fldChar w:fldCharType="end"/>
      </w:r>
      <w:r w:rsidRPr="009A4D59">
        <w:t>),</w:t>
      </w:r>
      <w:r>
        <w:t xml:space="preserve"> a </w:t>
      </w:r>
      <w:del w:id="750" w:author="Meg Walker" w:date="2026-01-13T11:51:00Z" w16du:dateUtc="2026-01-13T11:51:00Z">
        <w:r w:rsidDel="006D3B5B">
          <w:delText>“</w:delText>
        </w:r>
      </w:del>
      <w:ins w:id="751" w:author="Meg Walker" w:date="2026-01-13T11:51:00Z" w16du:dateUtc="2026-01-13T11:51:00Z">
        <w:r w:rsidR="006D3B5B">
          <w:t>‘</w:t>
        </w:r>
      </w:ins>
      <w:r>
        <w:t>social class</w:t>
      </w:r>
      <w:del w:id="752" w:author="Meg Walker" w:date="2026-01-13T11:51:00Z" w16du:dateUtc="2026-01-13T11:51:00Z">
        <w:r w:rsidDel="006D3B5B">
          <w:delText xml:space="preserve">” </w:delText>
        </w:r>
      </w:del>
      <w:ins w:id="753" w:author="Meg Walker" w:date="2026-01-13T11:51:00Z" w16du:dateUtc="2026-01-13T11:51:00Z">
        <w:r w:rsidR="006D3B5B">
          <w:t xml:space="preserve">’ </w:t>
        </w:r>
      </w:ins>
      <w:r>
        <w:t>variable was constructed using questions about the respondent’s occupation (following</w:t>
      </w:r>
      <w:ins w:id="754" w:author="Meg Walker" w:date="2026-01-20T11:46:00Z" w16du:dateUtc="2026-01-20T11:46:00Z">
        <w:r w:rsidR="009A4D59">
          <w:t xml:space="preserve"> the</w:t>
        </w:r>
      </w:ins>
      <w:r>
        <w:t xml:space="preserve"> Tawfik and </w:t>
      </w:r>
      <w:r w:rsidRPr="009A4D59">
        <w:t>Oesch (</w:t>
      </w:r>
      <w:r w:rsidRPr="009A4D59">
        <w:fldChar w:fldCharType="begin"/>
      </w:r>
      <w:r w:rsidRPr="009A4D59">
        <w:instrText>HYPERLINK \l "ref-tawfik_script_2020" \h</w:instrText>
      </w:r>
      <w:r w:rsidRPr="009A4D59">
        <w:fldChar w:fldCharType="separate"/>
      </w:r>
      <w:r w:rsidRPr="009A4D59">
        <w:rPr>
          <w:rPrChange w:id="755" w:author="Meg Walker" w:date="2026-01-20T11:46:00Z" w16du:dateUtc="2026-01-20T11:46:00Z">
            <w:rPr>
              <w:rStyle w:val="Hyperlink"/>
            </w:rPr>
          </w:rPrChange>
        </w:rPr>
        <w:t>2020</w:t>
      </w:r>
      <w:r w:rsidRPr="009A4D59">
        <w:fldChar w:fldCharType="end"/>
      </w:r>
      <w:r w:rsidRPr="009A4D59">
        <w:t>) script).</w:t>
      </w:r>
    </w:p>
    <w:p w14:paraId="51DD4BD3" w14:textId="4B709E4C" w:rsidR="000E35CE" w:rsidRDefault="006F7022">
      <w:pPr>
        <w:pStyle w:val="ESRIBodyText"/>
        <w:pPrChange w:id="756" w:author="Meg Walker" w:date="2026-01-13T11:51:00Z" w16du:dateUtc="2026-01-13T11:51:00Z">
          <w:pPr>
            <w:pStyle w:val="BodyText"/>
          </w:pPr>
        </w:pPrChange>
      </w:pPr>
      <w:r>
        <w:t>T</w:t>
      </w:r>
      <w:r w:rsidR="00D9434A">
        <w:t>his research also relied on public opinion data from Voter Surveys (VS) conducted immediately after the European elections (2014, 2019, 2024).</w:t>
      </w:r>
      <w:del w:id="757" w:author="Meg Walker" w:date="2026-01-13T11:51:00Z" w16du:dateUtc="2026-01-13T11:51:00Z">
        <w:r w:rsidR="00D9434A" w:rsidDel="006D3B5B">
          <w:delText xml:space="preserve"> .</w:delText>
        </w:r>
      </w:del>
      <w:r w:rsidR="00D9434A">
        <w:t xml:space="preserve"> The survey offers additional information particularly on electoral behaviours and political attitudes.</w:t>
      </w:r>
    </w:p>
    <w:p w14:paraId="1ABAEA25" w14:textId="0B9A4C24" w:rsidR="006F7022" w:rsidRDefault="006F7022">
      <w:pPr>
        <w:pStyle w:val="ESRIBodyText"/>
        <w:rPr>
          <w:ins w:id="758" w:author="Meg Walker" w:date="2026-01-12T17:46:00Z" w16du:dateUtc="2026-01-12T17:46:00Z"/>
        </w:rPr>
        <w:pPrChange w:id="759" w:author="Meg Walker" w:date="2026-01-13T11:51:00Z" w16du:dateUtc="2026-01-13T11:51:00Z">
          <w:pPr>
            <w:pStyle w:val="BodyText"/>
          </w:pPr>
        </w:pPrChange>
      </w:pPr>
      <w:r>
        <w:t>Finally, we draw on one of the Eurobarometer surveys that are conducted by the European Commission. The 2025 survey collected useful information on</w:t>
      </w:r>
      <w:r w:rsidR="00871AC8">
        <w:t xml:space="preserve"> support for</w:t>
      </w:r>
      <w:r>
        <w:t xml:space="preserve"> higher taxes, which is part of the </w:t>
      </w:r>
      <w:r w:rsidR="00A5762D">
        <w:t>trade-off</w:t>
      </w:r>
      <w:r>
        <w:t xml:space="preserve"> involved in greater redistribution. </w:t>
      </w:r>
    </w:p>
    <w:p w14:paraId="4FEFCCAF" w14:textId="77777777" w:rsidR="005B4F71" w:rsidRDefault="005B4F71">
      <w:pPr>
        <w:pStyle w:val="BodyText"/>
        <w:rPr>
          <w:ins w:id="760" w:author="Meg Walker" w:date="2026-01-12T17:46:00Z" w16du:dateUtc="2026-01-12T17:46:00Z"/>
        </w:rPr>
        <w:sectPr w:rsidR="005B4F71" w:rsidSect="00F72C6C">
          <w:headerReference w:type="even" r:id="rId21"/>
          <w:headerReference w:type="default" r:id="rId22"/>
          <w:pgSz w:w="11906" w:h="16838"/>
          <w:pgMar w:top="1440" w:right="1440" w:bottom="851" w:left="1440" w:header="709" w:footer="709" w:gutter="0"/>
          <w:pgNumType w:start="1"/>
          <w:cols w:space="708"/>
          <w:docGrid w:linePitch="360"/>
        </w:sectPr>
      </w:pPr>
    </w:p>
    <w:p w14:paraId="388639D9" w14:textId="77777777" w:rsidR="005B4F71" w:rsidDel="005B4F71" w:rsidRDefault="005B4F71">
      <w:pPr>
        <w:pStyle w:val="BodyText"/>
        <w:rPr>
          <w:del w:id="765" w:author="Meg Walker" w:date="2026-01-12T17:46:00Z" w16du:dateUtc="2026-01-12T17:46:00Z"/>
        </w:rPr>
      </w:pPr>
    </w:p>
    <w:p w14:paraId="3BE71603" w14:textId="5A7F2FD9" w:rsidR="0093680A" w:rsidDel="005B4F71" w:rsidRDefault="0093680A">
      <w:pPr>
        <w:rPr>
          <w:del w:id="766" w:author="Meg Walker" w:date="2026-01-12T17:46:00Z" w16du:dateUtc="2026-01-12T17:46:00Z"/>
          <w:rFonts w:ascii="Calibri" w:eastAsia="Batang" w:hAnsi="Calibri" w:cs="Times New Roman"/>
          <w:b/>
          <w:caps/>
          <w:color w:val="1F355E"/>
          <w:sz w:val="32"/>
          <w:szCs w:val="32"/>
          <w:lang w:val="en-GB"/>
        </w:rPr>
      </w:pPr>
      <w:del w:id="767" w:author="Meg Walker" w:date="2026-01-12T17:46:00Z" w16du:dateUtc="2026-01-12T17:46:00Z">
        <w:r w:rsidDel="005B4F71">
          <w:br w:type="page"/>
        </w:r>
      </w:del>
    </w:p>
    <w:p w14:paraId="2E747E45" w14:textId="3B36AF12" w:rsidR="0093680A" w:rsidRPr="0093680A" w:rsidRDefault="0093680A" w:rsidP="0093680A">
      <w:pPr>
        <w:pStyle w:val="RSCHAPTERNUMBER"/>
      </w:pPr>
      <w:bookmarkStart w:id="768" w:name="_Toc210983446"/>
      <w:bookmarkStart w:id="769" w:name="_Toc211497168"/>
      <w:r w:rsidRPr="0093680A">
        <w:t xml:space="preserve">CHAPTER </w:t>
      </w:r>
      <w:r>
        <w:t>2</w:t>
      </w:r>
      <w:bookmarkEnd w:id="768"/>
      <w:bookmarkEnd w:id="769"/>
    </w:p>
    <w:p w14:paraId="50401D1D" w14:textId="1607208F" w:rsidR="0093680A" w:rsidRDefault="0093680A">
      <w:pPr>
        <w:pStyle w:val="ESRIChapterName"/>
        <w:pPrChange w:id="770" w:author="Meg Walker" w:date="2026-01-13T11:53:00Z" w16du:dateUtc="2026-01-13T11:53:00Z">
          <w:pPr>
            <w:pStyle w:val="RSChaptername"/>
          </w:pPr>
        </w:pPrChange>
      </w:pPr>
      <w:bookmarkStart w:id="771" w:name="_Toc210983447"/>
      <w:bookmarkStart w:id="772" w:name="_Toc211497169"/>
      <w:r>
        <w:t>Who supports redistribution?</w:t>
      </w:r>
      <w:bookmarkEnd w:id="771"/>
      <w:bookmarkEnd w:id="772"/>
    </w:p>
    <w:p w14:paraId="3830EC77" w14:textId="77777777" w:rsidR="006D3B5B" w:rsidRDefault="006D3B5B" w:rsidP="006D3B5B">
      <w:pPr>
        <w:pStyle w:val="ESRIBodyText"/>
        <w:rPr>
          <w:ins w:id="773" w:author="Meg Walker" w:date="2026-01-13T11:54:00Z" w16du:dateUtc="2026-01-13T11:54:00Z"/>
        </w:rPr>
      </w:pPr>
      <w:bookmarkStart w:id="774" w:name="sec-who"/>
      <w:bookmarkEnd w:id="564"/>
      <w:bookmarkEnd w:id="721"/>
    </w:p>
    <w:p w14:paraId="51DD4BD5" w14:textId="1DA814C4" w:rsidR="000E35CE" w:rsidRDefault="00D9434A">
      <w:pPr>
        <w:pStyle w:val="ESRIBodyText"/>
        <w:pPrChange w:id="775" w:author="Meg Walker" w:date="2026-01-13T11:53:00Z" w16du:dateUtc="2026-01-13T11:53:00Z">
          <w:pPr>
            <w:pStyle w:val="FirstParagraph"/>
          </w:pPr>
        </w:pPrChange>
      </w:pPr>
      <w:r>
        <w:t xml:space="preserve">The </w:t>
      </w:r>
      <w:ins w:id="776" w:author="Meg Walker" w:date="2026-01-20T11:48:00Z" w16du:dateUtc="2026-01-20T11:48:00Z">
        <w:r w:rsidR="000D68FD" w:rsidRPr="006D3B5B">
          <w:t>European Social Survey (</w:t>
        </w:r>
      </w:ins>
      <w:r>
        <w:t>ESS</w:t>
      </w:r>
      <w:ins w:id="777" w:author="Meg Walker" w:date="2026-01-20T11:48:00Z" w16du:dateUtc="2026-01-20T11:48:00Z">
        <w:r w:rsidR="000D68FD">
          <w:t>)</w:t>
        </w:r>
      </w:ins>
      <w:r>
        <w:t xml:space="preserve"> question used to assess support for redistribution asked participants to indicate if the government should take measures to reduce differences in income levels. The interviewer manual does not contain any additional instruction in relation to this question, so respondents provided their answers according to their understanding of the following wording: </w:t>
      </w:r>
      <w:del w:id="778" w:author="Meg Walker" w:date="2026-01-13T11:52:00Z" w16du:dateUtc="2026-01-13T11:52:00Z">
        <w:r w:rsidDel="006D3B5B">
          <w:delText>“</w:delText>
        </w:r>
      </w:del>
      <w:ins w:id="779" w:author="Meg Walker" w:date="2026-01-13T11:52:00Z" w16du:dateUtc="2026-01-13T11:52:00Z">
        <w:r w:rsidR="006D3B5B">
          <w:t>‘</w:t>
        </w:r>
      </w:ins>
      <w:r>
        <w:t>Using this card, please say to what extent you agree or disagree with each of the following statements</w:t>
      </w:r>
      <w:del w:id="780" w:author="Meg Walker" w:date="2026-01-13T11:52:00Z" w16du:dateUtc="2026-01-13T11:52:00Z">
        <w:r w:rsidDel="006D3B5B">
          <w:delText xml:space="preserve">. </w:delText>
        </w:r>
      </w:del>
      <w:ins w:id="781" w:author="Meg Walker" w:date="2026-01-13T11:52:00Z" w16du:dateUtc="2026-01-13T11:52:00Z">
        <w:r w:rsidR="006D3B5B">
          <w:t xml:space="preserve">: </w:t>
        </w:r>
        <w:r w:rsidR="006D3B5B" w:rsidRPr="006D3B5B">
          <w:t>“</w:t>
        </w:r>
      </w:ins>
      <w:r w:rsidRPr="006D3B5B">
        <w:rPr>
          <w:rPrChange w:id="782" w:author="Meg Walker" w:date="2026-01-13T11:52:00Z" w16du:dateUtc="2026-01-13T11:52:00Z">
            <w:rPr>
              <w:i/>
              <w:iCs/>
            </w:rPr>
          </w:rPrChange>
        </w:rPr>
        <w:t>The government should take measures to reduce differences in income levels</w:t>
      </w:r>
      <w:r w:rsidRPr="006D3B5B">
        <w:t>”</w:t>
      </w:r>
      <w:r>
        <w:t>.</w:t>
      </w:r>
      <w:ins w:id="783" w:author="Meg Walker" w:date="2026-01-13T11:52:00Z" w16du:dateUtc="2026-01-13T11:52:00Z">
        <w:r w:rsidR="006D3B5B">
          <w:t>’</w:t>
        </w:r>
      </w:ins>
      <w:r>
        <w:t xml:space="preserve"> The answer alternatives presented were </w:t>
      </w:r>
      <w:del w:id="784" w:author="Meg Walker" w:date="2026-01-13T11:53:00Z" w16du:dateUtc="2026-01-13T11:53:00Z">
        <w:r w:rsidDel="006D3B5B">
          <w:delText>“</w:delText>
        </w:r>
      </w:del>
      <w:ins w:id="785" w:author="Meg Walker" w:date="2026-01-13T11:53:00Z" w16du:dateUtc="2026-01-13T11:53:00Z">
        <w:r w:rsidR="006D3B5B">
          <w:t>‘</w:t>
        </w:r>
      </w:ins>
      <w:r>
        <w:t>Agree strongly</w:t>
      </w:r>
      <w:del w:id="786" w:author="Meg Walker" w:date="2026-01-13T11:53:00Z" w16du:dateUtc="2026-01-13T11:53:00Z">
        <w:r w:rsidDel="006D3B5B">
          <w:delText xml:space="preserve">”, </w:delText>
        </w:r>
      </w:del>
      <w:ins w:id="787" w:author="Meg Walker" w:date="2026-01-13T11:53:00Z" w16du:dateUtc="2026-01-13T11:53:00Z">
        <w:r w:rsidR="006D3B5B">
          <w:t xml:space="preserve">’, </w:t>
        </w:r>
      </w:ins>
      <w:del w:id="788" w:author="Meg Walker" w:date="2026-01-13T11:53:00Z" w16du:dateUtc="2026-01-13T11:53:00Z">
        <w:r w:rsidDel="006D3B5B">
          <w:delText>“</w:delText>
        </w:r>
      </w:del>
      <w:ins w:id="789" w:author="Meg Walker" w:date="2026-01-13T11:53:00Z" w16du:dateUtc="2026-01-13T11:53:00Z">
        <w:r w:rsidR="006D3B5B">
          <w:t>‘</w:t>
        </w:r>
      </w:ins>
      <w:r>
        <w:t>Agree</w:t>
      </w:r>
      <w:del w:id="790" w:author="Meg Walker" w:date="2026-01-13T11:53:00Z" w16du:dateUtc="2026-01-13T11:53:00Z">
        <w:r w:rsidDel="006D3B5B">
          <w:delText xml:space="preserve">”, </w:delText>
        </w:r>
      </w:del>
      <w:ins w:id="791" w:author="Meg Walker" w:date="2026-01-13T11:53:00Z" w16du:dateUtc="2026-01-13T11:53:00Z">
        <w:r w:rsidR="006D3B5B">
          <w:t xml:space="preserve">’, </w:t>
        </w:r>
      </w:ins>
      <w:del w:id="792" w:author="Meg Walker" w:date="2026-01-13T11:53:00Z" w16du:dateUtc="2026-01-13T11:53:00Z">
        <w:r w:rsidDel="006D3B5B">
          <w:delText>“</w:delText>
        </w:r>
      </w:del>
      <w:ins w:id="793" w:author="Meg Walker" w:date="2026-01-13T11:53:00Z" w16du:dateUtc="2026-01-13T11:53:00Z">
        <w:r w:rsidR="006D3B5B">
          <w:t>‘</w:t>
        </w:r>
      </w:ins>
      <w:r>
        <w:t>Neither agree nor disagree</w:t>
      </w:r>
      <w:del w:id="794" w:author="Meg Walker" w:date="2026-01-13T11:53:00Z" w16du:dateUtc="2026-01-13T11:53:00Z">
        <w:r w:rsidDel="006D3B5B">
          <w:delText xml:space="preserve">”, </w:delText>
        </w:r>
      </w:del>
      <w:ins w:id="795" w:author="Meg Walker" w:date="2026-01-13T11:53:00Z" w16du:dateUtc="2026-01-13T11:53:00Z">
        <w:r w:rsidR="006D3B5B">
          <w:t xml:space="preserve">’, </w:t>
        </w:r>
      </w:ins>
      <w:del w:id="796" w:author="Meg Walker" w:date="2026-01-13T11:53:00Z" w16du:dateUtc="2026-01-13T11:53:00Z">
        <w:r w:rsidDel="006D3B5B">
          <w:delText>“</w:delText>
        </w:r>
      </w:del>
      <w:ins w:id="797" w:author="Meg Walker" w:date="2026-01-13T11:53:00Z" w16du:dateUtc="2026-01-13T11:53:00Z">
        <w:r w:rsidR="006D3B5B">
          <w:t>‘</w:t>
        </w:r>
      </w:ins>
      <w:r>
        <w:t>Disagree</w:t>
      </w:r>
      <w:del w:id="798" w:author="Meg Walker" w:date="2026-01-13T11:53:00Z" w16du:dateUtc="2026-01-13T11:53:00Z">
        <w:r w:rsidDel="006D3B5B">
          <w:delText xml:space="preserve">”, </w:delText>
        </w:r>
      </w:del>
      <w:ins w:id="799" w:author="Meg Walker" w:date="2026-01-13T11:53:00Z" w16du:dateUtc="2026-01-13T11:53:00Z">
        <w:r w:rsidR="006D3B5B">
          <w:t xml:space="preserve">’, </w:t>
        </w:r>
      </w:ins>
      <w:r>
        <w:t xml:space="preserve">and </w:t>
      </w:r>
      <w:del w:id="800" w:author="Meg Walker" w:date="2026-01-13T11:53:00Z" w16du:dateUtc="2026-01-13T11:53:00Z">
        <w:r w:rsidDel="006D3B5B">
          <w:delText>“</w:delText>
        </w:r>
      </w:del>
      <w:ins w:id="801" w:author="Meg Walker" w:date="2026-01-13T11:53:00Z" w16du:dateUtc="2026-01-13T11:53:00Z">
        <w:r w:rsidR="006D3B5B">
          <w:t>‘</w:t>
        </w:r>
      </w:ins>
      <w:r>
        <w:t>Disagree strongly</w:t>
      </w:r>
      <w:del w:id="802" w:author="Meg Walker" w:date="2026-01-13T11:53:00Z" w16du:dateUtc="2026-01-13T11:53:00Z">
        <w:r w:rsidDel="006D3B5B">
          <w:delText>”.</w:delText>
        </w:r>
      </w:del>
      <w:ins w:id="803" w:author="Meg Walker" w:date="2026-01-13T11:53:00Z" w16du:dateUtc="2026-01-13T11:53:00Z">
        <w:r w:rsidR="006D3B5B">
          <w:t>’.</w:t>
        </w:r>
      </w:ins>
    </w:p>
    <w:p w14:paraId="51DD4BD6" w14:textId="5B08C166" w:rsidR="000E35CE" w:rsidRDefault="00D9434A">
      <w:pPr>
        <w:pStyle w:val="ESRIBodyText"/>
        <w:pPrChange w:id="804" w:author="Meg Walker" w:date="2026-01-13T11:53:00Z" w16du:dateUtc="2026-01-13T11:53:00Z">
          <w:pPr>
            <w:pStyle w:val="BodyText"/>
          </w:pPr>
        </w:pPrChange>
      </w:pPr>
      <w:r>
        <w:t xml:space="preserve">This question has been widely used across comparative studies on welfare attitudes and redistributive </w:t>
      </w:r>
      <w:r w:rsidRPr="000D68FD">
        <w:t>preferences (</w:t>
      </w:r>
      <w:r w:rsidRPr="000D68FD">
        <w:fldChar w:fldCharType="begin"/>
      </w:r>
      <w:r w:rsidRPr="000D68FD">
        <w:instrText>HYPERLINK \l "ref-finseraas_income_2009" \h</w:instrText>
      </w:r>
      <w:r w:rsidRPr="000D68FD">
        <w:fldChar w:fldCharType="separate"/>
      </w:r>
      <w:r w:rsidRPr="000D68FD">
        <w:rPr>
          <w:rPrChange w:id="805" w:author="Meg Walker" w:date="2026-01-20T11:53:00Z" w16du:dateUtc="2026-01-20T11:53:00Z">
            <w:rPr>
              <w:rStyle w:val="Hyperlink"/>
            </w:rPr>
          </w:rPrChange>
        </w:rPr>
        <w:t>Finseraas</w:t>
      </w:r>
      <w:ins w:id="806" w:author="Meg Walker" w:date="2026-01-20T11:49:00Z" w16du:dateUtc="2026-01-20T11:49:00Z">
        <w:r w:rsidR="000D68FD" w:rsidRPr="000D68FD">
          <w:rPr>
            <w:rPrChange w:id="807" w:author="Meg Walker" w:date="2026-01-20T11:53:00Z" w16du:dateUtc="2026-01-20T11:53:00Z">
              <w:rPr>
                <w:rStyle w:val="Hyperlink"/>
              </w:rPr>
            </w:rPrChange>
          </w:rPr>
          <w:t>,</w:t>
        </w:r>
      </w:ins>
      <w:r w:rsidRPr="000D68FD">
        <w:rPr>
          <w:rPrChange w:id="808" w:author="Meg Walker" w:date="2026-01-20T11:53:00Z" w16du:dateUtc="2026-01-20T11:53:00Z">
            <w:rPr>
              <w:rStyle w:val="Hyperlink"/>
            </w:rPr>
          </w:rPrChange>
        </w:rPr>
        <w:t xml:space="preserve"> 2009</w:t>
      </w:r>
      <w:r w:rsidRPr="000D68FD">
        <w:fldChar w:fldCharType="end"/>
      </w:r>
      <w:r w:rsidRPr="000D68FD">
        <w:t xml:space="preserve">; </w:t>
      </w:r>
      <w:r w:rsidRPr="000D68FD">
        <w:fldChar w:fldCharType="begin"/>
      </w:r>
      <w:r w:rsidRPr="000D68FD">
        <w:instrText>HYPERLINK \l "ref-jaeger_does_2008" \h</w:instrText>
      </w:r>
      <w:r w:rsidRPr="000D68FD">
        <w:fldChar w:fldCharType="separate"/>
      </w:r>
      <w:r w:rsidRPr="000D68FD">
        <w:rPr>
          <w:rPrChange w:id="809" w:author="Meg Walker" w:date="2026-01-20T11:53:00Z" w16du:dateUtc="2026-01-20T11:53:00Z">
            <w:rPr>
              <w:rStyle w:val="Hyperlink"/>
            </w:rPr>
          </w:rPrChange>
        </w:rPr>
        <w:t>Jaeger</w:t>
      </w:r>
      <w:ins w:id="810" w:author="Meg Walker" w:date="2026-01-20T11:49:00Z" w16du:dateUtc="2026-01-20T11:49:00Z">
        <w:r w:rsidR="000D68FD" w:rsidRPr="000D68FD">
          <w:rPr>
            <w:rPrChange w:id="811" w:author="Meg Walker" w:date="2026-01-20T11:53:00Z" w16du:dateUtc="2026-01-20T11:53:00Z">
              <w:rPr>
                <w:rStyle w:val="Hyperlink"/>
              </w:rPr>
            </w:rPrChange>
          </w:rPr>
          <w:t>,</w:t>
        </w:r>
      </w:ins>
      <w:r w:rsidRPr="000D68FD">
        <w:rPr>
          <w:rPrChange w:id="812" w:author="Meg Walker" w:date="2026-01-20T11:53:00Z" w16du:dateUtc="2026-01-20T11:53:00Z">
            <w:rPr>
              <w:rStyle w:val="Hyperlink"/>
            </w:rPr>
          </w:rPrChange>
        </w:rPr>
        <w:t xml:space="preserve"> 2008</w:t>
      </w:r>
      <w:r w:rsidRPr="000D68FD">
        <w:fldChar w:fldCharType="end"/>
      </w:r>
      <w:r w:rsidRPr="000D68FD">
        <w:t xml:space="preserve">; </w:t>
      </w:r>
      <w:r w:rsidRPr="000D68FD">
        <w:fldChar w:fldCharType="begin"/>
      </w:r>
      <w:r w:rsidRPr="000D68FD">
        <w:instrText>HYPERLINK \l "ref-lindqvist_eastern_2025" \h</w:instrText>
      </w:r>
      <w:r w:rsidRPr="000D68FD">
        <w:fldChar w:fldCharType="separate"/>
      </w:r>
      <w:r w:rsidRPr="000D68FD">
        <w:rPr>
          <w:rPrChange w:id="813" w:author="Meg Walker" w:date="2026-01-20T11:53:00Z" w16du:dateUtc="2026-01-20T11:53:00Z">
            <w:rPr>
              <w:rStyle w:val="Hyperlink"/>
            </w:rPr>
          </w:rPrChange>
        </w:rPr>
        <w:t>Lindqvist</w:t>
      </w:r>
      <w:ins w:id="814" w:author="Meg Walker" w:date="2026-01-20T11:49:00Z" w16du:dateUtc="2026-01-20T11:49:00Z">
        <w:r w:rsidR="000D68FD" w:rsidRPr="000D68FD">
          <w:rPr>
            <w:rPrChange w:id="815" w:author="Meg Walker" w:date="2026-01-20T11:53:00Z" w16du:dateUtc="2026-01-20T11:53:00Z">
              <w:rPr>
                <w:rStyle w:val="Hyperlink"/>
              </w:rPr>
            </w:rPrChange>
          </w:rPr>
          <w:t>,</w:t>
        </w:r>
      </w:ins>
      <w:r w:rsidRPr="000D68FD">
        <w:rPr>
          <w:rPrChange w:id="816" w:author="Meg Walker" w:date="2026-01-20T11:53:00Z" w16du:dateUtc="2026-01-20T11:53:00Z">
            <w:rPr>
              <w:rStyle w:val="Hyperlink"/>
            </w:rPr>
          </w:rPrChange>
        </w:rPr>
        <w:t xml:space="preserve"> 2025</w:t>
      </w:r>
      <w:r w:rsidRPr="000D68FD">
        <w:fldChar w:fldCharType="end"/>
      </w:r>
      <w:r w:rsidRPr="000D68FD">
        <w:t xml:space="preserve">). </w:t>
      </w:r>
      <w:r>
        <w:t xml:space="preserve">However, recent studies have raised concerns in relation to the reliability of this question as a measurement of support for redistribution. Margalit and Raviv </w:t>
      </w:r>
      <w:r w:rsidRPr="000D68FD">
        <w:t>(</w:t>
      </w:r>
      <w:r w:rsidRPr="000D68FD">
        <w:fldChar w:fldCharType="begin"/>
      </w:r>
      <w:r w:rsidRPr="000D68FD">
        <w:instrText>HYPERLINK \l "ref-margalit_does_2024" \h</w:instrText>
      </w:r>
      <w:r w:rsidRPr="000D68FD">
        <w:fldChar w:fldCharType="separate"/>
      </w:r>
      <w:r w:rsidRPr="000D68FD">
        <w:rPr>
          <w:rPrChange w:id="817" w:author="Meg Walker" w:date="2026-01-20T11:53:00Z" w16du:dateUtc="2026-01-20T11:53:00Z">
            <w:rPr>
              <w:rStyle w:val="Hyperlink"/>
            </w:rPr>
          </w:rPrChange>
        </w:rPr>
        <w:t>2024</w:t>
      </w:r>
      <w:r w:rsidRPr="000D68FD">
        <w:fldChar w:fldCharType="end"/>
      </w:r>
      <w:r w:rsidRPr="000D68FD">
        <w:t>)</w:t>
      </w:r>
      <w:r>
        <w:t xml:space="preserve"> argue that reduction in income differences is too abstract and respondents in general do not link it to concrete redistributive measures. Similarly, it has been suggested that this question only captures a diffuse inclination to equality and that is why responses might be inconsistent with voting preferences across countries (</w:t>
      </w:r>
      <w:r w:rsidRPr="000D68FD">
        <w:fldChar w:fldCharType="begin"/>
      </w:r>
      <w:r w:rsidRPr="000D68FD">
        <w:instrText>HYPERLINK \l "ref-dallinger_ambivalence_2022" \h</w:instrText>
      </w:r>
      <w:r w:rsidRPr="000D68FD">
        <w:fldChar w:fldCharType="separate"/>
      </w:r>
      <w:r w:rsidRPr="000D68FD">
        <w:rPr>
          <w:rPrChange w:id="818" w:author="Meg Walker" w:date="2026-01-20T11:53:00Z" w16du:dateUtc="2026-01-20T11:53:00Z">
            <w:rPr>
              <w:rStyle w:val="Hyperlink"/>
            </w:rPr>
          </w:rPrChange>
        </w:rPr>
        <w:t>Dallinger</w:t>
      </w:r>
      <w:ins w:id="819" w:author="Meg Walker" w:date="2026-01-20T11:51:00Z" w16du:dateUtc="2026-01-20T11:51:00Z">
        <w:r w:rsidR="000D68FD" w:rsidRPr="000D68FD">
          <w:rPr>
            <w:rPrChange w:id="820" w:author="Meg Walker" w:date="2026-01-20T11:53:00Z" w16du:dateUtc="2026-01-20T11:53:00Z">
              <w:rPr>
                <w:rStyle w:val="Hyperlink"/>
              </w:rPr>
            </w:rPrChange>
          </w:rPr>
          <w:t>,</w:t>
        </w:r>
      </w:ins>
      <w:r w:rsidRPr="000D68FD">
        <w:rPr>
          <w:rPrChange w:id="821" w:author="Meg Walker" w:date="2026-01-20T11:53:00Z" w16du:dateUtc="2026-01-20T11:53:00Z">
            <w:rPr>
              <w:rStyle w:val="Hyperlink"/>
            </w:rPr>
          </w:rPrChange>
        </w:rPr>
        <w:t xml:space="preserve"> 2022</w:t>
      </w:r>
      <w:r w:rsidRPr="000D68FD">
        <w:fldChar w:fldCharType="end"/>
      </w:r>
      <w:r w:rsidRPr="000D68FD">
        <w:t>).</w:t>
      </w:r>
      <w:r>
        <w:t xml:space="preserve"> Nevertheless, Breznau et al</w:t>
      </w:r>
      <w:r w:rsidRPr="00C32A0D">
        <w:t>. (</w:t>
      </w:r>
      <w:r w:rsidRPr="00C32A0D">
        <w:fldChar w:fldCharType="begin"/>
      </w:r>
      <w:r w:rsidRPr="00C32A0D">
        <w:instrText>HYPERLINK \l "ref-breznau_moderating_2025" \h</w:instrText>
      </w:r>
      <w:r w:rsidRPr="00C32A0D">
        <w:fldChar w:fldCharType="separate"/>
      </w:r>
      <w:r w:rsidRPr="000D68FD">
        <w:rPr>
          <w:rPrChange w:id="822" w:author="Meg Walker" w:date="2026-01-20T11:53:00Z" w16du:dateUtc="2026-01-20T11:53:00Z">
            <w:rPr>
              <w:rStyle w:val="Hyperlink"/>
            </w:rPr>
          </w:rPrChange>
        </w:rPr>
        <w:t>2025</w:t>
      </w:r>
      <w:r w:rsidRPr="00C32A0D">
        <w:fldChar w:fldCharType="end"/>
      </w:r>
      <w:r w:rsidRPr="00C32A0D">
        <w:t>)</w:t>
      </w:r>
      <w:r>
        <w:t xml:space="preserve"> argue that the absence of a relationship between this measurement and other expected correlates (voting preferences, support for concrete policies) is due to the omission of views on government (trust and perceptions of corruption) as a moderating variable. In addition, this report also describes support for more concrete welfare policies in </w:t>
      </w:r>
      <w:del w:id="823" w:author="Meg Walker" w:date="2026-01-20T11:51:00Z" w16du:dateUtc="2026-01-20T11:51:00Z">
        <w:r w:rsidRPr="00C32A0D" w:rsidDel="000D68FD">
          <w:fldChar w:fldCharType="begin"/>
        </w:r>
        <w:r w:rsidRPr="00C32A0D" w:rsidDel="000D68FD">
          <w:delInstrText>HYPERLINK \l "sec-what" \h</w:delInstrText>
        </w:r>
        <w:r w:rsidRPr="00C32A0D" w:rsidDel="000D68FD">
          <w:fldChar w:fldCharType="separate"/>
        </w:r>
        <w:r w:rsidRPr="000D68FD" w:rsidDel="000D68FD">
          <w:rPr>
            <w:rPrChange w:id="824" w:author="Meg Walker" w:date="2026-01-20T11:54:00Z" w16du:dateUtc="2026-01-20T11:54:00Z">
              <w:rPr>
                <w:rStyle w:val="Hyperlink"/>
              </w:rPr>
            </w:rPrChange>
          </w:rPr>
          <w:delText>Chapter 3</w:delText>
        </w:r>
        <w:r w:rsidRPr="00C32A0D" w:rsidDel="000D68FD">
          <w:fldChar w:fldCharType="end"/>
        </w:r>
      </w:del>
      <w:ins w:id="825" w:author="Meg Walker" w:date="2026-01-20T11:51:00Z" w16du:dateUtc="2026-01-20T11:51:00Z">
        <w:r w:rsidR="000D68FD" w:rsidRPr="00C32A0D">
          <w:fldChar w:fldCharType="begin"/>
        </w:r>
        <w:r w:rsidR="000D68FD" w:rsidRPr="00C32A0D">
          <w:instrText xml:space="preserve">HYPERLINK  \l "Chapter3" \h </w:instrText>
        </w:r>
        <w:r w:rsidR="000D68FD" w:rsidRPr="00C32A0D">
          <w:fldChar w:fldCharType="separate"/>
        </w:r>
        <w:r w:rsidR="000D68FD" w:rsidRPr="000D68FD">
          <w:rPr>
            <w:rPrChange w:id="826" w:author="Meg Walker" w:date="2026-01-20T11:54:00Z" w16du:dateUtc="2026-01-20T11:54:00Z">
              <w:rPr>
                <w:rStyle w:val="Hyperlink"/>
              </w:rPr>
            </w:rPrChange>
          </w:rPr>
          <w:t>Chapter 3</w:t>
        </w:r>
        <w:r w:rsidR="000D68FD" w:rsidRPr="00C32A0D">
          <w:fldChar w:fldCharType="end"/>
        </w:r>
      </w:ins>
      <w:r w:rsidRPr="00C32A0D">
        <w:t>.</w:t>
      </w:r>
    </w:p>
    <w:p w14:paraId="51DD4BD7" w14:textId="67E55BD8" w:rsidR="000E35CE" w:rsidRDefault="00D9434A">
      <w:pPr>
        <w:pStyle w:val="ESRIBodyText"/>
        <w:rPr>
          <w:ins w:id="827" w:author="Meg Walker" w:date="2026-01-20T11:56:00Z" w16du:dateUtc="2026-01-20T11:56:00Z"/>
        </w:rPr>
      </w:pPr>
      <w:r>
        <w:t xml:space="preserve">Similar to the main ESS question, the </w:t>
      </w:r>
      <w:ins w:id="828" w:author="Meg Walker" w:date="2026-01-20T11:54:00Z" w16du:dateUtc="2026-01-20T11:54:00Z">
        <w:r w:rsidR="00C32A0D">
          <w:t xml:space="preserve">Voter Survey (VS) </w:t>
        </w:r>
      </w:ins>
      <w:del w:id="829" w:author="Meg Walker" w:date="2026-01-20T11:54:00Z" w16du:dateUtc="2026-01-20T11:54:00Z">
        <w:r w:rsidDel="00C32A0D">
          <w:delText xml:space="preserve">VS </w:delText>
        </w:r>
      </w:del>
      <w:r>
        <w:t>questionnaires also as</w:t>
      </w:r>
      <w:r w:rsidRPr="006D3B5B">
        <w:t xml:space="preserve">k whether voters are in favour of </w:t>
      </w:r>
      <w:ins w:id="830" w:author="Meg Walker" w:date="2026-01-13T11:54:00Z" w16du:dateUtc="2026-01-13T11:54:00Z">
        <w:r w:rsidR="006D3B5B" w:rsidRPr="006D3B5B">
          <w:t>‘</w:t>
        </w:r>
      </w:ins>
      <w:r w:rsidRPr="006D3B5B">
        <w:rPr>
          <w:rPrChange w:id="831" w:author="Meg Walker" w:date="2026-01-13T11:54:00Z" w16du:dateUtc="2026-01-13T11:54:00Z">
            <w:rPr>
              <w:i/>
              <w:iCs/>
              <w:lang w:val="en-GB"/>
            </w:rPr>
          </w:rPrChange>
        </w:rPr>
        <w:t>wealth redistribution from the rich to the poor</w:t>
      </w:r>
      <w:ins w:id="832" w:author="Meg Walker" w:date="2026-01-13T11:54:00Z" w16du:dateUtc="2026-01-13T11:54:00Z">
        <w:r w:rsidR="006D3B5B" w:rsidRPr="006D3B5B">
          <w:rPr>
            <w:rPrChange w:id="833" w:author="Meg Walker" w:date="2026-01-13T11:54:00Z" w16du:dateUtc="2026-01-13T11:54:00Z">
              <w:rPr>
                <w:i/>
                <w:iCs/>
                <w:lang w:val="en-GB"/>
              </w:rPr>
            </w:rPrChange>
          </w:rPr>
          <w:t>’</w:t>
        </w:r>
      </w:ins>
      <w:r>
        <w:t xml:space="preserve"> using a scale from 0 (‘fully oppose’) to 10 (‘fully favour’). The original scale of this variable was inverted for this analysis. So, in the results presented here, higher values indicate more in favour of redistribution.</w:t>
      </w:r>
      <w:r w:rsidR="002B1B76">
        <w:t xml:space="preserve"> In</w:t>
      </w:r>
      <w:r w:rsidR="005C2E58">
        <w:t xml:space="preserve"> economic terms</w:t>
      </w:r>
      <w:ins w:id="834" w:author="Meg Walker" w:date="2026-01-20T11:55:00Z" w16du:dateUtc="2026-01-20T11:55:00Z">
        <w:r w:rsidR="00C32A0D">
          <w:t>,</w:t>
        </w:r>
      </w:ins>
      <w:r w:rsidR="005C2E58">
        <w:t xml:space="preserve"> wealth is a </w:t>
      </w:r>
      <w:r w:rsidR="002B1B76">
        <w:t>br</w:t>
      </w:r>
      <w:r w:rsidR="006C3D93">
        <w:t>o</w:t>
      </w:r>
      <w:r w:rsidR="002B1B76">
        <w:t xml:space="preserve">ader </w:t>
      </w:r>
      <w:r w:rsidR="005C2E58">
        <w:t xml:space="preserve">concept </w:t>
      </w:r>
      <w:r w:rsidR="002B1B76">
        <w:t>than</w:t>
      </w:r>
      <w:r w:rsidR="005C2E58">
        <w:t xml:space="preserve"> income, encompassing </w:t>
      </w:r>
      <w:r w:rsidR="002B1B76">
        <w:t xml:space="preserve">all an </w:t>
      </w:r>
      <w:r w:rsidR="00A5762D">
        <w:t>individual’s</w:t>
      </w:r>
      <w:r w:rsidR="002B1B76">
        <w:t xml:space="preserve"> assets including property</w:t>
      </w:r>
      <w:ins w:id="835" w:author="Meg Walker" w:date="2026-01-20T11:55:00Z" w16du:dateUtc="2026-01-20T11:55:00Z">
        <w:r w:rsidR="00C32A0D">
          <w:t>;</w:t>
        </w:r>
      </w:ins>
      <w:del w:id="836" w:author="Meg Walker" w:date="2026-01-20T11:55:00Z" w16du:dateUtc="2026-01-20T11:55:00Z">
        <w:r w:rsidR="002B1B76" w:rsidDel="00C32A0D">
          <w:delText>,</w:delText>
        </w:r>
      </w:del>
      <w:r w:rsidR="002B1B76">
        <w:t xml:space="preserve"> however</w:t>
      </w:r>
      <w:ins w:id="837" w:author="Meg Walker" w:date="2026-01-20T11:56:00Z" w16du:dateUtc="2026-01-20T11:56:00Z">
        <w:r w:rsidR="00C32A0D">
          <w:t>,</w:t>
        </w:r>
      </w:ins>
      <w:r w:rsidR="002B1B76">
        <w:t xml:space="preserve"> respondents are not given any further information on its meaning.</w:t>
      </w:r>
    </w:p>
    <w:p w14:paraId="1225A853" w14:textId="77777777" w:rsidR="00C32A0D" w:rsidRDefault="00C32A0D">
      <w:pPr>
        <w:pStyle w:val="ESRIBodyText"/>
        <w:rPr>
          <w:ins w:id="838" w:author="Meg Walker" w:date="2026-01-20T11:56:00Z" w16du:dateUtc="2026-01-20T11:56:00Z"/>
        </w:rPr>
      </w:pPr>
    </w:p>
    <w:p w14:paraId="4283D33C" w14:textId="77777777" w:rsidR="00C32A0D" w:rsidRDefault="00C32A0D">
      <w:pPr>
        <w:pStyle w:val="ESRIBodyText"/>
        <w:pPrChange w:id="839" w:author="Meg Walker" w:date="2026-01-13T11:54:00Z" w16du:dateUtc="2026-01-13T11:54:00Z">
          <w:pPr>
            <w:pStyle w:val="BodyText"/>
          </w:pPr>
        </w:pPrChange>
      </w:pPr>
    </w:p>
    <w:p w14:paraId="51DD4BD8" w14:textId="15AF8BA6" w:rsidR="000E35CE" w:rsidRDefault="00D9434A">
      <w:pPr>
        <w:pStyle w:val="ESRI11"/>
        <w:pPrChange w:id="840" w:author="Meg Walker" w:date="2026-01-13T11:54:00Z" w16du:dateUtc="2026-01-13T11:54:00Z">
          <w:pPr>
            <w:pStyle w:val="Heading2"/>
          </w:pPr>
        </w:pPrChange>
      </w:pPr>
      <w:bookmarkStart w:id="841" w:name="_Toc211497170"/>
      <w:bookmarkStart w:id="842" w:name="Xddb084efc4daca8cd5bc37222eeb1ff8107da53"/>
      <w:r>
        <w:lastRenderedPageBreak/>
        <w:t xml:space="preserve">2.1 </w:t>
      </w:r>
      <w:ins w:id="843" w:author="Meg Walker" w:date="2026-01-13T11:54:00Z" w16du:dateUtc="2026-01-13T11:54:00Z">
        <w:r w:rsidR="006D3B5B">
          <w:tab/>
        </w:r>
      </w:ins>
      <w:r>
        <w:t>Higher support in Ireland compared to other northern European countries</w:t>
      </w:r>
      <w:bookmarkEnd w:id="841"/>
    </w:p>
    <w:p w14:paraId="51DD4BD9" w14:textId="50EC449E" w:rsidR="000E35CE" w:rsidRDefault="00D9434A">
      <w:pPr>
        <w:pStyle w:val="ESRIBodyText"/>
        <w:rPr>
          <w:ins w:id="844" w:author="Meg Walker" w:date="2026-01-20T11:59:00Z" w16du:dateUtc="2026-01-20T11:59:00Z"/>
        </w:rPr>
      </w:pPr>
      <w:r>
        <w:t>The overall levels of support for income redistribution in 2023 shown in</w:t>
      </w:r>
      <w:r w:rsidRPr="008A0B5E">
        <w:t xml:space="preserve"> </w:t>
      </w:r>
      <w:del w:id="845" w:author="Meg Walker" w:date="2026-01-20T11:57:00Z" w16du:dateUtc="2026-01-20T11:57:00Z">
        <w:r w:rsidRPr="008A0B5E" w:rsidDel="00F924F9">
          <w:fldChar w:fldCharType="begin"/>
        </w:r>
        <w:r w:rsidRPr="008A0B5E" w:rsidDel="00F924F9">
          <w:delInstrText>HYPERLINK \l "fig-eumap" \h</w:delInstrText>
        </w:r>
        <w:r w:rsidRPr="008A0B5E" w:rsidDel="00F924F9">
          <w:fldChar w:fldCharType="separate"/>
        </w:r>
        <w:r w:rsidRPr="00A90EFF" w:rsidDel="00F924F9">
          <w:rPr>
            <w:rPrChange w:id="846" w:author="Meg Walker" w:date="2026-01-20T11:58:00Z" w16du:dateUtc="2026-01-20T11:58:00Z">
              <w:rPr>
                <w:rStyle w:val="Hyperlink"/>
              </w:rPr>
            </w:rPrChange>
          </w:rPr>
          <w:delText>Figure 2.1</w:delText>
        </w:r>
        <w:r w:rsidRPr="008A0B5E" w:rsidDel="00F924F9">
          <w:fldChar w:fldCharType="end"/>
        </w:r>
      </w:del>
      <w:ins w:id="847" w:author="Meg Walker" w:date="2026-01-20T11:57:00Z" w16du:dateUtc="2026-01-20T11:57:00Z">
        <w:r w:rsidR="00F924F9" w:rsidRPr="008A0B5E">
          <w:fldChar w:fldCharType="begin"/>
        </w:r>
        <w:r w:rsidR="00F924F9" w:rsidRPr="008A0B5E">
          <w:instrText>HYPERLINK \l "fig-eumap" \h</w:instrText>
        </w:r>
        <w:r w:rsidR="00F924F9" w:rsidRPr="008A0B5E">
          <w:fldChar w:fldCharType="separate"/>
        </w:r>
        <w:r w:rsidR="00F924F9" w:rsidRPr="00A90EFF">
          <w:rPr>
            <w:rPrChange w:id="848" w:author="Meg Walker" w:date="2026-01-20T11:58:00Z" w16du:dateUtc="2026-01-20T11:58:00Z">
              <w:rPr>
                <w:rStyle w:val="Hyperlink"/>
              </w:rPr>
            </w:rPrChange>
          </w:rPr>
          <w:t>Figure 2.1</w:t>
        </w:r>
        <w:r w:rsidR="00F924F9" w:rsidRPr="008A0B5E">
          <w:fldChar w:fldCharType="end"/>
        </w:r>
      </w:ins>
      <w:r w:rsidRPr="008A0B5E">
        <w:t xml:space="preserve"> is in line with the south/north geographical divide identified before (</w:t>
      </w:r>
      <w:r w:rsidRPr="008A0B5E">
        <w:fldChar w:fldCharType="begin"/>
      </w:r>
      <w:r w:rsidRPr="008A0B5E">
        <w:instrText>HYPERLINK \l "ref-meuleman_past_2018" \h</w:instrText>
      </w:r>
      <w:r w:rsidRPr="008A0B5E">
        <w:fldChar w:fldCharType="separate"/>
      </w:r>
      <w:r w:rsidRPr="00A90EFF">
        <w:rPr>
          <w:rPrChange w:id="849" w:author="Meg Walker" w:date="2026-01-20T11:58:00Z" w16du:dateUtc="2026-01-20T11:58:00Z">
            <w:rPr>
              <w:rStyle w:val="Hyperlink"/>
            </w:rPr>
          </w:rPrChange>
        </w:rPr>
        <w:t>Meuleman et al.</w:t>
      </w:r>
      <w:ins w:id="850" w:author="Meg Walker" w:date="2026-01-20T11:57:00Z" w16du:dateUtc="2026-01-20T11:57:00Z">
        <w:r w:rsidR="00F924F9" w:rsidRPr="00A90EFF">
          <w:rPr>
            <w:rPrChange w:id="851" w:author="Meg Walker" w:date="2026-01-20T11:58:00Z" w16du:dateUtc="2026-01-20T11:58:00Z">
              <w:rPr>
                <w:rStyle w:val="Hyperlink"/>
              </w:rPr>
            </w:rPrChange>
          </w:rPr>
          <w:t>,</w:t>
        </w:r>
      </w:ins>
      <w:r w:rsidRPr="00A90EFF">
        <w:rPr>
          <w:rPrChange w:id="852" w:author="Meg Walker" w:date="2026-01-20T11:58:00Z" w16du:dateUtc="2026-01-20T11:58:00Z">
            <w:rPr>
              <w:rStyle w:val="Hyperlink"/>
            </w:rPr>
          </w:rPrChange>
        </w:rPr>
        <w:t xml:space="preserve"> 2018</w:t>
      </w:r>
      <w:r w:rsidRPr="008A0B5E">
        <w:fldChar w:fldCharType="end"/>
      </w:r>
      <w:r w:rsidRPr="008A0B5E">
        <w:t>), with Finseraas (</w:t>
      </w:r>
      <w:r w:rsidRPr="008A0B5E">
        <w:fldChar w:fldCharType="begin"/>
      </w:r>
      <w:r w:rsidRPr="008A0B5E">
        <w:instrText>HYPERLINK \l "ref-finseraas_income_2009" \h</w:instrText>
      </w:r>
      <w:r w:rsidRPr="008A0B5E">
        <w:fldChar w:fldCharType="separate"/>
      </w:r>
      <w:r w:rsidRPr="00A90EFF">
        <w:rPr>
          <w:rPrChange w:id="853" w:author="Meg Walker" w:date="2026-01-20T11:58:00Z" w16du:dateUtc="2026-01-20T11:58:00Z">
            <w:rPr>
              <w:rStyle w:val="Hyperlink"/>
            </w:rPr>
          </w:rPrChange>
        </w:rPr>
        <w:t>2009</w:t>
      </w:r>
      <w:r w:rsidRPr="008A0B5E">
        <w:fldChar w:fldCharType="end"/>
      </w:r>
      <w:r w:rsidRPr="008A0B5E">
        <w:t xml:space="preserve">) suggesting that countries with </w:t>
      </w:r>
      <w:r>
        <w:t>higher income inequality tend to be more supportive of income redistribution. About 76</w:t>
      </w:r>
      <w:del w:id="854" w:author="Meg Walker" w:date="2026-01-20T11:57:00Z" w16du:dateUtc="2026-01-20T11:57:00Z">
        <w:r w:rsidDel="00F924F9">
          <w:delText xml:space="preserve">% </w:delText>
        </w:r>
      </w:del>
      <w:ins w:id="855" w:author="Meg Walker" w:date="2026-01-20T11:57:00Z" w16du:dateUtc="2026-01-20T11:57:00Z">
        <w:r w:rsidR="00F924F9">
          <w:t xml:space="preserve"> per cent </w:t>
        </w:r>
      </w:ins>
      <w:r>
        <w:t xml:space="preserve">of respondents in Ireland indicated that they either ‘agree’ (45%) or ‘agree strongly’ (31%) that the government should reduce income differences. This percentage is higher than the European average (71%), and the one observed </w:t>
      </w:r>
      <w:ins w:id="856" w:author="Meg Walker" w:date="2026-01-20T11:58:00Z" w16du:dateUtc="2026-01-20T11:58:00Z">
        <w:r w:rsidR="009A2398">
          <w:br/>
        </w:r>
      </w:ins>
      <w:r>
        <w:t xml:space="preserve">in other northern European countries such as the UK (70%), Iceland (68%), </w:t>
      </w:r>
      <w:ins w:id="857" w:author="Meg Walker" w:date="2026-01-20T11:58:00Z" w16du:dateUtc="2026-01-20T11:58:00Z">
        <w:r w:rsidR="009A2398">
          <w:br/>
        </w:r>
      </w:ins>
      <w:r>
        <w:t>Norway (68%), Sweden (66%)</w:t>
      </w:r>
      <w:del w:id="858" w:author="Meg Walker" w:date="2026-01-20T11:58:00Z" w16du:dateUtc="2026-01-20T11:58:00Z">
        <w:r w:rsidDel="009A2398">
          <w:delText>,</w:delText>
        </w:r>
      </w:del>
      <w:r>
        <w:t xml:space="preserve"> and Finland (62%).</w:t>
      </w:r>
      <w:ins w:id="859" w:author="Meg Walker" w:date="2026-01-20T11:59:00Z" w16du:dateUtc="2026-01-20T11:59:00Z">
        <w:r w:rsidR="008A0B5E">
          <w:t xml:space="preserve"> </w:t>
        </w:r>
      </w:ins>
    </w:p>
    <w:p w14:paraId="758D955E" w14:textId="77777777" w:rsidR="008A0B5E" w:rsidRPr="008A0B5E" w:rsidRDefault="008A0B5E">
      <w:pPr>
        <w:pStyle w:val="ESRIBodyText"/>
        <w:spacing w:after="0"/>
        <w:pPrChange w:id="860" w:author="Meg Walker" w:date="2026-01-20T12:01:00Z" w16du:dateUtc="2026-01-20T12:01:00Z">
          <w:pPr>
            <w:pStyle w:val="FirstParagraph"/>
          </w:pPr>
        </w:pPrChange>
      </w:pPr>
    </w:p>
    <w:tbl>
      <w:tblPr>
        <w:tblW w:w="5000" w:type="pct"/>
        <w:tblLayout w:type="fixed"/>
        <w:tblLook w:val="0000" w:firstRow="0" w:lastRow="0" w:firstColumn="0" w:lastColumn="0" w:noHBand="0" w:noVBand="0"/>
      </w:tblPr>
      <w:tblGrid>
        <w:gridCol w:w="9026"/>
      </w:tblGrid>
      <w:tr w:rsidR="000E35CE" w14:paraId="51DD4BDC" w14:textId="77777777" w:rsidTr="00925F7B">
        <w:tc>
          <w:tcPr>
            <w:tcW w:w="9026" w:type="dxa"/>
          </w:tcPr>
          <w:p w14:paraId="51DD4BDA" w14:textId="305D9FC8" w:rsidR="000E35CE" w:rsidRPr="006D3B5B" w:rsidRDefault="00D9434A">
            <w:pPr>
              <w:pStyle w:val="Figuretitle"/>
              <w:pPrChange w:id="861" w:author="Meg Walker" w:date="2026-01-13T11:55:00Z" w16du:dateUtc="2026-01-13T11:55:00Z">
                <w:pPr>
                  <w:pStyle w:val="ImageCaption"/>
                  <w:spacing w:before="200"/>
                  <w:jc w:val="left"/>
                </w:pPr>
              </w:pPrChange>
            </w:pPr>
            <w:bookmarkStart w:id="862" w:name="fig-eumap"/>
            <w:del w:id="863" w:author="Meg Walker" w:date="2026-01-12T17:46:00Z" w16du:dateUtc="2026-01-12T17:46:00Z">
              <w:r w:rsidRPr="006D3B5B" w:rsidDel="005B4F71">
                <w:delText>Figure </w:delText>
              </w:r>
            </w:del>
            <w:bookmarkStart w:id="864" w:name="_Toc219829147"/>
            <w:bookmarkStart w:id="865" w:name="_Toc219829309"/>
            <w:bookmarkStart w:id="866" w:name="_Toc219829516"/>
            <w:ins w:id="867" w:author="Meg Walker" w:date="2026-01-12T17:46:00Z" w16du:dateUtc="2026-01-12T17:46:00Z">
              <w:r w:rsidR="005B4F71" w:rsidRPr="006D3B5B">
                <w:t xml:space="preserve">Figure </w:t>
              </w:r>
            </w:ins>
            <w:r w:rsidRPr="006D3B5B">
              <w:t>2.1:</w:t>
            </w:r>
            <w:ins w:id="868" w:author="Meg Walker" w:date="2026-01-20T11:59:00Z" w16du:dateUtc="2026-01-20T11:59:00Z">
              <w:r w:rsidR="008A0B5E">
                <w:t xml:space="preserve"> </w:t>
              </w:r>
              <w:r w:rsidR="008A0B5E">
                <w:tab/>
              </w:r>
            </w:ins>
            <w:del w:id="869" w:author="Meg Walker" w:date="2026-01-20T11:59:00Z" w16du:dateUtc="2026-01-20T11:59:00Z">
              <w:r w:rsidRPr="006D3B5B" w:rsidDel="008A0B5E">
                <w:delText xml:space="preserve"> </w:delText>
              </w:r>
            </w:del>
            <w:r w:rsidRPr="006D3B5B">
              <w:t>Proportion who agree that the ‘Government should reduce income differences’, Europe, 2023</w:t>
            </w:r>
            <w:bookmarkEnd w:id="864"/>
            <w:bookmarkEnd w:id="865"/>
            <w:bookmarkEnd w:id="866"/>
          </w:p>
          <w:p w14:paraId="51DD4BDB" w14:textId="05D3F317" w:rsidR="000E35CE" w:rsidRDefault="000971F9" w:rsidP="000971F9">
            <w:pPr>
              <w:ind w:left="-103"/>
              <w:jc w:val="center"/>
              <w:pPrChange w:id="870" w:author="Daniel Capistrano" w:date="2026-01-25T16:32:00Z" w16du:dateUtc="2026-01-25T16:32:00Z">
                <w:pPr>
                  <w:ind w:left="1418"/>
                  <w:jc w:val="center"/>
                </w:pPr>
              </w:pPrChange>
            </w:pPr>
            <w:ins w:id="871" w:author="Daniel Capistrano" w:date="2026-01-25T16:31:00Z" w16du:dateUtc="2026-01-25T16:31:00Z">
              <w:r>
                <w:rPr>
                  <w:noProof/>
                </w:rPr>
                <w:drawing>
                  <wp:inline distT="0" distB="0" distL="0" distR="0" wp14:anchorId="2F216B69" wp14:editId="560C709D">
                    <wp:extent cx="4679405" cy="3037114"/>
                    <wp:effectExtent l="0" t="0" r="0" b="0"/>
                    <wp:docPr id="179834411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44113" name="Graphic 1798344113"/>
                            <pic:cNvPicPr/>
                          </pic:nvPicPr>
                          <pic:blipFill>
                            <a:blip r:embed="rId23">
                              <a:extLst>
                                <a:ext uri="{96DAC541-7B7A-43D3-8B79-37D633B846F1}">
                                  <asvg:svgBlip xmlns:asvg="http://schemas.microsoft.com/office/drawing/2016/SVG/main" r:embed="rId24"/>
                                </a:ext>
                              </a:extLst>
                            </a:blip>
                            <a:stretch>
                              <a:fillRect/>
                            </a:stretch>
                          </pic:blipFill>
                          <pic:spPr>
                            <a:xfrm>
                              <a:off x="0" y="0"/>
                              <a:ext cx="4691574" cy="3045012"/>
                            </a:xfrm>
                            <a:prstGeom prst="rect">
                              <a:avLst/>
                            </a:prstGeom>
                          </pic:spPr>
                        </pic:pic>
                      </a:graphicData>
                    </a:graphic>
                  </wp:inline>
                </w:drawing>
              </w:r>
            </w:ins>
            <w:del w:id="872" w:author="Daniel Capistrano" w:date="2026-01-25T16:31:00Z" w16du:dateUtc="2026-01-25T16:31:00Z">
              <w:r w:rsidR="00D9434A" w:rsidDel="000971F9">
                <w:rPr>
                  <w:noProof/>
                </w:rPr>
                <w:drawing>
                  <wp:inline distT="0" distB="0" distL="0" distR="0" wp14:anchorId="51DD4DF4" wp14:editId="522BC708">
                    <wp:extent cx="4009390" cy="3341158"/>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32" name="Picture" descr="img/fig_eumap.png"/>
                            <pic:cNvPicPr>
                              <a:picLocks noChangeAspect="1" noChangeArrowheads="1"/>
                            </pic:cNvPicPr>
                          </pic:nvPicPr>
                          <pic:blipFill>
                            <a:blip r:embed="rId25"/>
                            <a:stretch>
                              <a:fillRect/>
                            </a:stretch>
                          </pic:blipFill>
                          <pic:spPr bwMode="auto">
                            <a:xfrm>
                              <a:off x="0" y="0"/>
                              <a:ext cx="4009390" cy="3341158"/>
                            </a:xfrm>
                            <a:prstGeom prst="rect">
                              <a:avLst/>
                            </a:prstGeom>
                            <a:noFill/>
                            <a:ln w="9525">
                              <a:noFill/>
                              <a:headEnd/>
                              <a:tailEnd/>
                            </a:ln>
                          </pic:spPr>
                        </pic:pic>
                      </a:graphicData>
                    </a:graphic>
                  </wp:inline>
                </w:drawing>
              </w:r>
            </w:del>
          </w:p>
        </w:tc>
        <w:bookmarkEnd w:id="862"/>
      </w:tr>
    </w:tbl>
    <w:p w14:paraId="1A7E3827" w14:textId="77777777" w:rsidR="00925F7B" w:rsidRPr="00024E75" w:rsidRDefault="00F92EEA" w:rsidP="00925F7B">
      <w:pPr>
        <w:keepNext/>
        <w:spacing w:after="0" w:line="240" w:lineRule="auto"/>
        <w:rPr>
          <w:ins w:id="873" w:author="Meg Walker" w:date="2026-01-13T11:58:00Z" w16du:dateUtc="2026-01-13T11:58:00Z"/>
          <w:i/>
          <w:sz w:val="20"/>
          <w:szCs w:val="20"/>
        </w:rPr>
      </w:pPr>
      <w:ins w:id="874" w:author="Meg Walker" w:date="2026-01-07T15:07:00Z" w16du:dateUtc="2026-01-07T15:07:00Z">
        <w:r>
          <w:rPr>
            <w:noProof/>
          </w:rPr>
          <w:pict w14:anchorId="44C44EA9">
            <v:rect id="_x0000_i1047" alt="" style="width:451.3pt;height:1pt;mso-width-percent:0;mso-height-percent:0;mso-width-percent:0;mso-height-percent:0" o:hralign="center" o:hrstd="t" o:hrnoshade="t" o:hr="t" fillcolor="#bfbfbf [2412]" stroked="f"/>
          </w:pict>
        </w:r>
      </w:ins>
    </w:p>
    <w:p w14:paraId="51DD4BDD" w14:textId="4BCAE2CC" w:rsidR="000E35CE" w:rsidRDefault="00D9434A">
      <w:pPr>
        <w:pStyle w:val="RSSourceandnotes"/>
        <w:ind w:left="851" w:hanging="851"/>
        <w:pPrChange w:id="875" w:author="Meg Walker" w:date="2026-01-13T11:58:00Z" w16du:dateUtc="2026-01-13T11:58:00Z">
          <w:pPr>
            <w:pStyle w:val="RSSourceandnotes"/>
          </w:pPr>
        </w:pPrChange>
      </w:pPr>
      <w:r>
        <w:t xml:space="preserve">Source: </w:t>
      </w:r>
      <w:ins w:id="876" w:author="Meg Walker" w:date="2026-01-13T11:58:00Z" w16du:dateUtc="2026-01-13T11:58:00Z">
        <w:r w:rsidR="00925F7B">
          <w:tab/>
        </w:r>
      </w:ins>
      <w:r>
        <w:t>Authors’ own analysis of the European Social Survey Round 11</w:t>
      </w:r>
      <w:ins w:id="877" w:author="Meg Walker" w:date="2026-01-20T12:02:00Z" w16du:dateUtc="2026-01-20T12:02:00Z">
        <w:r w:rsidR="008A0B5E">
          <w:t>.</w:t>
        </w:r>
      </w:ins>
    </w:p>
    <w:p w14:paraId="51DD4BED" w14:textId="14ED6613" w:rsidR="000E35CE" w:rsidRDefault="00D9434A">
      <w:pPr>
        <w:pStyle w:val="ESRI11"/>
        <w:pPrChange w:id="878" w:author="Meg Walker" w:date="2026-01-13T11:58:00Z" w16du:dateUtc="2026-01-13T11:58:00Z">
          <w:pPr>
            <w:pStyle w:val="Heading2"/>
          </w:pPr>
        </w:pPrChange>
      </w:pPr>
      <w:bookmarkStart w:id="879" w:name="_Toc211497171"/>
      <w:bookmarkStart w:id="880" w:name="X1f88204b286a9677401192f98aa850b4f9e4cfe"/>
      <w:bookmarkEnd w:id="842"/>
      <w:r>
        <w:t>2.</w:t>
      </w:r>
      <w:r w:rsidR="008E79E2">
        <w:t>2</w:t>
      </w:r>
      <w:r>
        <w:t xml:space="preserve"> </w:t>
      </w:r>
      <w:ins w:id="881" w:author="Meg Walker" w:date="2026-01-13T11:58:00Z" w16du:dateUtc="2026-01-13T11:58:00Z">
        <w:r w:rsidR="00925F7B">
          <w:tab/>
        </w:r>
      </w:ins>
      <w:r>
        <w:t>Female and lower SES respondents are more supportive of redistribution</w:t>
      </w:r>
      <w:bookmarkEnd w:id="879"/>
    </w:p>
    <w:p w14:paraId="51DD4BEE" w14:textId="3A4B10A2" w:rsidR="000E35CE" w:rsidRDefault="00D9434A">
      <w:pPr>
        <w:pStyle w:val="ESRIBodyText"/>
        <w:pPrChange w:id="882" w:author="Meg Walker" w:date="2026-01-13T11:58:00Z" w16du:dateUtc="2026-01-13T11:58:00Z">
          <w:pPr>
            <w:pStyle w:val="FirstParagraph"/>
          </w:pPr>
        </w:pPrChange>
      </w:pPr>
      <w:r>
        <w:t xml:space="preserve">Despite the profusion of studies on the relationship between gender and welfare policies, there is a gap in understanding the gender dimension of beliefs and perceptions in relation to these policies </w:t>
      </w:r>
      <w:r w:rsidRPr="008A0B5E">
        <w:t>(</w:t>
      </w:r>
      <w:r w:rsidRPr="008A0B5E">
        <w:fldChar w:fldCharType="begin"/>
      </w:r>
      <w:r w:rsidRPr="008A0B5E">
        <w:instrText>HYPERLINK \l "ref-garritzmann_gender_2021" \h</w:instrText>
      </w:r>
      <w:r w:rsidRPr="008A0B5E">
        <w:fldChar w:fldCharType="separate"/>
      </w:r>
      <w:r w:rsidRPr="008A0B5E">
        <w:rPr>
          <w:rPrChange w:id="883" w:author="Meg Walker" w:date="2026-01-20T12:05:00Z" w16du:dateUtc="2026-01-20T12:05:00Z">
            <w:rPr>
              <w:rStyle w:val="Hyperlink"/>
            </w:rPr>
          </w:rPrChange>
        </w:rPr>
        <w:t>Garritzmann and Schwander</w:t>
      </w:r>
      <w:ins w:id="884" w:author="Meg Walker" w:date="2026-01-20T12:04:00Z" w16du:dateUtc="2026-01-20T12:04:00Z">
        <w:r w:rsidR="008A0B5E" w:rsidRPr="008A0B5E">
          <w:rPr>
            <w:rPrChange w:id="885" w:author="Meg Walker" w:date="2026-01-20T12:05:00Z" w16du:dateUtc="2026-01-20T12:05:00Z">
              <w:rPr>
                <w:rStyle w:val="Hyperlink"/>
              </w:rPr>
            </w:rPrChange>
          </w:rPr>
          <w:t>,</w:t>
        </w:r>
      </w:ins>
      <w:r w:rsidRPr="008A0B5E">
        <w:rPr>
          <w:rPrChange w:id="886" w:author="Meg Walker" w:date="2026-01-20T12:05:00Z" w16du:dateUtc="2026-01-20T12:05:00Z">
            <w:rPr>
              <w:rStyle w:val="Hyperlink"/>
            </w:rPr>
          </w:rPrChange>
        </w:rPr>
        <w:t xml:space="preserve"> 2021</w:t>
      </w:r>
      <w:r w:rsidRPr="008A0B5E">
        <w:fldChar w:fldCharType="end"/>
      </w:r>
      <w:r w:rsidRPr="008A0B5E">
        <w:t>). Considering the marked gender differences in access to the labour market and levels of pay in Ireland (</w:t>
      </w:r>
      <w:r w:rsidRPr="008A0B5E">
        <w:fldChar w:fldCharType="begin"/>
      </w:r>
      <w:r w:rsidRPr="008A0B5E">
        <w:instrText>HYPERLINK \l "ref-hingre_gender_2024" \h</w:instrText>
      </w:r>
      <w:r w:rsidRPr="008A0B5E">
        <w:fldChar w:fldCharType="separate"/>
      </w:r>
      <w:r w:rsidRPr="008A0B5E">
        <w:rPr>
          <w:rPrChange w:id="887" w:author="Meg Walker" w:date="2026-01-20T12:05:00Z" w16du:dateUtc="2026-01-20T12:05:00Z">
            <w:rPr>
              <w:rStyle w:val="Hyperlink"/>
            </w:rPr>
          </w:rPrChange>
        </w:rPr>
        <w:t>Hingre et al.</w:t>
      </w:r>
      <w:ins w:id="888" w:author="Meg Walker" w:date="2026-01-20T12:04:00Z" w16du:dateUtc="2026-01-20T12:04:00Z">
        <w:r w:rsidR="008A0B5E" w:rsidRPr="008A0B5E">
          <w:rPr>
            <w:rPrChange w:id="889" w:author="Meg Walker" w:date="2026-01-20T12:05:00Z" w16du:dateUtc="2026-01-20T12:05:00Z">
              <w:rPr>
                <w:rStyle w:val="Hyperlink"/>
              </w:rPr>
            </w:rPrChange>
          </w:rPr>
          <w:t>,</w:t>
        </w:r>
      </w:ins>
      <w:r w:rsidRPr="008A0B5E">
        <w:rPr>
          <w:rPrChange w:id="890" w:author="Meg Walker" w:date="2026-01-20T12:05:00Z" w16du:dateUtc="2026-01-20T12:05:00Z">
            <w:rPr>
              <w:rStyle w:val="Hyperlink"/>
            </w:rPr>
          </w:rPrChange>
        </w:rPr>
        <w:t xml:space="preserve"> 2024</w:t>
      </w:r>
      <w:r w:rsidRPr="008A0B5E">
        <w:fldChar w:fldCharType="end"/>
      </w:r>
      <w:r w:rsidRPr="008A0B5E">
        <w:t>),</w:t>
      </w:r>
      <w:r>
        <w:t xml:space="preserve"> it is plausible to also expect differences in demands for income redistribution.</w:t>
      </w:r>
    </w:p>
    <w:p w14:paraId="51DD4BEF" w14:textId="77777777" w:rsidR="000E35CE" w:rsidRDefault="00D9434A">
      <w:pPr>
        <w:pStyle w:val="ESRIBodyText"/>
        <w:pPrChange w:id="891" w:author="Meg Walker" w:date="2026-01-13T11:58:00Z" w16du:dateUtc="2026-01-13T11:58:00Z">
          <w:pPr>
            <w:pStyle w:val="BodyText"/>
          </w:pPr>
        </w:pPrChange>
      </w:pPr>
      <w:r>
        <w:t xml:space="preserve">On average, there is no statistically significant differences for male and female </w:t>
      </w:r>
      <w:r>
        <w:lastRenderedPageBreak/>
        <w:t>individuals in the latest rounds of both surveys. The ESS question on the government role has the same proportion of agreement for male and female respondents (76%). Similarly, the voter study identified similar mean values for wealth redistribution across male (5.4) and female (5.2) participants.</w:t>
      </w:r>
    </w:p>
    <w:p w14:paraId="51DD4BF0" w14:textId="09661A92" w:rsidR="000E35CE" w:rsidRDefault="00D9434A">
      <w:pPr>
        <w:pStyle w:val="BodyText"/>
        <w:rPr>
          <w:ins w:id="892" w:author="Meg Walker" w:date="2026-01-20T12:03:00Z" w16du:dateUtc="2026-01-20T12:03:00Z"/>
        </w:rPr>
      </w:pPr>
      <w:r>
        <w:t xml:space="preserve">However, as shown </w:t>
      </w:r>
      <w:r w:rsidRPr="008A0B5E">
        <w:rPr>
          <w:rStyle w:val="ESRIBodyTextChar"/>
          <w:rPrChange w:id="893" w:author="Meg Walker" w:date="2026-01-20T12:06:00Z" w16du:dateUtc="2026-01-20T12:06:00Z">
            <w:rPr/>
          </w:rPrChange>
        </w:rPr>
        <w:t xml:space="preserve">in </w:t>
      </w:r>
      <w:del w:id="894" w:author="Meg Walker" w:date="2026-01-13T12:00:00Z" w16du:dateUtc="2026-01-13T12:00:00Z">
        <w:r w:rsidRPr="008A0B5E" w:rsidDel="00925F7B">
          <w:rPr>
            <w:rStyle w:val="ESRIBodyTextChar"/>
            <w:rPrChange w:id="895" w:author="Meg Walker" w:date="2026-01-20T12:06:00Z" w16du:dateUtc="2026-01-20T12:06:00Z">
              <w:rPr/>
            </w:rPrChange>
          </w:rPr>
          <w:fldChar w:fldCharType="begin"/>
        </w:r>
        <w:r w:rsidRPr="008A0B5E" w:rsidDel="00925F7B">
          <w:rPr>
            <w:rStyle w:val="ESRIBodyTextChar"/>
            <w:rPrChange w:id="896" w:author="Meg Walker" w:date="2026-01-20T12:06:00Z" w16du:dateUtc="2026-01-20T12:06:00Z">
              <w:rPr/>
            </w:rPrChange>
          </w:rPr>
          <w:delInstrText>HYPERLINK \l "fig-sex" \h</w:delInstrText>
        </w:r>
        <w:r w:rsidRPr="005A5137" w:rsidDel="00925F7B">
          <w:rPr>
            <w:rStyle w:val="ESRIBodyTextChar"/>
          </w:rPr>
        </w:r>
        <w:r w:rsidRPr="008A0B5E" w:rsidDel="00925F7B">
          <w:rPr>
            <w:rStyle w:val="ESRIBodyTextChar"/>
            <w:rPrChange w:id="897" w:author="Meg Walker" w:date="2026-01-20T12:06:00Z" w16du:dateUtc="2026-01-20T12:06:00Z">
              <w:rPr/>
            </w:rPrChange>
          </w:rPr>
          <w:fldChar w:fldCharType="separate"/>
        </w:r>
        <w:r w:rsidRPr="008A0B5E" w:rsidDel="00925F7B">
          <w:rPr>
            <w:rStyle w:val="ESRIBodyTextChar"/>
            <w:rPrChange w:id="898" w:author="Meg Walker" w:date="2026-01-20T12:06:00Z" w16du:dateUtc="2026-01-20T12:06:00Z">
              <w:rPr>
                <w:rStyle w:val="Hyperlink"/>
              </w:rPr>
            </w:rPrChange>
          </w:rPr>
          <w:delText>Figure 2.3</w:delText>
        </w:r>
        <w:r w:rsidRPr="008A0B5E" w:rsidDel="00925F7B">
          <w:rPr>
            <w:rStyle w:val="ESRIBodyTextChar"/>
            <w:rPrChange w:id="899" w:author="Meg Walker" w:date="2026-01-20T12:06:00Z" w16du:dateUtc="2026-01-20T12:06:00Z">
              <w:rPr/>
            </w:rPrChange>
          </w:rPr>
          <w:fldChar w:fldCharType="end"/>
        </w:r>
      </w:del>
      <w:ins w:id="900" w:author="Meg Walker" w:date="2026-01-13T12:00:00Z" w16du:dateUtc="2026-01-13T12:00:00Z">
        <w:r w:rsidR="00925F7B" w:rsidRPr="008A0B5E">
          <w:rPr>
            <w:rStyle w:val="ESRIBodyTextChar"/>
            <w:rPrChange w:id="901" w:author="Meg Walker" w:date="2026-01-20T12:06:00Z" w16du:dateUtc="2026-01-20T12:06:00Z">
              <w:rPr/>
            </w:rPrChange>
          </w:rPr>
          <w:fldChar w:fldCharType="begin"/>
        </w:r>
        <w:r w:rsidR="00925F7B" w:rsidRPr="008A0B5E">
          <w:rPr>
            <w:rStyle w:val="ESRIBodyTextChar"/>
            <w:rPrChange w:id="902" w:author="Meg Walker" w:date="2026-01-20T12:06:00Z" w16du:dateUtc="2026-01-20T12:06:00Z">
              <w:rPr/>
            </w:rPrChange>
          </w:rPr>
          <w:instrText>HYPERLINK \l "fig-sex" \h</w:instrText>
        </w:r>
        <w:r w:rsidR="00925F7B" w:rsidRPr="005A5137">
          <w:rPr>
            <w:rStyle w:val="ESRIBodyTextChar"/>
          </w:rPr>
        </w:r>
        <w:r w:rsidR="00925F7B" w:rsidRPr="008A0B5E">
          <w:rPr>
            <w:rStyle w:val="ESRIBodyTextChar"/>
            <w:rPrChange w:id="903" w:author="Meg Walker" w:date="2026-01-20T12:06:00Z" w16du:dateUtc="2026-01-20T12:06:00Z">
              <w:rPr/>
            </w:rPrChange>
          </w:rPr>
          <w:fldChar w:fldCharType="separate"/>
        </w:r>
        <w:r w:rsidR="00925F7B" w:rsidRPr="008A0B5E">
          <w:rPr>
            <w:rStyle w:val="ESRIBodyTextChar"/>
            <w:rPrChange w:id="904" w:author="Meg Walker" w:date="2026-01-20T12:06:00Z" w16du:dateUtc="2026-01-20T12:06:00Z">
              <w:rPr>
                <w:rStyle w:val="Hyperlink"/>
              </w:rPr>
            </w:rPrChange>
          </w:rPr>
          <w:t>Figure</w:t>
        </w:r>
      </w:ins>
      <w:ins w:id="905" w:author="Meg Walker" w:date="2026-01-20T12:05:00Z" w16du:dateUtc="2026-01-20T12:05:00Z">
        <w:r w:rsidR="008A0B5E" w:rsidRPr="008A0B5E">
          <w:rPr>
            <w:rStyle w:val="ESRIBodyTextChar"/>
            <w:rPrChange w:id="906" w:author="Meg Walker" w:date="2026-01-20T12:06:00Z" w16du:dateUtc="2026-01-20T12:06:00Z">
              <w:rPr>
                <w:rStyle w:val="Hyperlink"/>
              </w:rPr>
            </w:rPrChange>
          </w:rPr>
          <w:t xml:space="preserve"> </w:t>
        </w:r>
      </w:ins>
      <w:ins w:id="907" w:author="Meg Walker" w:date="2026-01-13T12:00:00Z" w16du:dateUtc="2026-01-13T12:00:00Z">
        <w:r w:rsidR="00925F7B" w:rsidRPr="008A0B5E">
          <w:rPr>
            <w:rStyle w:val="ESRIBodyTextChar"/>
            <w:rPrChange w:id="908" w:author="Meg Walker" w:date="2026-01-20T12:06:00Z" w16du:dateUtc="2026-01-20T12:06:00Z">
              <w:rPr>
                <w:rStyle w:val="Hyperlink"/>
              </w:rPr>
            </w:rPrChange>
          </w:rPr>
          <w:t>2.2</w:t>
        </w:r>
        <w:r w:rsidR="00925F7B" w:rsidRPr="008A0B5E">
          <w:rPr>
            <w:rStyle w:val="ESRIBodyTextChar"/>
            <w:rPrChange w:id="909" w:author="Meg Walker" w:date="2026-01-20T12:06:00Z" w16du:dateUtc="2026-01-20T12:06:00Z">
              <w:rPr/>
            </w:rPrChange>
          </w:rPr>
          <w:fldChar w:fldCharType="end"/>
        </w:r>
      </w:ins>
      <w:r w:rsidRPr="008A0B5E">
        <w:rPr>
          <w:rStyle w:val="ESRIBodyTextChar"/>
          <w:rPrChange w:id="910" w:author="Meg Walker" w:date="2026-01-20T12:06:00Z" w16du:dateUtc="2026-01-20T12:06:00Z">
            <w:rPr/>
          </w:rPrChange>
        </w:rPr>
        <w:t>,</w:t>
      </w:r>
      <w:r>
        <w:t xml:space="preserve"> there is some variation across time in relation </w:t>
      </w:r>
      <w:ins w:id="911" w:author="Meg Walker" w:date="2026-01-20T12:06:00Z" w16du:dateUtc="2026-01-20T12:06:00Z">
        <w:r w:rsidR="008A0B5E">
          <w:br/>
        </w:r>
      </w:ins>
      <w:r>
        <w:t>to this gap. Considering all 11 rounds of the ESS together, there is a significantly higher support for redistribution among female respondents compared to male respondents. However, both genders tend to follow a similar trend in their support for redistribution over time.</w:t>
      </w:r>
    </w:p>
    <w:p w14:paraId="3D78C9E7" w14:textId="77777777" w:rsidR="008A0B5E" w:rsidRDefault="008A0B5E">
      <w:pPr>
        <w:pStyle w:val="BodyText"/>
        <w:spacing w:after="0"/>
        <w:pPrChange w:id="912" w:author="Meg Walker" w:date="2026-01-20T12:03:00Z" w16du:dateUtc="2026-01-20T12:03:00Z">
          <w:pPr>
            <w:pStyle w:val="BodyText"/>
          </w:pPr>
        </w:pPrChange>
      </w:pPr>
    </w:p>
    <w:tbl>
      <w:tblPr>
        <w:tblW w:w="5000" w:type="pct"/>
        <w:tblLayout w:type="fixed"/>
        <w:tblLook w:val="0000" w:firstRow="0" w:lastRow="0" w:firstColumn="0" w:lastColumn="0" w:noHBand="0" w:noVBand="0"/>
      </w:tblPr>
      <w:tblGrid>
        <w:gridCol w:w="9026"/>
      </w:tblGrid>
      <w:tr w:rsidR="000E35CE" w14:paraId="51DD4BF3" w14:textId="77777777" w:rsidTr="00925F7B">
        <w:tc>
          <w:tcPr>
            <w:tcW w:w="9026" w:type="dxa"/>
          </w:tcPr>
          <w:p w14:paraId="51DD4BF1" w14:textId="12855FB6" w:rsidR="000E35CE" w:rsidRDefault="00D9434A">
            <w:pPr>
              <w:pStyle w:val="Figuretitle"/>
              <w:pPrChange w:id="913" w:author="Meg Walker" w:date="2026-01-13T12:00:00Z" w16du:dateUtc="2026-01-13T12:00:00Z">
                <w:pPr>
                  <w:pStyle w:val="ImageCaption"/>
                  <w:spacing w:before="200"/>
                  <w:jc w:val="left"/>
                </w:pPr>
              </w:pPrChange>
            </w:pPr>
            <w:bookmarkStart w:id="914" w:name="fig-sex"/>
            <w:del w:id="915" w:author="Meg Walker" w:date="2026-01-13T12:00:00Z" w16du:dateUtc="2026-01-13T12:00:00Z">
              <w:r w:rsidDel="00925F7B">
                <w:delText>Figure </w:delText>
              </w:r>
            </w:del>
            <w:bookmarkStart w:id="916" w:name="_Toc219829148"/>
            <w:bookmarkStart w:id="917" w:name="_Toc219829310"/>
            <w:bookmarkStart w:id="918" w:name="_Toc219829517"/>
            <w:ins w:id="919" w:author="Meg Walker" w:date="2026-01-13T12:00:00Z" w16du:dateUtc="2026-01-13T12:00:00Z">
              <w:r w:rsidR="00925F7B">
                <w:t xml:space="preserve">Figure </w:t>
              </w:r>
            </w:ins>
            <w:r>
              <w:t>2.</w:t>
            </w:r>
            <w:del w:id="920" w:author="Meg Walker" w:date="2026-01-13T12:00:00Z" w16du:dateUtc="2026-01-13T12:00:00Z">
              <w:r w:rsidDel="00925F7B">
                <w:delText>3</w:delText>
              </w:r>
            </w:del>
            <w:ins w:id="921" w:author="Meg Walker" w:date="2026-01-13T12:00:00Z" w16du:dateUtc="2026-01-13T12:00:00Z">
              <w:r w:rsidR="00925F7B">
                <w:t>2</w:t>
              </w:r>
            </w:ins>
            <w:r>
              <w:t xml:space="preserve">: </w:t>
            </w:r>
            <w:ins w:id="922" w:author="Meg Walker" w:date="2026-01-20T12:03:00Z" w16du:dateUtc="2026-01-20T12:03:00Z">
              <w:r w:rsidR="008A0B5E">
                <w:tab/>
              </w:r>
            </w:ins>
            <w:r>
              <w:t>Support for redistribution in Ireland by sex, 2002</w:t>
            </w:r>
            <w:del w:id="923" w:author="Meg Walker" w:date="2026-01-13T12:00:00Z" w16du:dateUtc="2026-01-13T12:00:00Z">
              <w:r w:rsidDel="00925F7B">
                <w:delText>-</w:delText>
              </w:r>
            </w:del>
            <w:ins w:id="924" w:author="Meg Walker" w:date="2026-01-13T12:00:00Z" w16du:dateUtc="2026-01-13T12:00:00Z">
              <w:r w:rsidR="00925F7B">
                <w:t>–</w:t>
              </w:r>
            </w:ins>
            <w:r>
              <w:t>2023</w:t>
            </w:r>
            <w:bookmarkEnd w:id="916"/>
            <w:bookmarkEnd w:id="917"/>
            <w:bookmarkEnd w:id="918"/>
          </w:p>
          <w:p w14:paraId="51DD4BF2" w14:textId="574A76F1" w:rsidR="000E35CE" w:rsidRDefault="00671124" w:rsidP="00E02585">
            <w:pPr>
              <w:spacing w:after="0"/>
              <w:ind w:left="748"/>
              <w:pPrChange w:id="925" w:author="Daniel Capistrano" w:date="2026-01-25T17:04:00Z" w16du:dateUtc="2026-01-25T17:04:00Z">
                <w:pPr>
                  <w:ind w:left="606"/>
                  <w:jc w:val="center"/>
                </w:pPr>
              </w:pPrChange>
            </w:pPr>
            <w:ins w:id="926" w:author="Daniel Capistrano" w:date="2026-01-25T16:49:00Z" w16du:dateUtc="2026-01-25T16:49:00Z">
              <w:r>
                <w:rPr>
                  <w:noProof/>
                </w:rPr>
                <w:drawing>
                  <wp:inline distT="0" distB="0" distL="0" distR="0" wp14:anchorId="5EC1E978" wp14:editId="6545C293">
                    <wp:extent cx="4490357" cy="3741963"/>
                    <wp:effectExtent l="0" t="0" r="5715" b="5080"/>
                    <wp:docPr id="390403494"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03494" name="Graphic 390403494"/>
                            <pic:cNvPicPr/>
                          </pic:nvPicPr>
                          <pic:blipFill>
                            <a:blip r:embed="rId26">
                              <a:extLst>
                                <a:ext uri="{96DAC541-7B7A-43D3-8B79-37D633B846F1}">
                                  <asvg:svgBlip xmlns:asvg="http://schemas.microsoft.com/office/drawing/2016/SVG/main" r:embed="rId27"/>
                                </a:ext>
                              </a:extLst>
                            </a:blip>
                            <a:stretch>
                              <a:fillRect/>
                            </a:stretch>
                          </pic:blipFill>
                          <pic:spPr>
                            <a:xfrm>
                              <a:off x="0" y="0"/>
                              <a:ext cx="4516775" cy="3763978"/>
                            </a:xfrm>
                            <a:prstGeom prst="rect">
                              <a:avLst/>
                            </a:prstGeom>
                          </pic:spPr>
                        </pic:pic>
                      </a:graphicData>
                    </a:graphic>
                  </wp:inline>
                </w:drawing>
              </w:r>
            </w:ins>
            <w:del w:id="927" w:author="Daniel Capistrano" w:date="2026-01-25T16:49:00Z" w16du:dateUtc="2026-01-25T16:49:00Z">
              <w:r w:rsidR="00D9434A" w:rsidDel="00671124">
                <w:rPr>
                  <w:noProof/>
                </w:rPr>
                <w:drawing>
                  <wp:inline distT="0" distB="0" distL="0" distR="0" wp14:anchorId="51DD4DF8" wp14:editId="0ED8F37F">
                    <wp:extent cx="4009390" cy="3341158"/>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2" name="Picture" descr="img/fig_sex.png"/>
                            <pic:cNvPicPr>
                              <a:picLocks noChangeAspect="1" noChangeArrowheads="1"/>
                            </pic:cNvPicPr>
                          </pic:nvPicPr>
                          <pic:blipFill>
                            <a:blip r:embed="rId28"/>
                            <a:stretch>
                              <a:fillRect/>
                            </a:stretch>
                          </pic:blipFill>
                          <pic:spPr bwMode="auto">
                            <a:xfrm>
                              <a:off x="0" y="0"/>
                              <a:ext cx="4009390" cy="3341158"/>
                            </a:xfrm>
                            <a:prstGeom prst="rect">
                              <a:avLst/>
                            </a:prstGeom>
                            <a:noFill/>
                            <a:ln w="9525">
                              <a:noFill/>
                              <a:headEnd/>
                              <a:tailEnd/>
                            </a:ln>
                          </pic:spPr>
                        </pic:pic>
                      </a:graphicData>
                    </a:graphic>
                  </wp:inline>
                </w:drawing>
              </w:r>
            </w:del>
          </w:p>
        </w:tc>
        <w:bookmarkEnd w:id="914"/>
      </w:tr>
    </w:tbl>
    <w:p w14:paraId="338E2E80" w14:textId="77777777" w:rsidR="00925F7B" w:rsidRPr="00024E75" w:rsidRDefault="00F92EEA" w:rsidP="00925F7B">
      <w:pPr>
        <w:keepNext/>
        <w:spacing w:after="0" w:line="240" w:lineRule="auto"/>
        <w:rPr>
          <w:ins w:id="928" w:author="Meg Walker" w:date="2026-01-13T11:59:00Z" w16du:dateUtc="2026-01-13T11:59:00Z"/>
          <w:i/>
          <w:sz w:val="20"/>
          <w:szCs w:val="20"/>
        </w:rPr>
      </w:pPr>
      <w:ins w:id="929" w:author="Meg Walker" w:date="2026-01-07T15:07:00Z" w16du:dateUtc="2026-01-07T15:07:00Z">
        <w:r>
          <w:rPr>
            <w:noProof/>
          </w:rPr>
          <w:pict w14:anchorId="20691A0A">
            <v:rect id="_x0000_i1046" alt="" style="width:451.3pt;height:1pt;mso-width-percent:0;mso-height-percent:0;mso-width-percent:0;mso-height-percent:0" o:hralign="center" o:hrstd="t" o:hrnoshade="t" o:hr="t" fillcolor="#bfbfbf [2412]" stroked="f"/>
          </w:pict>
        </w:r>
      </w:ins>
    </w:p>
    <w:p w14:paraId="51DD4BF4" w14:textId="2FCAA264" w:rsidR="000E35CE" w:rsidRDefault="00D9434A">
      <w:pPr>
        <w:pStyle w:val="RSSourceandnotes"/>
        <w:ind w:left="851" w:hanging="851"/>
        <w:pPrChange w:id="930" w:author="Meg Walker" w:date="2026-01-13T11:59:00Z" w16du:dateUtc="2026-01-13T11:59:00Z">
          <w:pPr>
            <w:pStyle w:val="RSSourceandnotes"/>
          </w:pPr>
        </w:pPrChange>
      </w:pPr>
      <w:r>
        <w:t xml:space="preserve">Source: </w:t>
      </w:r>
      <w:ins w:id="931" w:author="Meg Walker" w:date="2026-01-13T11:59:00Z" w16du:dateUtc="2026-01-13T11:59:00Z">
        <w:r w:rsidR="00925F7B">
          <w:tab/>
        </w:r>
      </w:ins>
      <w:r>
        <w:t>Authors’ own analysis of the European Social Survey</w:t>
      </w:r>
      <w:ins w:id="932" w:author="Meg Walker" w:date="2026-01-20T12:03:00Z" w16du:dateUtc="2026-01-20T12:03:00Z">
        <w:r w:rsidR="008A0B5E">
          <w:t>.</w:t>
        </w:r>
      </w:ins>
    </w:p>
    <w:p w14:paraId="51DD4BF5" w14:textId="16842A21" w:rsidR="000E35CE" w:rsidRPr="00925F7B" w:rsidRDefault="00D9434A">
      <w:pPr>
        <w:pStyle w:val="ESRIBodyText"/>
        <w:pPrChange w:id="933" w:author="Meg Walker" w:date="2026-01-13T11:59:00Z" w16du:dateUtc="2026-01-13T11:59:00Z">
          <w:pPr>
            <w:pStyle w:val="BodyText"/>
          </w:pPr>
        </w:pPrChange>
      </w:pPr>
      <w:r w:rsidRPr="00925F7B">
        <w:t xml:space="preserve">In addition, data suggest an age pattern where younger respondents tend to be more supportive of income redistribution in Ireland. As shown </w:t>
      </w:r>
      <w:r w:rsidRPr="008A0B5E">
        <w:t xml:space="preserve">in </w:t>
      </w:r>
      <w:del w:id="934" w:author="Meg Walker" w:date="2026-01-13T12:01:00Z" w16du:dateUtc="2026-01-13T12:01:00Z">
        <w:r w:rsidRPr="008A0B5E" w:rsidDel="00925F7B">
          <w:fldChar w:fldCharType="begin"/>
        </w:r>
        <w:r w:rsidRPr="008A0B5E" w:rsidDel="00925F7B">
          <w:delInstrText>HYPERLINK \l "fig-age-eu" \h</w:delInstrText>
        </w:r>
        <w:r w:rsidRPr="008A0B5E" w:rsidDel="00925F7B">
          <w:fldChar w:fldCharType="separate"/>
        </w:r>
        <w:r w:rsidRPr="008A0B5E" w:rsidDel="00925F7B">
          <w:rPr>
            <w:rPrChange w:id="935" w:author="Meg Walker" w:date="2026-01-20T12:06:00Z" w16du:dateUtc="2026-01-20T12:06:00Z">
              <w:rPr>
                <w:rStyle w:val="Hyperlink"/>
                <w:rFonts w:cstheme="minorBidi"/>
                <w:color w:val="auto"/>
              </w:rPr>
            </w:rPrChange>
          </w:rPr>
          <w:delText>Figure 2.4</w:delText>
        </w:r>
        <w:r w:rsidRPr="008A0B5E" w:rsidDel="00925F7B">
          <w:fldChar w:fldCharType="end"/>
        </w:r>
      </w:del>
      <w:ins w:id="936" w:author="Meg Walker" w:date="2026-01-13T12:01:00Z" w16du:dateUtc="2026-01-13T12:01:00Z">
        <w:r w:rsidR="00925F7B" w:rsidRPr="008A0B5E">
          <w:fldChar w:fldCharType="begin"/>
        </w:r>
        <w:r w:rsidR="00925F7B" w:rsidRPr="008A0B5E">
          <w:instrText>HYPERLINK \l "fig-age-eu" \h</w:instrText>
        </w:r>
        <w:r w:rsidR="00925F7B" w:rsidRPr="008A0B5E">
          <w:fldChar w:fldCharType="separate"/>
        </w:r>
        <w:r w:rsidR="00925F7B" w:rsidRPr="008A0B5E">
          <w:rPr>
            <w:rPrChange w:id="937" w:author="Meg Walker" w:date="2026-01-20T12:06:00Z" w16du:dateUtc="2026-01-20T12:06:00Z">
              <w:rPr>
                <w:rStyle w:val="Hyperlink"/>
                <w:rFonts w:cstheme="minorBidi"/>
                <w:color w:val="auto"/>
              </w:rPr>
            </w:rPrChange>
          </w:rPr>
          <w:t>Figure</w:t>
        </w:r>
      </w:ins>
      <w:ins w:id="938" w:author="Meg Walker" w:date="2026-01-20T12:06:00Z" w16du:dateUtc="2026-01-20T12:06:00Z">
        <w:r w:rsidR="008A0B5E" w:rsidRPr="008A0B5E">
          <w:rPr>
            <w:rPrChange w:id="939" w:author="Meg Walker" w:date="2026-01-20T12:06:00Z" w16du:dateUtc="2026-01-20T12:06:00Z">
              <w:rPr>
                <w:rStyle w:val="Hyperlink"/>
                <w:rFonts w:cstheme="minorBidi"/>
                <w:color w:val="auto"/>
              </w:rPr>
            </w:rPrChange>
          </w:rPr>
          <w:t xml:space="preserve"> </w:t>
        </w:r>
      </w:ins>
      <w:ins w:id="940" w:author="Meg Walker" w:date="2026-01-13T12:01:00Z" w16du:dateUtc="2026-01-13T12:01:00Z">
        <w:r w:rsidR="00925F7B" w:rsidRPr="008A0B5E">
          <w:rPr>
            <w:rPrChange w:id="941" w:author="Meg Walker" w:date="2026-01-20T12:06:00Z" w16du:dateUtc="2026-01-20T12:06:00Z">
              <w:rPr>
                <w:rStyle w:val="Hyperlink"/>
                <w:rFonts w:cstheme="minorBidi"/>
                <w:color w:val="auto"/>
              </w:rPr>
            </w:rPrChange>
          </w:rPr>
          <w:t>2.3</w:t>
        </w:r>
        <w:r w:rsidR="00925F7B" w:rsidRPr="008A0B5E">
          <w:fldChar w:fldCharType="end"/>
        </w:r>
      </w:ins>
      <w:r w:rsidRPr="008A0B5E">
        <w:t>, the</w:t>
      </w:r>
      <w:r w:rsidRPr="00925F7B">
        <w:t xml:space="preserve"> opposite pattern is observed in Finland and Iceland, which are two of the countries with the highest positive correlations. Although the UK also has a similar negative relationship between age and support, the agreement among young respondents (18</w:t>
      </w:r>
      <w:ins w:id="942" w:author="Meg Walker" w:date="2026-01-13T11:59:00Z" w16du:dateUtc="2026-01-13T11:59:00Z">
        <w:r w:rsidR="00925F7B">
          <w:t>–</w:t>
        </w:r>
      </w:ins>
      <w:del w:id="943" w:author="Meg Walker" w:date="2026-01-13T11:59:00Z" w16du:dateUtc="2026-01-13T11:59:00Z">
        <w:r w:rsidRPr="00925F7B" w:rsidDel="00925F7B">
          <w:delText>-</w:delText>
        </w:r>
      </w:del>
      <w:r w:rsidRPr="00925F7B">
        <w:t>35) is higher in Ireland.</w:t>
      </w:r>
    </w:p>
    <w:tbl>
      <w:tblPr>
        <w:tblW w:w="5000" w:type="pct"/>
        <w:tblLayout w:type="fixed"/>
        <w:tblLook w:val="0000" w:firstRow="0" w:lastRow="0" w:firstColumn="0" w:lastColumn="0" w:noHBand="0" w:noVBand="0"/>
      </w:tblPr>
      <w:tblGrid>
        <w:gridCol w:w="9026"/>
      </w:tblGrid>
      <w:tr w:rsidR="000E35CE" w14:paraId="51DD4BF8" w14:textId="77777777" w:rsidTr="00925F7B">
        <w:tc>
          <w:tcPr>
            <w:tcW w:w="9026" w:type="dxa"/>
          </w:tcPr>
          <w:p w14:paraId="51DD4BF6" w14:textId="2C51FA62" w:rsidR="000E35CE" w:rsidRDefault="00D9434A">
            <w:pPr>
              <w:pStyle w:val="Figuretitle"/>
              <w:pPrChange w:id="944" w:author="Meg Walker" w:date="2026-01-13T12:00:00Z" w16du:dateUtc="2026-01-13T12:00:00Z">
                <w:pPr>
                  <w:pStyle w:val="ImageCaption"/>
                  <w:spacing w:before="200"/>
                  <w:jc w:val="left"/>
                </w:pPr>
              </w:pPrChange>
            </w:pPr>
            <w:bookmarkStart w:id="945" w:name="fig-age-eu"/>
            <w:del w:id="946" w:author="Meg Walker" w:date="2026-01-12T17:47:00Z" w16du:dateUtc="2026-01-12T17:47:00Z">
              <w:r w:rsidDel="005B4F71">
                <w:lastRenderedPageBreak/>
                <w:delText>Figure </w:delText>
              </w:r>
            </w:del>
            <w:bookmarkStart w:id="947" w:name="_Toc219829149"/>
            <w:bookmarkStart w:id="948" w:name="_Toc219829311"/>
            <w:bookmarkStart w:id="949" w:name="_Toc219829518"/>
            <w:ins w:id="950" w:author="Meg Walker" w:date="2026-01-12T17:47:00Z" w16du:dateUtc="2026-01-12T17:47:00Z">
              <w:r w:rsidR="005B4F71">
                <w:t xml:space="preserve">Figure </w:t>
              </w:r>
            </w:ins>
            <w:r>
              <w:t>2.</w:t>
            </w:r>
            <w:del w:id="951" w:author="Meg Walker" w:date="2026-01-13T12:01:00Z" w16du:dateUtc="2026-01-13T12:01:00Z">
              <w:r w:rsidDel="00925F7B">
                <w:delText>4</w:delText>
              </w:r>
            </w:del>
            <w:ins w:id="952" w:author="Meg Walker" w:date="2026-01-13T12:01:00Z" w16du:dateUtc="2026-01-13T12:01:00Z">
              <w:r w:rsidR="00925F7B">
                <w:t>3</w:t>
              </w:r>
            </w:ins>
            <w:r>
              <w:t xml:space="preserve">: </w:t>
            </w:r>
            <w:ins w:id="953" w:author="Meg Walker" w:date="2026-01-20T12:07:00Z" w16du:dateUtc="2026-01-20T12:07:00Z">
              <w:r w:rsidR="008A0B5E">
                <w:tab/>
              </w:r>
            </w:ins>
            <w:r>
              <w:t>Scatter plot of support for redistribution by age and country, 2023</w:t>
            </w:r>
            <w:bookmarkEnd w:id="947"/>
            <w:bookmarkEnd w:id="948"/>
            <w:bookmarkEnd w:id="949"/>
          </w:p>
          <w:p w14:paraId="51DD4BF7" w14:textId="4BC02B09" w:rsidR="000E35CE" w:rsidRDefault="00671124" w:rsidP="00E02585">
            <w:pPr>
              <w:spacing w:after="0"/>
              <w:ind w:left="748"/>
              <w:pPrChange w:id="954" w:author="Daniel Capistrano" w:date="2026-01-25T17:05:00Z" w16du:dateUtc="2026-01-25T17:05:00Z">
                <w:pPr>
                  <w:jc w:val="center"/>
                </w:pPr>
              </w:pPrChange>
            </w:pPr>
            <w:ins w:id="955" w:author="Daniel Capistrano" w:date="2026-01-25T16:50:00Z" w16du:dateUtc="2026-01-25T16:50:00Z">
              <w:r>
                <w:rPr>
                  <w:noProof/>
                </w:rPr>
                <w:drawing>
                  <wp:inline distT="0" distB="0" distL="0" distR="0" wp14:anchorId="263FD5A2" wp14:editId="18963D83">
                    <wp:extent cx="4523014" cy="3769177"/>
                    <wp:effectExtent l="0" t="0" r="0" b="3175"/>
                    <wp:docPr id="206453662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36623" name="Graphic 2064536623"/>
                            <pic:cNvPicPr/>
                          </pic:nvPicPr>
                          <pic:blipFill>
                            <a:blip r:embed="rId29">
                              <a:extLst>
                                <a:ext uri="{96DAC541-7B7A-43D3-8B79-37D633B846F1}">
                                  <asvg:svgBlip xmlns:asvg="http://schemas.microsoft.com/office/drawing/2016/SVG/main" r:embed="rId30"/>
                                </a:ext>
                              </a:extLst>
                            </a:blip>
                            <a:stretch>
                              <a:fillRect/>
                            </a:stretch>
                          </pic:blipFill>
                          <pic:spPr>
                            <a:xfrm>
                              <a:off x="0" y="0"/>
                              <a:ext cx="4552829" cy="3794022"/>
                            </a:xfrm>
                            <a:prstGeom prst="rect">
                              <a:avLst/>
                            </a:prstGeom>
                          </pic:spPr>
                        </pic:pic>
                      </a:graphicData>
                    </a:graphic>
                  </wp:inline>
                </w:drawing>
              </w:r>
            </w:ins>
            <w:del w:id="956" w:author="Daniel Capistrano" w:date="2026-01-25T16:50:00Z" w16du:dateUtc="2026-01-25T16:50:00Z">
              <w:r w:rsidR="00D9434A" w:rsidDel="00671124">
                <w:rPr>
                  <w:noProof/>
                </w:rPr>
                <w:drawing>
                  <wp:inline distT="0" distB="0" distL="0" distR="0" wp14:anchorId="51DD4DFA" wp14:editId="1CAB5CE0">
                    <wp:extent cx="4009390" cy="3341158"/>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46" name="Picture" descr="img/fig_age_eu.png"/>
                            <pic:cNvPicPr>
                              <a:picLocks noChangeAspect="1" noChangeArrowheads="1"/>
                            </pic:cNvPicPr>
                          </pic:nvPicPr>
                          <pic:blipFill>
                            <a:blip r:embed="rId31"/>
                            <a:stretch>
                              <a:fillRect/>
                            </a:stretch>
                          </pic:blipFill>
                          <pic:spPr bwMode="auto">
                            <a:xfrm>
                              <a:off x="0" y="0"/>
                              <a:ext cx="4009390" cy="3341158"/>
                            </a:xfrm>
                            <a:prstGeom prst="rect">
                              <a:avLst/>
                            </a:prstGeom>
                            <a:noFill/>
                            <a:ln w="9525">
                              <a:noFill/>
                              <a:headEnd/>
                              <a:tailEnd/>
                            </a:ln>
                          </pic:spPr>
                        </pic:pic>
                      </a:graphicData>
                    </a:graphic>
                  </wp:inline>
                </w:drawing>
              </w:r>
            </w:del>
          </w:p>
        </w:tc>
        <w:bookmarkEnd w:id="945"/>
      </w:tr>
    </w:tbl>
    <w:p w14:paraId="5244EC32" w14:textId="77777777" w:rsidR="00925F7B" w:rsidRPr="00024E75" w:rsidRDefault="00F92EEA" w:rsidP="00925F7B">
      <w:pPr>
        <w:keepNext/>
        <w:spacing w:after="0" w:line="240" w:lineRule="auto"/>
        <w:rPr>
          <w:ins w:id="957" w:author="Meg Walker" w:date="2026-01-13T12:00:00Z" w16du:dateUtc="2026-01-13T12:00:00Z"/>
          <w:i/>
          <w:sz w:val="20"/>
          <w:szCs w:val="20"/>
        </w:rPr>
      </w:pPr>
      <w:ins w:id="958" w:author="Meg Walker" w:date="2026-01-07T15:07:00Z" w16du:dateUtc="2026-01-07T15:07:00Z">
        <w:r>
          <w:rPr>
            <w:noProof/>
          </w:rPr>
          <w:pict w14:anchorId="78C91FF8">
            <v:rect id="_x0000_i1045" alt="" style="width:451.3pt;height:1pt;mso-width-percent:0;mso-height-percent:0;mso-width-percent:0;mso-height-percent:0" o:hralign="center" o:hrstd="t" o:hrnoshade="t" o:hr="t" fillcolor="#bfbfbf [2412]" stroked="f"/>
          </w:pict>
        </w:r>
      </w:ins>
    </w:p>
    <w:p w14:paraId="51DD4BF9" w14:textId="4D433672" w:rsidR="000E35CE" w:rsidRDefault="00D9434A">
      <w:pPr>
        <w:pStyle w:val="RSSourceandnotes"/>
        <w:ind w:left="851" w:hanging="851"/>
        <w:pPrChange w:id="959" w:author="Meg Walker" w:date="2026-01-13T12:00:00Z" w16du:dateUtc="2026-01-13T12:00:00Z">
          <w:pPr>
            <w:pStyle w:val="RSSourceandnotes"/>
          </w:pPr>
        </w:pPrChange>
      </w:pPr>
      <w:r>
        <w:t xml:space="preserve">Source: </w:t>
      </w:r>
      <w:ins w:id="960" w:author="Meg Walker" w:date="2026-01-13T12:00:00Z" w16du:dateUtc="2026-01-13T12:00:00Z">
        <w:r w:rsidR="00925F7B">
          <w:tab/>
        </w:r>
      </w:ins>
      <w:r>
        <w:t>Authors’ own analysis of the European Social Survey Round 11</w:t>
      </w:r>
      <w:ins w:id="961" w:author="Meg Walker" w:date="2026-01-20T12:07:00Z" w16du:dateUtc="2026-01-20T12:07:00Z">
        <w:r w:rsidR="00316BA7">
          <w:t>.</w:t>
        </w:r>
      </w:ins>
    </w:p>
    <w:p w14:paraId="07219DB2" w14:textId="77777777" w:rsidR="00316BA7" w:rsidRDefault="00316BA7" w:rsidP="00316BA7">
      <w:pPr>
        <w:pStyle w:val="ESRIBodyText"/>
        <w:spacing w:after="0"/>
        <w:rPr>
          <w:ins w:id="962" w:author="Meg Walker" w:date="2026-01-20T12:09:00Z" w16du:dateUtc="2026-01-20T12:09:00Z"/>
        </w:rPr>
      </w:pPr>
    </w:p>
    <w:p w14:paraId="51DD4BFA" w14:textId="16DBBE56" w:rsidR="000E35CE" w:rsidRDefault="00D9434A">
      <w:pPr>
        <w:pStyle w:val="ESRIBodyText"/>
        <w:pPrChange w:id="963" w:author="Meg Walker" w:date="2026-01-13T12:02:00Z" w16du:dateUtc="2026-01-13T12:02:00Z">
          <w:pPr>
            <w:pStyle w:val="BodyText"/>
          </w:pPr>
        </w:pPrChange>
      </w:pPr>
      <w:r>
        <w:t xml:space="preserve">Using a longer time period, however, we observe different relationships depending on the time of the data collection. These different associations over time might suggest a context-dependent association or different levels of support across generations instead of age groups. This topic is further explored in </w:t>
      </w:r>
      <w:del w:id="964" w:author="Meg Walker" w:date="2026-01-20T12:07:00Z" w16du:dateUtc="2026-01-20T12:07:00Z">
        <w:r w:rsidDel="00316BA7">
          <w:fldChar w:fldCharType="begin"/>
        </w:r>
        <w:r w:rsidDel="00316BA7">
          <w:delInstrText>HYPERLINK \l "sec-change" \h</w:delInstrText>
        </w:r>
        <w:r w:rsidDel="00316BA7">
          <w:fldChar w:fldCharType="separate"/>
        </w:r>
        <w:r w:rsidDel="00316BA7">
          <w:rPr>
            <w:rStyle w:val="Hyperlink"/>
          </w:rPr>
          <w:delText>Chapter 4</w:delText>
        </w:r>
        <w:r w:rsidDel="00316BA7">
          <w:fldChar w:fldCharType="end"/>
        </w:r>
      </w:del>
      <w:ins w:id="965" w:author="Meg Walker" w:date="2026-01-20T12:09:00Z" w16du:dateUtc="2026-01-20T12:09:00Z">
        <w:r w:rsidR="00316BA7" w:rsidRPr="00143C85">
          <w:fldChar w:fldCharType="begin"/>
        </w:r>
        <w:r w:rsidR="00316BA7" w:rsidRPr="00143C85">
          <w:instrText xml:space="preserve">HYPERLINK  \l "Chapter4" \h </w:instrText>
        </w:r>
        <w:r w:rsidR="00316BA7" w:rsidRPr="00143C85">
          <w:fldChar w:fldCharType="separate"/>
        </w:r>
        <w:r w:rsidR="00316BA7" w:rsidRPr="00681B11">
          <w:t>Chapter 4</w:t>
        </w:r>
        <w:r w:rsidR="00316BA7" w:rsidRPr="00143C85">
          <w:fldChar w:fldCharType="end"/>
        </w:r>
      </w:ins>
      <w:r>
        <w:t>.</w:t>
      </w:r>
    </w:p>
    <w:p w14:paraId="51DD4BFB" w14:textId="3C5C9AF6" w:rsidR="000E35CE" w:rsidRDefault="00D9434A">
      <w:pPr>
        <w:pStyle w:val="BodyText"/>
      </w:pPr>
      <w:r>
        <w:t xml:space="preserve">Finally, there is robust evidence for the association between socio-economic status (SES) and overall welfare attitudes in Europe </w:t>
      </w:r>
      <w:r w:rsidRPr="00DF5592">
        <w:rPr>
          <w:rStyle w:val="ESRIBodyTextChar"/>
          <w:rPrChange w:id="966" w:author="Meg Walker" w:date="2026-01-20T12:28:00Z" w16du:dateUtc="2026-01-20T12:28:00Z">
            <w:rPr/>
          </w:rPrChange>
        </w:rPr>
        <w:t>(</w:t>
      </w:r>
      <w:r w:rsidRPr="00DF5592">
        <w:rPr>
          <w:rStyle w:val="ESRIBodyTextChar"/>
          <w:rPrChange w:id="967" w:author="Meg Walker" w:date="2026-01-20T12:28:00Z" w16du:dateUtc="2026-01-20T12:28:00Z">
            <w:rPr/>
          </w:rPrChange>
        </w:rPr>
        <w:fldChar w:fldCharType="begin"/>
      </w:r>
      <w:r w:rsidRPr="00DF5592">
        <w:rPr>
          <w:rStyle w:val="ESRIBodyTextChar"/>
          <w:rPrChange w:id="968" w:author="Meg Walker" w:date="2026-01-20T12:28:00Z" w16du:dateUtc="2026-01-20T12:28:00Z">
            <w:rPr/>
          </w:rPrChange>
        </w:rPr>
        <w:instrText>HYPERLINK \l "ref-svallfors_contested_2012" \h</w:instrText>
      </w:r>
      <w:r w:rsidRPr="005A5137">
        <w:rPr>
          <w:rStyle w:val="ESRIBodyTextChar"/>
        </w:rPr>
      </w:r>
      <w:r w:rsidRPr="00DF5592">
        <w:rPr>
          <w:rStyle w:val="ESRIBodyTextChar"/>
          <w:rPrChange w:id="969" w:author="Meg Walker" w:date="2026-01-20T12:28:00Z" w16du:dateUtc="2026-01-20T12:28:00Z">
            <w:rPr/>
          </w:rPrChange>
        </w:rPr>
        <w:fldChar w:fldCharType="separate"/>
      </w:r>
      <w:r w:rsidRPr="00DF5592">
        <w:rPr>
          <w:rStyle w:val="ESRIBodyTextChar"/>
          <w:rPrChange w:id="970" w:author="Meg Walker" w:date="2026-01-20T12:28:00Z" w16du:dateUtc="2026-01-20T12:28:00Z">
            <w:rPr>
              <w:rStyle w:val="Hyperlink"/>
            </w:rPr>
          </w:rPrChange>
        </w:rPr>
        <w:t>Svallfors</w:t>
      </w:r>
      <w:ins w:id="971" w:author="Meg Walker" w:date="2026-01-20T12:10:00Z" w16du:dateUtc="2026-01-20T12:10:00Z">
        <w:r w:rsidR="00316BA7" w:rsidRPr="00DF5592">
          <w:rPr>
            <w:rStyle w:val="ESRIBodyTextChar"/>
            <w:rPrChange w:id="972" w:author="Meg Walker" w:date="2026-01-20T12:28:00Z" w16du:dateUtc="2026-01-20T12:28:00Z">
              <w:rPr>
                <w:rStyle w:val="Hyperlink"/>
              </w:rPr>
            </w:rPrChange>
          </w:rPr>
          <w:t>,</w:t>
        </w:r>
      </w:ins>
      <w:r w:rsidRPr="00DF5592">
        <w:rPr>
          <w:rStyle w:val="ESRIBodyTextChar"/>
          <w:rPrChange w:id="973" w:author="Meg Walker" w:date="2026-01-20T12:28:00Z" w16du:dateUtc="2026-01-20T12:28:00Z">
            <w:rPr>
              <w:rStyle w:val="Hyperlink"/>
            </w:rPr>
          </w:rPrChange>
        </w:rPr>
        <w:t xml:space="preserve"> 2012</w:t>
      </w:r>
      <w:r w:rsidRPr="00DF5592">
        <w:rPr>
          <w:rStyle w:val="ESRIBodyTextChar"/>
          <w:rPrChange w:id="974" w:author="Meg Walker" w:date="2026-01-20T12:28:00Z" w16du:dateUtc="2026-01-20T12:28:00Z">
            <w:rPr/>
          </w:rPrChange>
        </w:rPr>
        <w:fldChar w:fldCharType="end"/>
      </w:r>
      <w:r w:rsidRPr="00DF5592">
        <w:rPr>
          <w:rStyle w:val="ESRIBodyTextChar"/>
          <w:rPrChange w:id="975" w:author="Meg Walker" w:date="2026-01-20T12:28:00Z" w16du:dateUtc="2026-01-20T12:28:00Z">
            <w:rPr/>
          </w:rPrChange>
        </w:rPr>
        <w:t xml:space="preserve">; </w:t>
      </w:r>
      <w:r w:rsidRPr="00DF5592">
        <w:rPr>
          <w:rStyle w:val="ESRIBodyTextChar"/>
          <w:rPrChange w:id="976" w:author="Meg Walker" w:date="2026-01-20T12:28:00Z" w16du:dateUtc="2026-01-20T12:28:00Z">
            <w:rPr/>
          </w:rPrChange>
        </w:rPr>
        <w:fldChar w:fldCharType="begin"/>
      </w:r>
      <w:r w:rsidRPr="00DF5592">
        <w:rPr>
          <w:rStyle w:val="ESRIBodyTextChar"/>
          <w:rPrChange w:id="977" w:author="Meg Walker" w:date="2026-01-20T12:28:00Z" w16du:dateUtc="2026-01-20T12:28:00Z">
            <w:rPr/>
          </w:rPrChange>
        </w:rPr>
        <w:instrText>HYPERLINK \l "ref-kulin_class_2013" \h</w:instrText>
      </w:r>
      <w:r w:rsidRPr="005A5137">
        <w:rPr>
          <w:rStyle w:val="ESRIBodyTextChar"/>
        </w:rPr>
      </w:r>
      <w:r w:rsidRPr="00DF5592">
        <w:rPr>
          <w:rStyle w:val="ESRIBodyTextChar"/>
          <w:rPrChange w:id="978" w:author="Meg Walker" w:date="2026-01-20T12:28:00Z" w16du:dateUtc="2026-01-20T12:28:00Z">
            <w:rPr/>
          </w:rPrChange>
        </w:rPr>
        <w:fldChar w:fldCharType="separate"/>
      </w:r>
      <w:r w:rsidRPr="00DF5592">
        <w:rPr>
          <w:rStyle w:val="ESRIBodyTextChar"/>
          <w:rPrChange w:id="979" w:author="Meg Walker" w:date="2026-01-20T12:28:00Z" w16du:dateUtc="2026-01-20T12:28:00Z">
            <w:rPr>
              <w:rStyle w:val="Hyperlink"/>
            </w:rPr>
          </w:rPrChange>
        </w:rPr>
        <w:t>Kulin and Svallfors</w:t>
      </w:r>
      <w:ins w:id="980" w:author="Meg Walker" w:date="2026-01-20T12:11:00Z" w16du:dateUtc="2026-01-20T12:11:00Z">
        <w:r w:rsidR="00316BA7" w:rsidRPr="00DF5592">
          <w:rPr>
            <w:rStyle w:val="ESRIBodyTextChar"/>
            <w:rPrChange w:id="981" w:author="Meg Walker" w:date="2026-01-20T12:28:00Z" w16du:dateUtc="2026-01-20T12:28:00Z">
              <w:rPr>
                <w:rStyle w:val="Hyperlink"/>
              </w:rPr>
            </w:rPrChange>
          </w:rPr>
          <w:t>,</w:t>
        </w:r>
      </w:ins>
      <w:r w:rsidRPr="00DF5592">
        <w:rPr>
          <w:rStyle w:val="ESRIBodyTextChar"/>
          <w:rPrChange w:id="982" w:author="Meg Walker" w:date="2026-01-20T12:28:00Z" w16du:dateUtc="2026-01-20T12:28:00Z">
            <w:rPr>
              <w:rStyle w:val="Hyperlink"/>
            </w:rPr>
          </w:rPrChange>
        </w:rPr>
        <w:t xml:space="preserve"> 2013</w:t>
      </w:r>
      <w:r w:rsidRPr="00DF5592">
        <w:rPr>
          <w:rStyle w:val="ESRIBodyTextChar"/>
          <w:rPrChange w:id="983" w:author="Meg Walker" w:date="2026-01-20T12:28:00Z" w16du:dateUtc="2026-01-20T12:28:00Z">
            <w:rPr/>
          </w:rPrChange>
        </w:rPr>
        <w:fldChar w:fldCharType="end"/>
      </w:r>
      <w:r w:rsidRPr="00DF5592">
        <w:rPr>
          <w:rStyle w:val="ESRIBodyTextChar"/>
          <w:rPrChange w:id="984" w:author="Meg Walker" w:date="2026-01-20T12:28:00Z" w16du:dateUtc="2026-01-20T12:28:00Z">
            <w:rPr/>
          </w:rPrChange>
        </w:rPr>
        <w:t xml:space="preserve">; </w:t>
      </w:r>
      <w:r w:rsidRPr="00DF5592">
        <w:rPr>
          <w:rStyle w:val="ESRIBodyTextChar"/>
          <w:rPrChange w:id="985" w:author="Meg Walker" w:date="2026-01-20T12:28:00Z" w16du:dateUtc="2026-01-20T12:28:00Z">
            <w:rPr/>
          </w:rPrChange>
        </w:rPr>
        <w:fldChar w:fldCharType="begin"/>
      </w:r>
      <w:r w:rsidRPr="00DF5592">
        <w:rPr>
          <w:rStyle w:val="ESRIBodyTextChar"/>
          <w:rPrChange w:id="986" w:author="Meg Walker" w:date="2026-01-20T12:28:00Z" w16du:dateUtc="2026-01-20T12:28:00Z">
            <w:rPr/>
          </w:rPrChange>
        </w:rPr>
        <w:instrText>HYPERLINK \l "ref-langsaether_more_2020" \h</w:instrText>
      </w:r>
      <w:r w:rsidRPr="005A5137">
        <w:rPr>
          <w:rStyle w:val="ESRIBodyTextChar"/>
        </w:rPr>
      </w:r>
      <w:r w:rsidRPr="00DF5592">
        <w:rPr>
          <w:rStyle w:val="ESRIBodyTextChar"/>
          <w:rPrChange w:id="987" w:author="Meg Walker" w:date="2026-01-20T12:28:00Z" w16du:dateUtc="2026-01-20T12:28:00Z">
            <w:rPr/>
          </w:rPrChange>
        </w:rPr>
        <w:fldChar w:fldCharType="separate"/>
      </w:r>
      <w:r w:rsidRPr="00DF5592">
        <w:rPr>
          <w:rStyle w:val="ESRIBodyTextChar"/>
          <w:rPrChange w:id="988" w:author="Meg Walker" w:date="2026-01-20T12:28:00Z" w16du:dateUtc="2026-01-20T12:28:00Z">
            <w:rPr>
              <w:rStyle w:val="Hyperlink"/>
            </w:rPr>
          </w:rPrChange>
        </w:rPr>
        <w:t>Langsæther and Evans</w:t>
      </w:r>
      <w:ins w:id="989" w:author="Meg Walker" w:date="2026-01-20T12:11:00Z" w16du:dateUtc="2026-01-20T12:11:00Z">
        <w:r w:rsidR="00316BA7" w:rsidRPr="00DF5592">
          <w:rPr>
            <w:rStyle w:val="ESRIBodyTextChar"/>
            <w:rPrChange w:id="990" w:author="Meg Walker" w:date="2026-01-20T12:28:00Z" w16du:dateUtc="2026-01-20T12:28:00Z">
              <w:rPr>
                <w:rStyle w:val="Hyperlink"/>
              </w:rPr>
            </w:rPrChange>
          </w:rPr>
          <w:t>,</w:t>
        </w:r>
      </w:ins>
      <w:r w:rsidRPr="00DF5592">
        <w:rPr>
          <w:rStyle w:val="ESRIBodyTextChar"/>
          <w:rPrChange w:id="991" w:author="Meg Walker" w:date="2026-01-20T12:28:00Z" w16du:dateUtc="2026-01-20T12:28:00Z">
            <w:rPr>
              <w:rStyle w:val="Hyperlink"/>
            </w:rPr>
          </w:rPrChange>
        </w:rPr>
        <w:t xml:space="preserve"> 2020</w:t>
      </w:r>
      <w:r w:rsidRPr="00DF5592">
        <w:rPr>
          <w:rStyle w:val="ESRIBodyTextChar"/>
          <w:rPrChange w:id="992" w:author="Meg Walker" w:date="2026-01-20T12:28:00Z" w16du:dateUtc="2026-01-20T12:28:00Z">
            <w:rPr/>
          </w:rPrChange>
        </w:rPr>
        <w:fldChar w:fldCharType="end"/>
      </w:r>
      <w:r w:rsidRPr="00DF5592">
        <w:rPr>
          <w:rStyle w:val="ESRIBodyTextChar"/>
          <w:rPrChange w:id="993" w:author="Meg Walker" w:date="2026-01-20T12:28:00Z" w16du:dateUtc="2026-01-20T12:28:00Z">
            <w:rPr/>
          </w:rPrChange>
        </w:rPr>
        <w:t xml:space="preserve">; </w:t>
      </w:r>
      <w:r w:rsidRPr="00DF5592">
        <w:rPr>
          <w:rStyle w:val="ESRIBodyTextChar"/>
          <w:rPrChange w:id="994" w:author="Meg Walker" w:date="2026-01-20T12:28:00Z" w16du:dateUtc="2026-01-20T12:28:00Z">
            <w:rPr/>
          </w:rPrChange>
        </w:rPr>
        <w:fldChar w:fldCharType="begin"/>
      </w:r>
      <w:r w:rsidRPr="00DF5592">
        <w:rPr>
          <w:rStyle w:val="ESRIBodyTextChar"/>
          <w:rPrChange w:id="995" w:author="Meg Walker" w:date="2026-01-20T12:28:00Z" w16du:dateUtc="2026-01-20T12:28:00Z">
            <w:rPr/>
          </w:rPrChange>
        </w:rPr>
        <w:instrText>HYPERLINK \l "ref-steele_wealth_2022" \h</w:instrText>
      </w:r>
      <w:r w:rsidRPr="005A5137">
        <w:rPr>
          <w:rStyle w:val="ESRIBodyTextChar"/>
        </w:rPr>
      </w:r>
      <w:r w:rsidRPr="00DF5592">
        <w:rPr>
          <w:rStyle w:val="ESRIBodyTextChar"/>
          <w:rPrChange w:id="996" w:author="Meg Walker" w:date="2026-01-20T12:28:00Z" w16du:dateUtc="2026-01-20T12:28:00Z">
            <w:rPr/>
          </w:rPrChange>
        </w:rPr>
        <w:fldChar w:fldCharType="separate"/>
      </w:r>
      <w:r w:rsidRPr="00DF5592">
        <w:rPr>
          <w:rStyle w:val="ESRIBodyTextChar"/>
          <w:rPrChange w:id="997" w:author="Meg Walker" w:date="2026-01-20T12:28:00Z" w16du:dateUtc="2026-01-20T12:28:00Z">
            <w:rPr>
              <w:rStyle w:val="Hyperlink"/>
            </w:rPr>
          </w:rPrChange>
        </w:rPr>
        <w:t>Steele, Cohen</w:t>
      </w:r>
      <w:del w:id="998" w:author="Meg Walker" w:date="2026-01-20T12:11:00Z" w16du:dateUtc="2026-01-20T12:11:00Z">
        <w:r w:rsidRPr="00DF5592" w:rsidDel="00316BA7">
          <w:rPr>
            <w:rStyle w:val="ESRIBodyTextChar"/>
            <w:rPrChange w:id="999" w:author="Meg Walker" w:date="2026-01-20T12:28:00Z" w16du:dateUtc="2026-01-20T12:28:00Z">
              <w:rPr>
                <w:rStyle w:val="Hyperlink"/>
              </w:rPr>
            </w:rPrChange>
          </w:rPr>
          <w:delText>,</w:delText>
        </w:r>
      </w:del>
      <w:r w:rsidRPr="00DF5592">
        <w:rPr>
          <w:rStyle w:val="ESRIBodyTextChar"/>
          <w:rPrChange w:id="1000" w:author="Meg Walker" w:date="2026-01-20T12:28:00Z" w16du:dateUtc="2026-01-20T12:28:00Z">
            <w:rPr>
              <w:rStyle w:val="Hyperlink"/>
            </w:rPr>
          </w:rPrChange>
        </w:rPr>
        <w:t xml:space="preserve"> and Van Der Naald</w:t>
      </w:r>
      <w:ins w:id="1001" w:author="Meg Walker" w:date="2026-01-20T12:11:00Z" w16du:dateUtc="2026-01-20T12:11:00Z">
        <w:r w:rsidR="00316BA7" w:rsidRPr="00DF5592">
          <w:rPr>
            <w:rStyle w:val="ESRIBodyTextChar"/>
            <w:rPrChange w:id="1002" w:author="Meg Walker" w:date="2026-01-20T12:28:00Z" w16du:dateUtc="2026-01-20T12:28:00Z">
              <w:rPr>
                <w:rStyle w:val="Hyperlink"/>
              </w:rPr>
            </w:rPrChange>
          </w:rPr>
          <w:t>,</w:t>
        </w:r>
      </w:ins>
      <w:r w:rsidRPr="00DF5592">
        <w:rPr>
          <w:rStyle w:val="ESRIBodyTextChar"/>
          <w:rPrChange w:id="1003" w:author="Meg Walker" w:date="2026-01-20T12:28:00Z" w16du:dateUtc="2026-01-20T12:28:00Z">
            <w:rPr>
              <w:rStyle w:val="Hyperlink"/>
            </w:rPr>
          </w:rPrChange>
        </w:rPr>
        <w:t xml:space="preserve"> 2022</w:t>
      </w:r>
      <w:r w:rsidRPr="00DF5592">
        <w:rPr>
          <w:rStyle w:val="ESRIBodyTextChar"/>
          <w:rPrChange w:id="1004" w:author="Meg Walker" w:date="2026-01-20T12:28:00Z" w16du:dateUtc="2026-01-20T12:28:00Z">
            <w:rPr/>
          </w:rPrChange>
        </w:rPr>
        <w:fldChar w:fldCharType="end"/>
      </w:r>
      <w:r w:rsidRPr="00DF5592">
        <w:rPr>
          <w:rStyle w:val="ESRIBodyTextChar"/>
          <w:rPrChange w:id="1005" w:author="Meg Walker" w:date="2026-01-20T12:28:00Z" w16du:dateUtc="2026-01-20T12:28:00Z">
            <w:rPr/>
          </w:rPrChange>
        </w:rPr>
        <w:t>).</w:t>
      </w:r>
      <w:r>
        <w:t xml:space="preserve"> </w:t>
      </w:r>
      <w:ins w:id="1006" w:author="Meg Walker" w:date="2026-01-20T12:25:00Z" w16du:dateUtc="2026-01-20T12:25:00Z">
        <w:r w:rsidR="00DF5592">
          <w:br/>
        </w:r>
      </w:ins>
      <w:r>
        <w:t xml:space="preserve">In Ireland, the analysis using social class, household income, and ‘feeling about financial situation of the household’ suggests a negative relationship between </w:t>
      </w:r>
      <w:ins w:id="1007" w:author="Meg Walker" w:date="2026-01-20T12:25:00Z" w16du:dateUtc="2026-01-20T12:25:00Z">
        <w:r w:rsidR="00DF5592">
          <w:br/>
        </w:r>
      </w:ins>
      <w:r>
        <w:t xml:space="preserve">SES and support for redistribution. The mean values shown in </w:t>
      </w:r>
      <w:del w:id="1008" w:author="Meg Walker" w:date="2026-01-13T12:02:00Z" w16du:dateUtc="2026-01-13T12:02:00Z">
        <w:r w:rsidRPr="00DF5592" w:rsidDel="00925F7B">
          <w:rPr>
            <w:rStyle w:val="ESRIBodyTextChar"/>
            <w:rPrChange w:id="1009" w:author="Meg Walker" w:date="2026-01-20T12:26:00Z" w16du:dateUtc="2026-01-20T12:26:00Z">
              <w:rPr/>
            </w:rPrChange>
          </w:rPr>
          <w:fldChar w:fldCharType="begin"/>
        </w:r>
        <w:r w:rsidRPr="00DF5592" w:rsidDel="00925F7B">
          <w:rPr>
            <w:rStyle w:val="ESRIBodyTextChar"/>
            <w:rPrChange w:id="1010" w:author="Meg Walker" w:date="2026-01-20T12:26:00Z" w16du:dateUtc="2026-01-20T12:26:00Z">
              <w:rPr/>
            </w:rPrChange>
          </w:rPr>
          <w:delInstrText>HYPERLINK \l "fig-ses" \h</w:delInstrText>
        </w:r>
        <w:r w:rsidRPr="005A5137" w:rsidDel="00925F7B">
          <w:rPr>
            <w:rStyle w:val="ESRIBodyTextChar"/>
          </w:rPr>
        </w:r>
        <w:r w:rsidRPr="00DF5592" w:rsidDel="00925F7B">
          <w:rPr>
            <w:rStyle w:val="ESRIBodyTextChar"/>
            <w:rPrChange w:id="1011" w:author="Meg Walker" w:date="2026-01-20T12:26:00Z" w16du:dateUtc="2026-01-20T12:26:00Z">
              <w:rPr/>
            </w:rPrChange>
          </w:rPr>
          <w:fldChar w:fldCharType="separate"/>
        </w:r>
        <w:r w:rsidRPr="00DF5592" w:rsidDel="00925F7B">
          <w:rPr>
            <w:rStyle w:val="ESRIBodyTextChar"/>
            <w:rPrChange w:id="1012" w:author="Meg Walker" w:date="2026-01-20T12:26:00Z" w16du:dateUtc="2026-01-20T12:26:00Z">
              <w:rPr>
                <w:rStyle w:val="Hyperlink"/>
              </w:rPr>
            </w:rPrChange>
          </w:rPr>
          <w:delText>Figure 2.5</w:delText>
        </w:r>
        <w:r w:rsidRPr="00DF5592" w:rsidDel="00925F7B">
          <w:rPr>
            <w:rStyle w:val="ESRIBodyTextChar"/>
            <w:rPrChange w:id="1013" w:author="Meg Walker" w:date="2026-01-20T12:26:00Z" w16du:dateUtc="2026-01-20T12:26:00Z">
              <w:rPr/>
            </w:rPrChange>
          </w:rPr>
          <w:fldChar w:fldCharType="end"/>
        </w:r>
        <w:r w:rsidRPr="00DF5592" w:rsidDel="00925F7B">
          <w:rPr>
            <w:rStyle w:val="ESRIBodyTextChar"/>
            <w:rPrChange w:id="1014" w:author="Meg Walker" w:date="2026-01-20T12:26:00Z" w16du:dateUtc="2026-01-20T12:26:00Z">
              <w:rPr/>
            </w:rPrChange>
          </w:rPr>
          <w:delText xml:space="preserve"> </w:delText>
        </w:r>
      </w:del>
      <w:ins w:id="1015" w:author="Meg Walker" w:date="2026-01-13T12:02:00Z" w16du:dateUtc="2026-01-13T12:02:00Z">
        <w:r w:rsidR="00925F7B" w:rsidRPr="00DF5592">
          <w:rPr>
            <w:rStyle w:val="ESRIBodyTextChar"/>
            <w:rPrChange w:id="1016" w:author="Meg Walker" w:date="2026-01-20T12:26:00Z" w16du:dateUtc="2026-01-20T12:26:00Z">
              <w:rPr/>
            </w:rPrChange>
          </w:rPr>
          <w:fldChar w:fldCharType="begin"/>
        </w:r>
        <w:r w:rsidR="00925F7B" w:rsidRPr="00DF5592">
          <w:rPr>
            <w:rStyle w:val="ESRIBodyTextChar"/>
            <w:rPrChange w:id="1017" w:author="Meg Walker" w:date="2026-01-20T12:26:00Z" w16du:dateUtc="2026-01-20T12:26:00Z">
              <w:rPr/>
            </w:rPrChange>
          </w:rPr>
          <w:instrText>HYPERLINK \l "fig-ses" \h</w:instrText>
        </w:r>
        <w:r w:rsidR="00925F7B" w:rsidRPr="005A5137">
          <w:rPr>
            <w:rStyle w:val="ESRIBodyTextChar"/>
          </w:rPr>
        </w:r>
        <w:r w:rsidR="00925F7B" w:rsidRPr="00DF5592">
          <w:rPr>
            <w:rStyle w:val="ESRIBodyTextChar"/>
            <w:rPrChange w:id="1018" w:author="Meg Walker" w:date="2026-01-20T12:26:00Z" w16du:dateUtc="2026-01-20T12:26:00Z">
              <w:rPr/>
            </w:rPrChange>
          </w:rPr>
          <w:fldChar w:fldCharType="separate"/>
        </w:r>
        <w:r w:rsidR="00925F7B" w:rsidRPr="00DF5592">
          <w:rPr>
            <w:rStyle w:val="ESRIBodyTextChar"/>
            <w:rPrChange w:id="1019" w:author="Meg Walker" w:date="2026-01-20T12:26:00Z" w16du:dateUtc="2026-01-20T12:26:00Z">
              <w:rPr>
                <w:rStyle w:val="Hyperlink"/>
              </w:rPr>
            </w:rPrChange>
          </w:rPr>
          <w:t>Figure</w:t>
        </w:r>
      </w:ins>
      <w:ins w:id="1020" w:author="Meg Walker" w:date="2026-01-20T12:11:00Z" w16du:dateUtc="2026-01-20T12:11:00Z">
        <w:r w:rsidR="00316BA7" w:rsidRPr="00DF5592">
          <w:rPr>
            <w:rStyle w:val="ESRIBodyTextChar"/>
            <w:rPrChange w:id="1021" w:author="Meg Walker" w:date="2026-01-20T12:26:00Z" w16du:dateUtc="2026-01-20T12:26:00Z">
              <w:rPr>
                <w:rStyle w:val="Hyperlink"/>
              </w:rPr>
            </w:rPrChange>
          </w:rPr>
          <w:t xml:space="preserve"> </w:t>
        </w:r>
      </w:ins>
      <w:ins w:id="1022" w:author="Meg Walker" w:date="2026-01-13T12:02:00Z" w16du:dateUtc="2026-01-13T12:02:00Z">
        <w:r w:rsidR="00925F7B" w:rsidRPr="00DF5592">
          <w:rPr>
            <w:rStyle w:val="ESRIBodyTextChar"/>
            <w:rPrChange w:id="1023" w:author="Meg Walker" w:date="2026-01-20T12:26:00Z" w16du:dateUtc="2026-01-20T12:26:00Z">
              <w:rPr>
                <w:rStyle w:val="Hyperlink"/>
              </w:rPr>
            </w:rPrChange>
          </w:rPr>
          <w:t>2.4</w:t>
        </w:r>
        <w:r w:rsidR="00925F7B" w:rsidRPr="00DF5592">
          <w:rPr>
            <w:rStyle w:val="ESRIBodyTextChar"/>
            <w:rPrChange w:id="1024" w:author="Meg Walker" w:date="2026-01-20T12:26:00Z" w16du:dateUtc="2026-01-20T12:26:00Z">
              <w:rPr/>
            </w:rPrChange>
          </w:rPr>
          <w:fldChar w:fldCharType="end"/>
        </w:r>
        <w:r w:rsidR="00925F7B">
          <w:t xml:space="preserve"> </w:t>
        </w:r>
      </w:ins>
      <w:r>
        <w:t>indicate that both ‘skilled’ manual and ‘unskilled’ workers show higher levels of agreement with the government reducing income differences</w:t>
      </w:r>
      <w:ins w:id="1025" w:author="Meg Walker" w:date="2026-01-20T12:26:00Z" w16du:dateUtc="2026-01-20T12:26:00Z">
        <w:r w:rsidR="00DF5592">
          <w:t>,</w:t>
        </w:r>
      </w:ins>
      <w:r>
        <w:t xml:space="preserve"> whereas ‘small business owners’ and the ‘service class’, which includes managers and professionals, </w:t>
      </w:r>
      <w:ins w:id="1026" w:author="Meg Walker" w:date="2026-01-20T12:27:00Z" w16du:dateUtc="2026-01-20T12:27:00Z">
        <w:r w:rsidR="00DF5592">
          <w:br/>
        </w:r>
      </w:ins>
      <w:r>
        <w:t xml:space="preserve">show lower levels of agreement. Higher support is also found among those in </w:t>
      </w:r>
      <w:ins w:id="1027" w:author="Meg Walker" w:date="2026-01-20T12:27:00Z" w16du:dateUtc="2026-01-20T12:27:00Z">
        <w:r w:rsidR="00DF5592">
          <w:br/>
        </w:r>
      </w:ins>
      <w:r>
        <w:t>lower income quintiles and whose financial situation is ‘very difficult’.</w:t>
      </w:r>
    </w:p>
    <w:tbl>
      <w:tblPr>
        <w:tblW w:w="5000" w:type="pct"/>
        <w:tblLayout w:type="fixed"/>
        <w:tblLook w:val="0000" w:firstRow="0" w:lastRow="0" w:firstColumn="0" w:lastColumn="0" w:noHBand="0" w:noVBand="0"/>
      </w:tblPr>
      <w:tblGrid>
        <w:gridCol w:w="9026"/>
      </w:tblGrid>
      <w:tr w:rsidR="000E35CE" w14:paraId="51DD4BFE" w14:textId="77777777" w:rsidTr="00925F7B">
        <w:tc>
          <w:tcPr>
            <w:tcW w:w="9026" w:type="dxa"/>
          </w:tcPr>
          <w:p w14:paraId="51DD4BFC" w14:textId="48F85B75" w:rsidR="000E35CE" w:rsidRDefault="00D9434A">
            <w:pPr>
              <w:pStyle w:val="Figuretitle"/>
              <w:pPrChange w:id="1028" w:author="Meg Walker" w:date="2026-01-13T12:02:00Z" w16du:dateUtc="2026-01-13T12:02:00Z">
                <w:pPr>
                  <w:pStyle w:val="ImageCaption"/>
                  <w:spacing w:before="200"/>
                  <w:jc w:val="left"/>
                </w:pPr>
              </w:pPrChange>
            </w:pPr>
            <w:bookmarkStart w:id="1029" w:name="fig-ses"/>
            <w:del w:id="1030" w:author="Meg Walker" w:date="2026-01-12T17:47:00Z" w16du:dateUtc="2026-01-12T17:47:00Z">
              <w:r w:rsidDel="005B4F71">
                <w:lastRenderedPageBreak/>
                <w:delText>Figure </w:delText>
              </w:r>
            </w:del>
            <w:bookmarkStart w:id="1031" w:name="_Toc219829150"/>
            <w:bookmarkStart w:id="1032" w:name="_Toc219829312"/>
            <w:bookmarkStart w:id="1033" w:name="_Toc219829519"/>
            <w:ins w:id="1034" w:author="Meg Walker" w:date="2026-01-12T17:47:00Z" w16du:dateUtc="2026-01-12T17:47:00Z">
              <w:r w:rsidR="005B4F71">
                <w:t xml:space="preserve">Figure </w:t>
              </w:r>
            </w:ins>
            <w:r>
              <w:t>2.</w:t>
            </w:r>
            <w:del w:id="1035" w:author="Meg Walker" w:date="2026-01-13T12:02:00Z" w16du:dateUtc="2026-01-13T12:02:00Z">
              <w:r w:rsidDel="00925F7B">
                <w:delText>5</w:delText>
              </w:r>
            </w:del>
            <w:ins w:id="1036" w:author="Meg Walker" w:date="2026-01-13T12:02:00Z" w16du:dateUtc="2026-01-13T12:02:00Z">
              <w:r w:rsidR="00925F7B">
                <w:t>4</w:t>
              </w:r>
            </w:ins>
            <w:r>
              <w:t xml:space="preserve">: </w:t>
            </w:r>
            <w:ins w:id="1037" w:author="Meg Walker" w:date="2026-01-20T12:26:00Z" w16du:dateUtc="2026-01-20T12:26:00Z">
              <w:r w:rsidR="00DF5592">
                <w:tab/>
              </w:r>
            </w:ins>
            <w:r>
              <w:t>Mean value of support for redistribution by social class, income quintile, and financial situation, Ireland, 2002</w:t>
            </w:r>
            <w:ins w:id="1038" w:author="Meg Walker" w:date="2026-01-13T12:42:00Z" w16du:dateUtc="2026-01-13T12:42:00Z">
              <w:r w:rsidR="00A97FD2">
                <w:t>–</w:t>
              </w:r>
            </w:ins>
            <w:del w:id="1039" w:author="Meg Walker" w:date="2026-01-13T12:42:00Z" w16du:dateUtc="2026-01-13T12:42:00Z">
              <w:r w:rsidDel="00A97FD2">
                <w:delText>-</w:delText>
              </w:r>
            </w:del>
            <w:r>
              <w:t>2023</w:t>
            </w:r>
            <w:bookmarkEnd w:id="1031"/>
            <w:bookmarkEnd w:id="1032"/>
            <w:bookmarkEnd w:id="1033"/>
          </w:p>
          <w:p w14:paraId="51DD4BFD" w14:textId="44351F00" w:rsidR="000E35CE" w:rsidRDefault="00671124" w:rsidP="00E02585">
            <w:pPr>
              <w:spacing w:after="0"/>
              <w:ind w:left="1418"/>
              <w:pPrChange w:id="1040" w:author="Daniel Capistrano" w:date="2026-01-25T17:04:00Z" w16du:dateUtc="2026-01-25T17:04:00Z">
                <w:pPr>
                  <w:jc w:val="center"/>
                </w:pPr>
              </w:pPrChange>
            </w:pPr>
            <w:ins w:id="1041" w:author="Daniel Capistrano" w:date="2026-01-25T16:51:00Z" w16du:dateUtc="2026-01-25T16:51:00Z">
              <w:r>
                <w:rPr>
                  <w:noProof/>
                </w:rPr>
                <w:drawing>
                  <wp:inline distT="0" distB="0" distL="0" distR="0" wp14:anchorId="44F3107A" wp14:editId="42A797F2">
                    <wp:extent cx="3943350" cy="3943350"/>
                    <wp:effectExtent l="0" t="0" r="6350" b="6350"/>
                    <wp:docPr id="1947060552"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60552" name="Graphic 1947060552"/>
                            <pic:cNvPicPr/>
                          </pic:nvPicPr>
                          <pic:blipFill>
                            <a:blip r:embed="rId32">
                              <a:extLst>
                                <a:ext uri="{96DAC541-7B7A-43D3-8B79-37D633B846F1}">
                                  <asvg:svgBlip xmlns:asvg="http://schemas.microsoft.com/office/drawing/2016/SVG/main" r:embed="rId33"/>
                                </a:ext>
                              </a:extLst>
                            </a:blip>
                            <a:stretch>
                              <a:fillRect/>
                            </a:stretch>
                          </pic:blipFill>
                          <pic:spPr>
                            <a:xfrm>
                              <a:off x="0" y="0"/>
                              <a:ext cx="3955282" cy="3955282"/>
                            </a:xfrm>
                            <a:prstGeom prst="rect">
                              <a:avLst/>
                            </a:prstGeom>
                          </pic:spPr>
                        </pic:pic>
                      </a:graphicData>
                    </a:graphic>
                  </wp:inline>
                </w:drawing>
              </w:r>
            </w:ins>
            <w:del w:id="1042" w:author="Daniel Capistrano" w:date="2026-01-25T16:51:00Z" w16du:dateUtc="2026-01-25T16:51:00Z">
              <w:r w:rsidR="00D9434A" w:rsidDel="00671124">
                <w:rPr>
                  <w:noProof/>
                </w:rPr>
                <w:drawing>
                  <wp:inline distT="0" distB="0" distL="0" distR="0" wp14:anchorId="51DD4DFC" wp14:editId="7C77CE87">
                    <wp:extent cx="3870000" cy="3870000"/>
                    <wp:effectExtent l="0" t="0" r="3810" b="3810"/>
                    <wp:docPr id="49" name="Picture"/>
                    <wp:cNvGraphicFramePr/>
                    <a:graphic xmlns:a="http://schemas.openxmlformats.org/drawingml/2006/main">
                      <a:graphicData uri="http://schemas.openxmlformats.org/drawingml/2006/picture">
                        <pic:pic xmlns:pic="http://schemas.openxmlformats.org/drawingml/2006/picture">
                          <pic:nvPicPr>
                            <pic:cNvPr id="50" name="Picture" descr="img/fig_class.png"/>
                            <pic:cNvPicPr>
                              <a:picLocks noChangeAspect="1" noChangeArrowheads="1"/>
                            </pic:cNvPicPr>
                          </pic:nvPicPr>
                          <pic:blipFill>
                            <a:blip r:embed="rId34"/>
                            <a:stretch>
                              <a:fillRect/>
                            </a:stretch>
                          </pic:blipFill>
                          <pic:spPr bwMode="auto">
                            <a:xfrm>
                              <a:off x="0" y="0"/>
                              <a:ext cx="3870000" cy="3870000"/>
                            </a:xfrm>
                            <a:prstGeom prst="rect">
                              <a:avLst/>
                            </a:prstGeom>
                            <a:noFill/>
                            <a:ln w="9525">
                              <a:noFill/>
                              <a:headEnd/>
                              <a:tailEnd/>
                            </a:ln>
                          </pic:spPr>
                        </pic:pic>
                      </a:graphicData>
                    </a:graphic>
                  </wp:inline>
                </w:drawing>
              </w:r>
            </w:del>
          </w:p>
        </w:tc>
        <w:bookmarkEnd w:id="1029"/>
      </w:tr>
    </w:tbl>
    <w:p w14:paraId="5F884872" w14:textId="77777777" w:rsidR="00925F7B" w:rsidRPr="00024E75" w:rsidRDefault="00F92EEA" w:rsidP="00925F7B">
      <w:pPr>
        <w:keepNext/>
        <w:spacing w:after="0" w:line="240" w:lineRule="auto"/>
        <w:rPr>
          <w:ins w:id="1043" w:author="Meg Walker" w:date="2026-01-13T12:02:00Z" w16du:dateUtc="2026-01-13T12:02:00Z"/>
          <w:i/>
          <w:sz w:val="20"/>
          <w:szCs w:val="20"/>
        </w:rPr>
      </w:pPr>
      <w:ins w:id="1044" w:author="Meg Walker" w:date="2026-01-07T15:07:00Z" w16du:dateUtc="2026-01-07T15:07:00Z">
        <w:r>
          <w:rPr>
            <w:noProof/>
          </w:rPr>
          <w:pict w14:anchorId="3237CAC2">
            <v:rect id="_x0000_i1044" alt="" style="width:451.3pt;height:1pt;mso-width-percent:0;mso-height-percent:0;mso-width-percent:0;mso-height-percent:0" o:hralign="center" o:hrstd="t" o:hrnoshade="t" o:hr="t" fillcolor="#bfbfbf [2412]" stroked="f"/>
          </w:pict>
        </w:r>
      </w:ins>
    </w:p>
    <w:p w14:paraId="51DD4BFF" w14:textId="787887CE" w:rsidR="000E35CE" w:rsidRDefault="00D9434A">
      <w:pPr>
        <w:pStyle w:val="RSSourceandnotes"/>
        <w:ind w:left="851" w:hanging="851"/>
        <w:pPrChange w:id="1045" w:author="Meg Walker" w:date="2026-01-13T12:02:00Z" w16du:dateUtc="2026-01-13T12:02:00Z">
          <w:pPr>
            <w:pStyle w:val="RSSourceandnotes"/>
          </w:pPr>
        </w:pPrChange>
      </w:pPr>
      <w:r>
        <w:t xml:space="preserve">Source: </w:t>
      </w:r>
      <w:ins w:id="1046" w:author="Meg Walker" w:date="2026-01-13T12:02:00Z" w16du:dateUtc="2026-01-13T12:02:00Z">
        <w:r w:rsidR="00925F7B">
          <w:tab/>
        </w:r>
      </w:ins>
      <w:r>
        <w:t>Authors’ own analysis of the European Social Survey</w:t>
      </w:r>
      <w:ins w:id="1047" w:author="Meg Walker" w:date="2026-01-20T12:28:00Z" w16du:dateUtc="2026-01-20T12:28:00Z">
        <w:r w:rsidR="00D61185">
          <w:t>.</w:t>
        </w:r>
      </w:ins>
    </w:p>
    <w:p w14:paraId="51DD4C00" w14:textId="698AD5BD" w:rsidR="000E35CE" w:rsidRDefault="00D9434A">
      <w:pPr>
        <w:pStyle w:val="ESRI11"/>
        <w:pPrChange w:id="1048" w:author="Meg Walker" w:date="2026-01-13T12:02:00Z" w16du:dateUtc="2026-01-13T12:02:00Z">
          <w:pPr>
            <w:pStyle w:val="Heading2"/>
          </w:pPr>
        </w:pPrChange>
      </w:pPr>
      <w:bookmarkStart w:id="1049" w:name="_Toc211497172"/>
      <w:bookmarkStart w:id="1050" w:name="X33c9afebe6aaae6fc22bed255c56d37bc85f7a4"/>
      <w:bookmarkEnd w:id="880"/>
      <w:r>
        <w:t>2.</w:t>
      </w:r>
      <w:r w:rsidR="008E79E2">
        <w:t>3</w:t>
      </w:r>
      <w:r>
        <w:t xml:space="preserve"> </w:t>
      </w:r>
      <w:ins w:id="1051" w:author="Meg Walker" w:date="2026-01-13T12:02:00Z" w16du:dateUtc="2026-01-13T12:02:00Z">
        <w:r w:rsidR="00925F7B">
          <w:tab/>
        </w:r>
      </w:ins>
      <w:r>
        <w:t>Left-wing voters are more supportive of redistribution</w:t>
      </w:r>
      <w:bookmarkEnd w:id="1049"/>
    </w:p>
    <w:p w14:paraId="51DD4C01" w14:textId="066FBAD5" w:rsidR="000E35CE" w:rsidRDefault="00D9434A">
      <w:pPr>
        <w:pStyle w:val="ESRIBodyText"/>
        <w:pPrChange w:id="1052" w:author="Meg Walker" w:date="2026-01-13T12:03:00Z" w16du:dateUtc="2026-01-13T12:03:00Z">
          <w:pPr>
            <w:pStyle w:val="FirstParagraph"/>
          </w:pPr>
        </w:pPrChange>
      </w:pPr>
      <w:r>
        <w:t xml:space="preserve">There is a consistent pattern of association between the respondents’ ideological positioning and support for redistribution. The survey includes a traditional question implemented in international surveys designed to assess ideological position of </w:t>
      </w:r>
      <w:r w:rsidRPr="00D61185">
        <w:t>individuals (</w:t>
      </w:r>
      <w:r w:rsidRPr="00D61185">
        <w:fldChar w:fldCharType="begin"/>
      </w:r>
      <w:r w:rsidRPr="00D61185">
        <w:instrText>HYPERLINK \l "ref-aybar_scale_2024" \h</w:instrText>
      </w:r>
      <w:r w:rsidRPr="00D61185">
        <w:fldChar w:fldCharType="separate"/>
      </w:r>
      <w:r w:rsidRPr="00D61185">
        <w:rPr>
          <w:rPrChange w:id="1053" w:author="Meg Walker" w:date="2026-01-20T12:29:00Z" w16du:dateUtc="2026-01-20T12:29:00Z">
            <w:rPr>
              <w:rStyle w:val="Hyperlink"/>
            </w:rPr>
          </w:rPrChange>
        </w:rPr>
        <w:t>Aybar, Pérez</w:t>
      </w:r>
      <w:del w:id="1054" w:author="Meg Walker" w:date="2026-01-20T12:29:00Z" w16du:dateUtc="2026-01-20T12:29:00Z">
        <w:r w:rsidRPr="00D61185" w:rsidDel="00D61185">
          <w:rPr>
            <w:rPrChange w:id="1055" w:author="Meg Walker" w:date="2026-01-20T12:29:00Z" w16du:dateUtc="2026-01-20T12:29:00Z">
              <w:rPr>
                <w:rStyle w:val="Hyperlink"/>
              </w:rPr>
            </w:rPrChange>
          </w:rPr>
          <w:delText>,</w:delText>
        </w:r>
      </w:del>
      <w:r w:rsidRPr="00D61185">
        <w:rPr>
          <w:rPrChange w:id="1056" w:author="Meg Walker" w:date="2026-01-20T12:29:00Z" w16du:dateUtc="2026-01-20T12:29:00Z">
            <w:rPr>
              <w:rStyle w:val="Hyperlink"/>
            </w:rPr>
          </w:rPrChange>
        </w:rPr>
        <w:t xml:space="preserve"> and Pavía</w:t>
      </w:r>
      <w:ins w:id="1057" w:author="Meg Walker" w:date="2026-01-20T12:29:00Z" w16du:dateUtc="2026-01-20T12:29:00Z">
        <w:r w:rsidR="00D61185" w:rsidRPr="00D61185">
          <w:rPr>
            <w:rPrChange w:id="1058" w:author="Meg Walker" w:date="2026-01-20T12:29:00Z" w16du:dateUtc="2026-01-20T12:29:00Z">
              <w:rPr>
                <w:rStyle w:val="Hyperlink"/>
              </w:rPr>
            </w:rPrChange>
          </w:rPr>
          <w:t>,</w:t>
        </w:r>
      </w:ins>
      <w:r w:rsidRPr="00D61185">
        <w:rPr>
          <w:rPrChange w:id="1059" w:author="Meg Walker" w:date="2026-01-20T12:29:00Z" w16du:dateUtc="2026-01-20T12:29:00Z">
            <w:rPr>
              <w:rStyle w:val="Hyperlink"/>
            </w:rPr>
          </w:rPrChange>
        </w:rPr>
        <w:t xml:space="preserve"> 2024</w:t>
      </w:r>
      <w:r w:rsidRPr="00D61185">
        <w:fldChar w:fldCharType="end"/>
      </w:r>
      <w:r w:rsidRPr="00D61185">
        <w:t>).</w:t>
      </w:r>
      <w:r>
        <w:t xml:space="preserve"> In this question, respondents are asked to point out where they would position themselves in a scale where </w:t>
      </w:r>
      <w:ins w:id="1060" w:author="Meg Walker" w:date="2026-01-20T12:29:00Z" w16du:dateUtc="2026-01-20T12:29:00Z">
        <w:r w:rsidR="00D61185">
          <w:br/>
        </w:r>
      </w:ins>
      <w:r>
        <w:t>0 means the left and 10 means the right</w:t>
      </w:r>
      <w:r w:rsidR="00132E0F" w:rsidRPr="00967CE4">
        <w:rPr>
          <w:rStyle w:val="FootnoteReference"/>
        </w:rPr>
        <w:footnoteReference w:id="3"/>
      </w:r>
      <w:r>
        <w:t>. Results consistently indicate that individuals who place themselves more to the left of the scale tend to be more supportive of redistribution, even though this correlation is weaker in Ireland compared to other European countries.</w:t>
      </w:r>
    </w:p>
    <w:p w14:paraId="51DD4C02" w14:textId="502302B2" w:rsidR="000E35CE" w:rsidRPr="00925F7B" w:rsidRDefault="00D9434A">
      <w:pPr>
        <w:pStyle w:val="ESRIBodyText"/>
        <w:pPrChange w:id="1062" w:author="Meg Walker" w:date="2026-01-13T12:03:00Z" w16du:dateUtc="2026-01-13T12:03:00Z">
          <w:pPr>
            <w:pStyle w:val="BodyText"/>
          </w:pPr>
        </w:pPrChange>
      </w:pPr>
      <w:r w:rsidRPr="00925F7B">
        <w:t xml:space="preserve">With the data from the 2024 Voter </w:t>
      </w:r>
      <w:r w:rsidR="00A5762D" w:rsidRPr="00925F7B">
        <w:t>Survey,</w:t>
      </w:r>
      <w:r w:rsidRPr="00925F7B">
        <w:t xml:space="preserve"> it is also possible to examine differences in redistribution preferences across voting choice in the European Parliament elections. On a scale varying from 1 to 10, People Before Profit (7.5) and Sinn Féin (6.4) voters indicate the highest support, whereas Green Party (4.7) and Fine Gael (4.7) voters reported the lowest support among the main parties. Even when controlling for positioning in the left-right scale, differences between the former two and latter two parties are statistically significant. These estimates should be </w:t>
      </w:r>
      <w:r w:rsidRPr="00925F7B">
        <w:lastRenderedPageBreak/>
        <w:t xml:space="preserve">interpreted with caution due to the small sample size of respondents who voted in the last European elections. However, </w:t>
      </w:r>
      <w:r w:rsidRPr="008B4229">
        <w:t>Attewell (</w:t>
      </w:r>
      <w:r w:rsidRPr="008B4229">
        <w:fldChar w:fldCharType="begin"/>
      </w:r>
      <w:r w:rsidRPr="008B4229">
        <w:instrText>HYPERLINK \l "ref-attewell_deservingness_2021" \h</w:instrText>
      </w:r>
      <w:r w:rsidRPr="008B4229">
        <w:fldChar w:fldCharType="separate"/>
      </w:r>
      <w:r w:rsidRPr="008B4229">
        <w:rPr>
          <w:rPrChange w:id="1063" w:author="Meg Walker" w:date="2026-01-20T12:31:00Z" w16du:dateUtc="2026-01-20T12:31:00Z">
            <w:rPr>
              <w:rStyle w:val="Hyperlink"/>
              <w:rFonts w:cstheme="minorBidi"/>
              <w:color w:val="auto"/>
            </w:rPr>
          </w:rPrChange>
        </w:rPr>
        <w:t>2021</w:t>
      </w:r>
      <w:r w:rsidRPr="008B4229">
        <w:fldChar w:fldCharType="end"/>
      </w:r>
      <w:r w:rsidRPr="008B4229">
        <w:t>) indicate</w:t>
      </w:r>
      <w:ins w:id="1064" w:author="Meg Walker" w:date="2026-01-20T12:31:00Z" w16du:dateUtc="2026-01-20T12:31:00Z">
        <w:r w:rsidR="008B4229">
          <w:t>s</w:t>
        </w:r>
      </w:ins>
      <w:r w:rsidRPr="00925F7B">
        <w:t xml:space="preserve"> that this pattern </w:t>
      </w:r>
      <w:ins w:id="1065" w:author="Meg Walker" w:date="2026-01-20T12:31:00Z" w16du:dateUtc="2026-01-20T12:31:00Z">
        <w:r w:rsidR="008B4229">
          <w:br/>
        </w:r>
      </w:ins>
      <w:r w:rsidRPr="00925F7B">
        <w:t>is consistent across most Western European countries, and welfare attitudes are relevant predictors of voting even for parties with focus on non-economic issues such as ‘immigration’ and EU integration.</w:t>
      </w:r>
    </w:p>
    <w:p w14:paraId="51DD4C03" w14:textId="3509CAB9" w:rsidR="000E35CE" w:rsidRDefault="00D9434A">
      <w:pPr>
        <w:pStyle w:val="ESRI11"/>
        <w:pPrChange w:id="1066" w:author="Meg Walker" w:date="2026-01-13T12:03:00Z" w16du:dateUtc="2026-01-13T12:03:00Z">
          <w:pPr>
            <w:pStyle w:val="Heading2"/>
          </w:pPr>
        </w:pPrChange>
      </w:pPr>
      <w:bookmarkStart w:id="1067" w:name="_Toc211497173"/>
      <w:bookmarkStart w:id="1068" w:name="Xec7dce69ab8bbc354d30c9faeadf5914599bb9a"/>
      <w:bookmarkEnd w:id="1050"/>
      <w:r>
        <w:t>2.</w:t>
      </w:r>
      <w:r w:rsidR="008E79E2">
        <w:t>4</w:t>
      </w:r>
      <w:r>
        <w:t xml:space="preserve"> </w:t>
      </w:r>
      <w:ins w:id="1069" w:author="Meg Walker" w:date="2026-01-13T12:03:00Z" w16du:dateUtc="2026-01-13T12:03:00Z">
        <w:r w:rsidR="00925F7B">
          <w:tab/>
        </w:r>
      </w:ins>
      <w:r>
        <w:t>Age, gender and social class are relevant even controlling for economic activity, education and financial situation</w:t>
      </w:r>
      <w:bookmarkEnd w:id="1067"/>
    </w:p>
    <w:p w14:paraId="51DD4C04" w14:textId="21DB8DE2" w:rsidR="000E35CE" w:rsidRDefault="00D9434A">
      <w:pPr>
        <w:pStyle w:val="ESRIBodyText"/>
        <w:pPrChange w:id="1070" w:author="Meg Walker" w:date="2026-01-13T12:03:00Z" w16du:dateUtc="2026-01-13T12:03:00Z">
          <w:pPr>
            <w:pStyle w:val="FirstParagraph"/>
          </w:pPr>
        </w:pPrChange>
      </w:pPr>
      <w:r>
        <w:t>We created a statistical model</w:t>
      </w:r>
      <w:r w:rsidRPr="00967CE4">
        <w:rPr>
          <w:rStyle w:val="FootnoteReference"/>
        </w:rPr>
        <w:footnoteReference w:id="4"/>
      </w:r>
      <w:r>
        <w:t xml:space="preserve"> to assess the extent to which these individual factors are associated with support for redistribution in Ireland. In addition to these main variables, the model includes a measurement of the household financial situation. A subjective measurement was chosen (‘</w:t>
      </w:r>
      <w:r w:rsidR="00502F30">
        <w:t xml:space="preserve">feeling about current income </w:t>
      </w:r>
      <w:del w:id="1080" w:author="Meg Walker" w:date="2026-01-13T12:03:00Z" w16du:dateUtc="2026-01-13T12:03:00Z">
        <w:r w:rsidR="00502F30" w:rsidDel="00925F7B">
          <w:delText>-</w:delText>
        </w:r>
        <w:r w:rsidR="006C3D93" w:rsidDel="00925F7B">
          <w:delText xml:space="preserve"> </w:delText>
        </w:r>
      </w:del>
      <w:ins w:id="1081" w:author="Meg Walker" w:date="2026-01-13T12:03:00Z" w16du:dateUtc="2026-01-13T12:03:00Z">
        <w:r w:rsidR="00925F7B">
          <w:t xml:space="preserve">– </w:t>
        </w:r>
      </w:ins>
      <w:r w:rsidR="00502F30">
        <w:t>living comfortably/coping/</w:t>
      </w:r>
      <w:del w:id="1082" w:author="Meg Walker" w:date="2026-01-13T12:03:00Z" w16du:dateUtc="2026-01-13T12:03:00Z">
        <w:r w:rsidR="003F0445" w:rsidDel="00925F7B">
          <w:delText xml:space="preserve">  </w:delText>
        </w:r>
      </w:del>
      <w:r w:rsidR="00502F30">
        <w:t>finding it difficult/</w:t>
      </w:r>
      <w:del w:id="1083" w:author="Meg Walker" w:date="2026-01-13T12:03:00Z" w16du:dateUtc="2026-01-13T12:03:00Z">
        <w:r w:rsidR="003F0445" w:rsidDel="00925F7B">
          <w:delText xml:space="preserve"> </w:delText>
        </w:r>
      </w:del>
      <w:r w:rsidR="00502F30">
        <w:t>finding it very difficult</w:t>
      </w:r>
      <w:r>
        <w:t>) instead of household income due to the high proportion of missing values in the former</w:t>
      </w:r>
      <w:r w:rsidR="00354750">
        <w:t xml:space="preserve"> (about 40% in Ireland)</w:t>
      </w:r>
      <w:r>
        <w:t>.</w:t>
      </w:r>
      <w:r w:rsidR="00502F30">
        <w:rPr>
          <w:rStyle w:val="FootnoteReference"/>
        </w:rPr>
        <w:footnoteReference w:id="5"/>
      </w:r>
      <w:r>
        <w:t xml:space="preserve"> However, </w:t>
      </w:r>
      <w:r w:rsidR="00156CF9">
        <w:t>as a robustness check</w:t>
      </w:r>
      <w:del w:id="1098" w:author="Meg Walker" w:date="2026-01-13T12:39:00Z" w16du:dateUtc="2026-01-13T12:39:00Z">
        <w:r w:rsidR="00156CF9" w:rsidDel="00A97FD2">
          <w:delText xml:space="preserve"> </w:delText>
        </w:r>
      </w:del>
      <w:r w:rsidR="00156CF9">
        <w:t xml:space="preserve">, we re-estimated </w:t>
      </w:r>
      <w:r>
        <w:t>the</w:t>
      </w:r>
      <w:del w:id="1099" w:author="Meg Walker" w:date="2026-01-13T12:39:00Z" w16du:dateUtc="2026-01-13T12:39:00Z">
        <w:r w:rsidDel="00A97FD2">
          <w:delText xml:space="preserve"> </w:delText>
        </w:r>
      </w:del>
      <w:r>
        <w:t xml:space="preserve"> model using household income instead of th</w:t>
      </w:r>
      <w:r w:rsidR="00156CF9">
        <w:t>e</w:t>
      </w:r>
      <w:r>
        <w:t xml:space="preserve"> subjective measure </w:t>
      </w:r>
      <w:del w:id="1100" w:author="Meg Walker" w:date="2026-01-13T12:39:00Z" w16du:dateUtc="2026-01-13T12:39:00Z">
        <w:r w:rsidDel="00A97FD2">
          <w:delText xml:space="preserve"> </w:delText>
        </w:r>
      </w:del>
      <w:r w:rsidR="00156CF9">
        <w:t xml:space="preserve">and the </w:t>
      </w:r>
      <w:r>
        <w:t>results for the main variables</w:t>
      </w:r>
      <w:r w:rsidR="00156CF9">
        <w:t xml:space="preserve"> remained broadly consistent</w:t>
      </w:r>
      <w:r>
        <w:t xml:space="preserve"> </w:t>
      </w:r>
      <w:commentRangeStart w:id="1101"/>
      <w:r>
        <w:t xml:space="preserve">(see Annex 1). </w:t>
      </w:r>
      <w:commentRangeEnd w:id="1101"/>
      <w:r w:rsidR="008B4229">
        <w:rPr>
          <w:rStyle w:val="CommentReference"/>
          <w:sz w:val="22"/>
          <w:szCs w:val="22"/>
        </w:rPr>
        <w:commentReference w:id="1101"/>
      </w:r>
      <w:r>
        <w:t xml:space="preserve">The following control variables were also added to the model: economic activity </w:t>
      </w:r>
      <w:ins w:id="1102" w:author="Meg Walker" w:date="2026-01-20T12:32:00Z" w16du:dateUtc="2026-01-20T12:32:00Z">
        <w:r w:rsidR="008B4229">
          <w:br/>
        </w:r>
      </w:ins>
      <w:r>
        <w:t>(‘Main activity in the last seven days’), educational attainment, and political ideology (‘Placement in the left-right scale’).</w:t>
      </w:r>
      <w:r w:rsidR="006A789C">
        <w:t xml:space="preserve"> </w:t>
      </w:r>
    </w:p>
    <w:p w14:paraId="51DD4C05" w14:textId="7C234000" w:rsidR="000E35CE" w:rsidRDefault="00D9434A">
      <w:pPr>
        <w:pStyle w:val="ESRIBodyText"/>
        <w:pPrChange w:id="1103" w:author="Meg Walker" w:date="2026-01-13T12:03:00Z" w16du:dateUtc="2026-01-13T12:03:00Z">
          <w:pPr>
            <w:pStyle w:val="BodyText"/>
          </w:pPr>
        </w:pPrChange>
      </w:pPr>
      <w:del w:id="1104" w:author="Meg Walker" w:date="2026-01-20T12:35:00Z" w16du:dateUtc="2026-01-20T12:35:00Z">
        <w:r w:rsidRPr="008B4229" w:rsidDel="008B4229">
          <w:fldChar w:fldCharType="begin"/>
        </w:r>
        <w:r w:rsidRPr="008B4229" w:rsidDel="008B4229">
          <w:delInstrText>HYPERLINK \l "tbl-multiv-gincdif" \h</w:delInstrText>
        </w:r>
        <w:r w:rsidRPr="008B4229" w:rsidDel="008B4229">
          <w:fldChar w:fldCharType="separate"/>
        </w:r>
        <w:r w:rsidRPr="008B4229" w:rsidDel="008B4229">
          <w:rPr>
            <w:rPrChange w:id="1105" w:author="Meg Walker" w:date="2026-01-20T12:39:00Z" w16du:dateUtc="2026-01-20T12:39:00Z">
              <w:rPr>
                <w:rStyle w:val="Hyperlink"/>
              </w:rPr>
            </w:rPrChange>
          </w:rPr>
          <w:delText>Table 2.1</w:delText>
        </w:r>
        <w:r w:rsidRPr="008B4229" w:rsidDel="008B4229">
          <w:fldChar w:fldCharType="end"/>
        </w:r>
      </w:del>
      <w:ins w:id="1106" w:author="Meg Walker" w:date="2026-01-20T12:35:00Z" w16du:dateUtc="2026-01-20T12:35:00Z">
        <w:r w:rsidR="008B4229" w:rsidRPr="008B4229">
          <w:fldChar w:fldCharType="begin"/>
        </w:r>
        <w:r w:rsidR="008B4229" w:rsidRPr="008B4229">
          <w:instrText>HYPERLINK \l "tbl-multiv-gincdif" \h</w:instrText>
        </w:r>
        <w:r w:rsidR="008B4229" w:rsidRPr="008B4229">
          <w:fldChar w:fldCharType="separate"/>
        </w:r>
        <w:r w:rsidR="008B4229" w:rsidRPr="008B4229">
          <w:rPr>
            <w:rPrChange w:id="1107" w:author="Meg Walker" w:date="2026-01-20T12:39:00Z" w16du:dateUtc="2026-01-20T12:39:00Z">
              <w:rPr>
                <w:rStyle w:val="Hyperlink"/>
              </w:rPr>
            </w:rPrChange>
          </w:rPr>
          <w:t>Table 2.1</w:t>
        </w:r>
        <w:r w:rsidR="008B4229" w:rsidRPr="008B4229">
          <w:fldChar w:fldCharType="end"/>
        </w:r>
      </w:ins>
      <w:r w:rsidRPr="008B4229">
        <w:t xml:space="preserve"> </w:t>
      </w:r>
      <w:del w:id="1108" w:author="Meg Walker" w:date="2026-01-20T12:41:00Z" w16du:dateUtc="2026-01-20T12:41:00Z">
        <w:r w:rsidRPr="008B4229" w:rsidDel="008B4229">
          <w:delText>below</w:delText>
        </w:r>
        <w:r w:rsidDel="008B4229">
          <w:delText xml:space="preserve"> </w:delText>
        </w:r>
      </w:del>
      <w:r>
        <w:t xml:space="preserve">details the estimates of the model detecting significant differences </w:t>
      </w:r>
      <w:ins w:id="1109" w:author="Meg Walker" w:date="2026-01-20T12:46:00Z" w16du:dateUtc="2026-01-20T12:46:00Z">
        <w:r w:rsidR="006F6FF6">
          <w:br/>
        </w:r>
      </w:ins>
      <w:r>
        <w:t>across groups</w:t>
      </w:r>
      <w:r w:rsidR="006A789C">
        <w:t xml:space="preserve"> for two outcome variables: </w:t>
      </w:r>
      <w:ins w:id="1110" w:author="Meg Walker" w:date="2026-01-20T12:41:00Z" w16du:dateUtc="2026-01-20T12:41:00Z">
        <w:r w:rsidR="007A7C3F">
          <w:t>(</w:t>
        </w:r>
      </w:ins>
      <w:r w:rsidR="006A789C">
        <w:t xml:space="preserve">i) Whether the respondent ‘agreed’ or ‘strongly agreed’ with the statement on redistribution (combining the two response options); and </w:t>
      </w:r>
      <w:ins w:id="1111" w:author="Meg Walker" w:date="2026-01-20T12:42:00Z" w16du:dateUtc="2026-01-20T12:42:00Z">
        <w:r w:rsidR="007A7C3F">
          <w:t>(</w:t>
        </w:r>
      </w:ins>
      <w:r w:rsidR="006A789C">
        <w:t xml:space="preserve">ii) </w:t>
      </w:r>
      <w:del w:id="1112" w:author="Meg Walker" w:date="2026-01-20T12:42:00Z" w16du:dateUtc="2026-01-20T12:42:00Z">
        <w:r w:rsidR="006A789C" w:rsidDel="007A7C3F">
          <w:delText xml:space="preserve">Whether </w:delText>
        </w:r>
      </w:del>
      <w:ins w:id="1113" w:author="Meg Walker" w:date="2026-01-20T12:42:00Z" w16du:dateUtc="2026-01-20T12:42:00Z">
        <w:r w:rsidR="007A7C3F">
          <w:t xml:space="preserve">whether </w:t>
        </w:r>
      </w:ins>
      <w:r w:rsidR="006A789C">
        <w:t>the respondent ‘strongly agreed’ with the statement</w:t>
      </w:r>
      <w:r>
        <w:t>. The results in this table, as well as in subsequent tables and figures throughout the report, are presented as odds ratios. An odds ratio lower than 1 indicates that the group is less likely to experience the outcome compared to the reference group (</w:t>
      </w:r>
      <w:r w:rsidR="006A789C">
        <w:t xml:space="preserve">presented separately </w:t>
      </w:r>
      <w:r>
        <w:t>in the table). An odds ratio greater than 1 suggests that the group is more likely to experience the outcome than the reference group. Older age groups show higher support compared to the youngest group (18</w:t>
      </w:r>
      <w:del w:id="1114" w:author="Meg Walker" w:date="2026-01-20T12:42:00Z" w16du:dateUtc="2026-01-20T12:42:00Z">
        <w:r w:rsidDel="007A7C3F">
          <w:delText xml:space="preserve"> to </w:delText>
        </w:r>
      </w:del>
      <w:ins w:id="1115" w:author="Meg Walker" w:date="2026-01-20T12:42:00Z" w16du:dateUtc="2026-01-20T12:42:00Z">
        <w:r w:rsidR="007A7C3F">
          <w:t>–</w:t>
        </w:r>
      </w:ins>
      <w:r>
        <w:t>24 years old), which is the opposite relationship found for the latest round in 2023, but also found in other participant countries such as the UK. Both SES variables (social class and financial situation) suggest that respondents in more precarious socio-economic situation</w:t>
      </w:r>
      <w:ins w:id="1116" w:author="Meg Walker" w:date="2026-01-20T12:43:00Z" w16du:dateUtc="2026-01-20T12:43:00Z">
        <w:r w:rsidR="007A7C3F">
          <w:t>s</w:t>
        </w:r>
      </w:ins>
      <w:r>
        <w:t xml:space="preserve"> are more likely to be favourable of the government reducing income differences.</w:t>
      </w:r>
    </w:p>
    <w:tbl>
      <w:tblPr>
        <w:tblW w:w="5000" w:type="pct"/>
        <w:tblLayout w:type="fixed"/>
        <w:tblLook w:val="0000" w:firstRow="0" w:lastRow="0" w:firstColumn="0" w:lastColumn="0" w:noHBand="0" w:noVBand="0"/>
      </w:tblPr>
      <w:tblGrid>
        <w:gridCol w:w="9026"/>
      </w:tblGrid>
      <w:tr w:rsidR="000E35CE" w14:paraId="51DD4C71" w14:textId="77777777">
        <w:tc>
          <w:tcPr>
            <w:tcW w:w="7920" w:type="dxa"/>
          </w:tcPr>
          <w:p w14:paraId="51DD4C06" w14:textId="14E28C56" w:rsidR="000E35CE" w:rsidDel="00A97FD2" w:rsidRDefault="00D9434A">
            <w:pPr>
              <w:pStyle w:val="ESRITableHeading"/>
              <w:spacing w:after="0"/>
              <w:rPr>
                <w:del w:id="1117" w:author="Meg Walker" w:date="2026-01-13T12:42:00Z" w16du:dateUtc="2026-01-13T12:42:00Z"/>
              </w:rPr>
              <w:pPrChange w:id="1118" w:author="Meg Walker" w:date="2026-01-20T14:30:00Z" w16du:dateUtc="2026-01-20T14:30:00Z">
                <w:pPr>
                  <w:pStyle w:val="ImageCaption"/>
                  <w:spacing w:before="200"/>
                  <w:jc w:val="left"/>
                </w:pPr>
              </w:pPrChange>
            </w:pPr>
            <w:bookmarkStart w:id="1119" w:name="tbl-multiv-gincdif"/>
            <w:del w:id="1120" w:author="Meg Walker" w:date="2026-01-12T17:47:00Z" w16du:dateUtc="2026-01-12T17:47:00Z">
              <w:r w:rsidDel="005B4F71">
                <w:lastRenderedPageBreak/>
                <w:delText>Table </w:delText>
              </w:r>
            </w:del>
            <w:bookmarkStart w:id="1121" w:name="_Toc219828763"/>
            <w:ins w:id="1122" w:author="Meg Walker" w:date="2026-01-12T17:47:00Z" w16du:dateUtc="2026-01-12T17:47:00Z">
              <w:r w:rsidR="005B4F71">
                <w:t xml:space="preserve">Table </w:t>
              </w:r>
            </w:ins>
            <w:r>
              <w:t xml:space="preserve">2.1: </w:t>
            </w:r>
            <w:ins w:id="1123" w:author="Meg Walker" w:date="2026-01-20T12:35:00Z" w16du:dateUtc="2026-01-20T12:35:00Z">
              <w:r w:rsidR="008B4229">
                <w:tab/>
              </w:r>
            </w:ins>
            <w:r>
              <w:t>Logistic regression estimates (odds</w:t>
            </w:r>
            <w:del w:id="1124" w:author="Meg Walker" w:date="2026-01-20T12:38:00Z" w16du:dateUtc="2026-01-20T12:38:00Z">
              <w:r w:rsidDel="008B4229">
                <w:delText>-</w:delText>
              </w:r>
            </w:del>
            <w:ins w:id="1125" w:author="Meg Walker" w:date="2026-01-20T12:38:00Z" w16du:dateUtc="2026-01-20T12:38:00Z">
              <w:r w:rsidR="008B4229">
                <w:t xml:space="preserve"> </w:t>
              </w:r>
            </w:ins>
            <w:r>
              <w:t>ratio) for ‘support for redistribution’, Ireland, 2002</w:t>
            </w:r>
            <w:ins w:id="1126" w:author="Meg Walker" w:date="2026-01-13T12:42:00Z" w16du:dateUtc="2026-01-13T12:42:00Z">
              <w:r w:rsidR="00A97FD2">
                <w:t>–</w:t>
              </w:r>
            </w:ins>
            <w:del w:id="1127" w:author="Meg Walker" w:date="2026-01-13T12:42:00Z" w16du:dateUtc="2026-01-13T12:42:00Z">
              <w:r w:rsidDel="00A97FD2">
                <w:delText>-</w:delText>
              </w:r>
            </w:del>
            <w:r>
              <w:t>2023</w:t>
            </w:r>
            <w:bookmarkEnd w:id="1121"/>
          </w:p>
          <w:bookmarkEnd w:id="1119"/>
          <w:p w14:paraId="51DD4C70" w14:textId="77777777" w:rsidR="000E35CE" w:rsidRDefault="000E35CE">
            <w:pPr>
              <w:pStyle w:val="ESRITableHeading"/>
              <w:spacing w:after="0"/>
              <w:pPrChange w:id="1128" w:author="Meg Walker" w:date="2026-01-20T14:30:00Z" w16du:dateUtc="2026-01-20T14:30:00Z">
                <w:pPr/>
              </w:pPrChange>
            </w:pPr>
          </w:p>
        </w:tc>
      </w:tr>
    </w:tbl>
    <w:p w14:paraId="4F3AEBA8" w14:textId="77777777" w:rsidR="00E902A1" w:rsidRPr="00A97FD2" w:rsidRDefault="00E902A1">
      <w:pPr>
        <w:pStyle w:val="RSSourceandnotes"/>
        <w:ind w:left="0" w:firstLine="0"/>
        <w:rPr>
          <w:sz w:val="2"/>
          <w:szCs w:val="2"/>
          <w:rPrChange w:id="1129" w:author="Meg Walker" w:date="2026-01-13T12:42:00Z" w16du:dateUtc="2026-01-13T12:42:00Z">
            <w:rPr/>
          </w:rPrChange>
        </w:rPr>
        <w:pPrChange w:id="1130" w:author="Meg Walker" w:date="2026-01-13T12:05:00Z" w16du:dateUtc="2026-01-13T12:05:00Z">
          <w:pPr>
            <w:pStyle w:val="RSSourceandnotes"/>
          </w:pPr>
        </w:pPrChange>
      </w:pPr>
    </w:p>
    <w:tbl>
      <w:tblPr>
        <w:tblStyle w:val="ESRItable10"/>
        <w:tblW w:w="9360" w:type="dxa"/>
        <w:tblLayout w:type="fixed"/>
        <w:tblLook w:val="00A0" w:firstRow="1" w:lastRow="0" w:firstColumn="1" w:lastColumn="0" w:noHBand="0" w:noVBand="0"/>
      </w:tblPr>
      <w:tblGrid>
        <w:gridCol w:w="2684"/>
        <w:gridCol w:w="1669"/>
        <w:gridCol w:w="1669"/>
        <w:gridCol w:w="1669"/>
        <w:gridCol w:w="1669"/>
      </w:tblGrid>
      <w:tr w:rsidR="00B02194" w:rsidRPr="008F325A" w14:paraId="46F4086F" w14:textId="77777777" w:rsidTr="00B021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4" w:type="dxa"/>
          </w:tcPr>
          <w:p w14:paraId="6CA3E973" w14:textId="77777777" w:rsidR="00B02194" w:rsidRPr="008F325A" w:rsidRDefault="00B02194" w:rsidP="00FE1B7F">
            <w:pPr>
              <w:autoSpaceDE w:val="0"/>
              <w:autoSpaceDN w:val="0"/>
              <w:adjustRightInd w:val="0"/>
              <w:rPr>
                <w:rFonts w:cs="Calibri"/>
              </w:rPr>
            </w:pPr>
          </w:p>
        </w:tc>
        <w:tc>
          <w:tcPr>
            <w:tcW w:w="3338" w:type="dxa"/>
            <w:gridSpan w:val="2"/>
          </w:tcPr>
          <w:p w14:paraId="673FD0CB" w14:textId="3040FADF" w:rsidR="00B02194" w:rsidRPr="008F325A" w:rsidRDefault="00B02194" w:rsidP="00FE1B7F">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Calibri"/>
              </w:rPr>
            </w:pPr>
            <w:r>
              <w:rPr>
                <w:rFonts w:cs="Calibri"/>
              </w:rPr>
              <w:t>‘</w:t>
            </w:r>
            <w:r w:rsidRPr="008F325A">
              <w:rPr>
                <w:rFonts w:cs="Calibri"/>
              </w:rPr>
              <w:t>Agree</w:t>
            </w:r>
            <w:r>
              <w:rPr>
                <w:rFonts w:cs="Calibri"/>
              </w:rPr>
              <w:t>’</w:t>
            </w:r>
            <w:r w:rsidRPr="008F325A">
              <w:rPr>
                <w:rFonts w:cs="Calibri"/>
              </w:rPr>
              <w:t xml:space="preserve"> or </w:t>
            </w:r>
            <w:r>
              <w:rPr>
                <w:rFonts w:cs="Calibri"/>
              </w:rPr>
              <w:t>‘</w:t>
            </w:r>
            <w:r w:rsidRPr="008F325A">
              <w:rPr>
                <w:rFonts w:cs="Calibri"/>
              </w:rPr>
              <w:t>Strongly agree</w:t>
            </w:r>
            <w:r>
              <w:rPr>
                <w:rFonts w:cs="Calibri"/>
              </w:rPr>
              <w:t>’</w:t>
            </w:r>
          </w:p>
        </w:tc>
        <w:tc>
          <w:tcPr>
            <w:tcW w:w="3338" w:type="dxa"/>
            <w:gridSpan w:val="2"/>
          </w:tcPr>
          <w:p w14:paraId="1639EADE" w14:textId="35BDB023" w:rsidR="00B02194" w:rsidRPr="008F325A" w:rsidRDefault="00B02194" w:rsidP="00FE1B7F">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Calibri"/>
              </w:rPr>
            </w:pPr>
            <w:r>
              <w:rPr>
                <w:rFonts w:cs="Calibri"/>
              </w:rPr>
              <w:t>‘</w:t>
            </w:r>
            <w:r w:rsidRPr="008F325A">
              <w:rPr>
                <w:rFonts w:cs="Calibri"/>
              </w:rPr>
              <w:t>Strongly agree</w:t>
            </w:r>
            <w:r>
              <w:rPr>
                <w:rFonts w:cs="Calibri"/>
              </w:rPr>
              <w:t>’</w:t>
            </w:r>
          </w:p>
        </w:tc>
      </w:tr>
      <w:tr w:rsidR="00B02194" w:rsidRPr="008F325A" w14:paraId="1C0192B1" w14:textId="77777777" w:rsidTr="00B021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4" w:type="dxa"/>
          </w:tcPr>
          <w:p w14:paraId="1AF47699" w14:textId="77777777" w:rsidR="00B02194" w:rsidRPr="008F325A" w:rsidRDefault="00B02194" w:rsidP="00FE1B7F">
            <w:pPr>
              <w:autoSpaceDE w:val="0"/>
              <w:autoSpaceDN w:val="0"/>
              <w:adjustRightInd w:val="0"/>
              <w:spacing w:line="240" w:lineRule="auto"/>
              <w:rPr>
                <w:rFonts w:cs="Calibri"/>
              </w:rPr>
            </w:pPr>
            <w:r w:rsidRPr="008F325A">
              <w:rPr>
                <w:rFonts w:cs="Calibri"/>
                <w:b w:val="0"/>
                <w:bCs w:val="0"/>
              </w:rPr>
              <w:t>Characteristic</w:t>
            </w:r>
          </w:p>
        </w:tc>
        <w:tc>
          <w:tcPr>
            <w:tcW w:w="1669" w:type="dxa"/>
          </w:tcPr>
          <w:p w14:paraId="2F76911E" w14:textId="77777777" w:rsidR="00B02194" w:rsidRPr="008F325A" w:rsidRDefault="00B02194" w:rsidP="00FE1B7F">
            <w:pPr>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Calibri"/>
              </w:rPr>
            </w:pPr>
            <w:r w:rsidRPr="008F325A">
              <w:rPr>
                <w:rFonts w:cs="Calibri"/>
                <w:b/>
                <w:bCs/>
              </w:rPr>
              <w:t>OR</w:t>
            </w:r>
            <w:r w:rsidRPr="008F325A">
              <w:rPr>
                <w:rFonts w:cs="Calibri"/>
                <w:i/>
                <w:iCs/>
                <w:vertAlign w:val="superscript"/>
              </w:rPr>
              <w:t>1</w:t>
            </w:r>
          </w:p>
        </w:tc>
        <w:tc>
          <w:tcPr>
            <w:tcW w:w="1669" w:type="dxa"/>
          </w:tcPr>
          <w:p w14:paraId="72A9F4F3" w14:textId="77777777" w:rsidR="00B02194" w:rsidRPr="008F325A" w:rsidRDefault="00B02194" w:rsidP="00FE1B7F">
            <w:pPr>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Calibri"/>
              </w:rPr>
            </w:pPr>
            <w:r w:rsidRPr="008F325A">
              <w:rPr>
                <w:rFonts w:cs="Calibri"/>
                <w:b/>
                <w:bCs/>
              </w:rPr>
              <w:t>SE</w:t>
            </w:r>
          </w:p>
        </w:tc>
        <w:tc>
          <w:tcPr>
            <w:tcW w:w="1669" w:type="dxa"/>
          </w:tcPr>
          <w:p w14:paraId="7D27124C" w14:textId="77777777" w:rsidR="00B02194" w:rsidRPr="008F325A" w:rsidRDefault="00B02194" w:rsidP="00FE1B7F">
            <w:pPr>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Calibri"/>
              </w:rPr>
            </w:pPr>
            <w:r w:rsidRPr="008F325A">
              <w:rPr>
                <w:rFonts w:cs="Calibri"/>
                <w:b/>
                <w:bCs/>
              </w:rPr>
              <w:t>OR</w:t>
            </w:r>
            <w:r w:rsidRPr="008F325A">
              <w:rPr>
                <w:rFonts w:cs="Calibri"/>
                <w:i/>
                <w:iCs/>
                <w:vertAlign w:val="superscript"/>
              </w:rPr>
              <w:t>1</w:t>
            </w:r>
          </w:p>
        </w:tc>
        <w:tc>
          <w:tcPr>
            <w:tcW w:w="1669" w:type="dxa"/>
          </w:tcPr>
          <w:p w14:paraId="5EF5EFE8" w14:textId="77777777" w:rsidR="00B02194" w:rsidRPr="008F325A" w:rsidRDefault="00B02194" w:rsidP="00FE1B7F">
            <w:pPr>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Calibri"/>
              </w:rPr>
            </w:pPr>
            <w:r w:rsidRPr="008F325A">
              <w:rPr>
                <w:rFonts w:cs="Calibri"/>
                <w:b/>
                <w:bCs/>
              </w:rPr>
              <w:t>SE</w:t>
            </w:r>
          </w:p>
        </w:tc>
      </w:tr>
      <w:tr w:rsidR="00B02194" w:rsidRPr="008F325A" w14:paraId="714E6956" w14:textId="77777777" w:rsidTr="00B0219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4" w:type="dxa"/>
          </w:tcPr>
          <w:p w14:paraId="03654A00" w14:textId="77777777" w:rsidR="00B02194" w:rsidRPr="008F325A" w:rsidRDefault="00B02194" w:rsidP="00FE1B7F">
            <w:pPr>
              <w:autoSpaceDE w:val="0"/>
              <w:autoSpaceDN w:val="0"/>
              <w:adjustRightInd w:val="0"/>
              <w:spacing w:line="240" w:lineRule="auto"/>
              <w:rPr>
                <w:rFonts w:ascii="Calibri" w:hAnsi="Calibri" w:cs="Calibri"/>
              </w:rPr>
            </w:pPr>
            <w:r w:rsidRPr="008F325A">
              <w:rPr>
                <w:rFonts w:ascii="Calibri" w:hAnsi="Calibri" w:cs="Calibri"/>
              </w:rPr>
              <w:t>Age group</w:t>
            </w:r>
          </w:p>
        </w:tc>
        <w:tc>
          <w:tcPr>
            <w:tcW w:w="1669" w:type="dxa"/>
          </w:tcPr>
          <w:p w14:paraId="5FD4903B" w14:textId="77777777" w:rsidR="00B02194" w:rsidRPr="008F325A" w:rsidRDefault="00B02194" w:rsidP="00FE1B7F">
            <w:pPr>
              <w:autoSpaceDE w:val="0"/>
              <w:autoSpaceDN w:val="0"/>
              <w:adjustRightInd w:val="0"/>
              <w:spacing w:line="240" w:lineRule="auto"/>
              <w:jc w:val="center"/>
              <w:cnfStyle w:val="000000010000" w:firstRow="0" w:lastRow="0" w:firstColumn="0" w:lastColumn="0" w:oddVBand="0" w:evenVBand="0" w:oddHBand="0" w:evenHBand="1" w:firstRowFirstColumn="0" w:firstRowLastColumn="0" w:lastRowFirstColumn="0" w:lastRowLastColumn="0"/>
              <w:rPr>
                <w:rFonts w:ascii="Calibri" w:hAnsi="Calibri" w:cs="Calibri"/>
              </w:rPr>
            </w:pPr>
          </w:p>
        </w:tc>
        <w:tc>
          <w:tcPr>
            <w:tcW w:w="1669" w:type="dxa"/>
          </w:tcPr>
          <w:p w14:paraId="78AE040B" w14:textId="77777777" w:rsidR="00B02194" w:rsidRPr="008F325A" w:rsidRDefault="00B02194" w:rsidP="00FE1B7F">
            <w:pPr>
              <w:autoSpaceDE w:val="0"/>
              <w:autoSpaceDN w:val="0"/>
              <w:adjustRightInd w:val="0"/>
              <w:spacing w:line="240" w:lineRule="auto"/>
              <w:jc w:val="center"/>
              <w:cnfStyle w:val="000000010000" w:firstRow="0" w:lastRow="0" w:firstColumn="0" w:lastColumn="0" w:oddVBand="0" w:evenVBand="0" w:oddHBand="0" w:evenHBand="1" w:firstRowFirstColumn="0" w:firstRowLastColumn="0" w:lastRowFirstColumn="0" w:lastRowLastColumn="0"/>
              <w:rPr>
                <w:rFonts w:ascii="Calibri" w:hAnsi="Calibri" w:cs="Calibri"/>
              </w:rPr>
            </w:pPr>
          </w:p>
        </w:tc>
        <w:tc>
          <w:tcPr>
            <w:tcW w:w="1669" w:type="dxa"/>
          </w:tcPr>
          <w:p w14:paraId="46DE0751" w14:textId="77777777" w:rsidR="00B02194" w:rsidRPr="008F325A" w:rsidRDefault="00B02194" w:rsidP="00FE1B7F">
            <w:pPr>
              <w:autoSpaceDE w:val="0"/>
              <w:autoSpaceDN w:val="0"/>
              <w:adjustRightInd w:val="0"/>
              <w:spacing w:line="240" w:lineRule="auto"/>
              <w:jc w:val="center"/>
              <w:cnfStyle w:val="000000010000" w:firstRow="0" w:lastRow="0" w:firstColumn="0" w:lastColumn="0" w:oddVBand="0" w:evenVBand="0" w:oddHBand="0" w:evenHBand="1" w:firstRowFirstColumn="0" w:firstRowLastColumn="0" w:lastRowFirstColumn="0" w:lastRowLastColumn="0"/>
              <w:rPr>
                <w:rFonts w:ascii="Calibri" w:hAnsi="Calibri" w:cs="Calibri"/>
              </w:rPr>
            </w:pPr>
          </w:p>
        </w:tc>
        <w:tc>
          <w:tcPr>
            <w:tcW w:w="1669" w:type="dxa"/>
          </w:tcPr>
          <w:p w14:paraId="4ECB88DD" w14:textId="77777777" w:rsidR="00B02194" w:rsidRPr="008F325A" w:rsidRDefault="00B02194" w:rsidP="00FE1B7F">
            <w:pPr>
              <w:autoSpaceDE w:val="0"/>
              <w:autoSpaceDN w:val="0"/>
              <w:adjustRightInd w:val="0"/>
              <w:spacing w:line="240" w:lineRule="auto"/>
              <w:jc w:val="center"/>
              <w:cnfStyle w:val="000000010000" w:firstRow="0" w:lastRow="0" w:firstColumn="0" w:lastColumn="0" w:oddVBand="0" w:evenVBand="0" w:oddHBand="0" w:evenHBand="1" w:firstRowFirstColumn="0" w:firstRowLastColumn="0" w:lastRowFirstColumn="0" w:lastRowLastColumn="0"/>
              <w:rPr>
                <w:rFonts w:ascii="Calibri" w:hAnsi="Calibri" w:cs="Calibri"/>
              </w:rPr>
            </w:pPr>
          </w:p>
        </w:tc>
      </w:tr>
      <w:tr w:rsidR="00B02194" w:rsidRPr="008F325A" w14:paraId="04CD95BE" w14:textId="77777777" w:rsidTr="00B021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4" w:type="dxa"/>
          </w:tcPr>
          <w:p w14:paraId="682C0D63" w14:textId="1F76BAA8" w:rsidR="00B02194" w:rsidRPr="008F325A" w:rsidRDefault="00B02194">
            <w:pPr>
              <w:autoSpaceDE w:val="0"/>
              <w:autoSpaceDN w:val="0"/>
              <w:adjustRightInd w:val="0"/>
              <w:spacing w:line="240" w:lineRule="auto"/>
              <w:ind w:firstLine="164"/>
              <w:rPr>
                <w:rFonts w:cs="Calibri"/>
              </w:rPr>
              <w:pPrChange w:id="1131" w:author="Meg Walker" w:date="2026-01-13T12:06:00Z" w16du:dateUtc="2026-01-13T12:06:00Z">
                <w:pPr>
                  <w:autoSpaceDE w:val="0"/>
                  <w:autoSpaceDN w:val="0"/>
                  <w:adjustRightInd w:val="0"/>
                  <w:spacing w:line="240" w:lineRule="auto"/>
                </w:pPr>
              </w:pPrChange>
            </w:pPr>
            <w:del w:id="1132" w:author="Meg Walker" w:date="2026-01-13T12:06:00Z" w16du:dateUtc="2026-01-13T12:06:00Z">
              <w:r w:rsidDel="00925F7B">
                <w:rPr>
                  <w:rFonts w:cs="Calibri"/>
                </w:rPr>
                <w:delText xml:space="preserve">   </w:delText>
              </w:r>
            </w:del>
            <w:r w:rsidRPr="008F325A">
              <w:rPr>
                <w:rFonts w:cs="Calibri"/>
              </w:rPr>
              <w:t>18</w:t>
            </w:r>
            <w:del w:id="1133" w:author="Meg Walker" w:date="2026-01-13T12:06:00Z" w16du:dateUtc="2026-01-13T12:06:00Z">
              <w:r w:rsidRPr="008F325A" w:rsidDel="00925F7B">
                <w:rPr>
                  <w:rFonts w:cs="Calibri"/>
                </w:rPr>
                <w:delText>-</w:delText>
              </w:r>
            </w:del>
            <w:ins w:id="1134" w:author="Meg Walker" w:date="2026-01-13T12:06:00Z" w16du:dateUtc="2026-01-13T12:06:00Z">
              <w:r w:rsidR="00925F7B">
                <w:rPr>
                  <w:rFonts w:cs="Calibri"/>
                </w:rPr>
                <w:t>–</w:t>
              </w:r>
            </w:ins>
            <w:r w:rsidRPr="008F325A">
              <w:rPr>
                <w:rFonts w:cs="Calibri"/>
              </w:rPr>
              <w:t>24</w:t>
            </w:r>
          </w:p>
        </w:tc>
        <w:tc>
          <w:tcPr>
            <w:tcW w:w="1669" w:type="dxa"/>
          </w:tcPr>
          <w:p w14:paraId="7D0A869F" w14:textId="77777777" w:rsidR="00B02194" w:rsidRPr="008F325A" w:rsidRDefault="00B02194" w:rsidP="00FE1B7F">
            <w:pPr>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Calibri"/>
              </w:rPr>
            </w:pPr>
            <w:r w:rsidRPr="008F325A">
              <w:rPr>
                <w:rFonts w:cs="Calibri"/>
              </w:rPr>
              <w:t>—</w:t>
            </w:r>
          </w:p>
        </w:tc>
        <w:tc>
          <w:tcPr>
            <w:tcW w:w="1669" w:type="dxa"/>
          </w:tcPr>
          <w:p w14:paraId="17DB850A" w14:textId="77777777" w:rsidR="00B02194" w:rsidRPr="008F325A" w:rsidRDefault="00B02194" w:rsidP="00FE1B7F">
            <w:pPr>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Calibri"/>
              </w:rPr>
            </w:pPr>
            <w:r w:rsidRPr="008F325A">
              <w:rPr>
                <w:rFonts w:cs="Calibri"/>
              </w:rPr>
              <w:t>—</w:t>
            </w:r>
          </w:p>
        </w:tc>
        <w:tc>
          <w:tcPr>
            <w:tcW w:w="1669" w:type="dxa"/>
          </w:tcPr>
          <w:p w14:paraId="5B8B8D19" w14:textId="77777777" w:rsidR="00B02194" w:rsidRPr="008F325A" w:rsidRDefault="00B02194" w:rsidP="00FE1B7F">
            <w:pPr>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Calibri"/>
              </w:rPr>
            </w:pPr>
            <w:r w:rsidRPr="008F325A">
              <w:rPr>
                <w:rFonts w:cs="Calibri"/>
              </w:rPr>
              <w:t>—</w:t>
            </w:r>
          </w:p>
        </w:tc>
        <w:tc>
          <w:tcPr>
            <w:tcW w:w="1669" w:type="dxa"/>
          </w:tcPr>
          <w:p w14:paraId="13B0E854" w14:textId="77777777" w:rsidR="00B02194" w:rsidRPr="008F325A" w:rsidRDefault="00B02194" w:rsidP="00FE1B7F">
            <w:pPr>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Calibri"/>
              </w:rPr>
            </w:pPr>
            <w:r w:rsidRPr="008F325A">
              <w:rPr>
                <w:rFonts w:cs="Calibri"/>
              </w:rPr>
              <w:t>—</w:t>
            </w:r>
          </w:p>
        </w:tc>
      </w:tr>
      <w:tr w:rsidR="00B02194" w:rsidRPr="008F325A" w14:paraId="758831C5" w14:textId="77777777" w:rsidTr="00B0219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4" w:type="dxa"/>
          </w:tcPr>
          <w:p w14:paraId="5DF6487A" w14:textId="121D8778" w:rsidR="00B02194" w:rsidRPr="008F325A" w:rsidRDefault="00B02194">
            <w:pPr>
              <w:autoSpaceDE w:val="0"/>
              <w:autoSpaceDN w:val="0"/>
              <w:adjustRightInd w:val="0"/>
              <w:spacing w:line="240" w:lineRule="auto"/>
              <w:ind w:firstLine="164"/>
              <w:rPr>
                <w:rFonts w:ascii="Calibri" w:hAnsi="Calibri" w:cs="Calibri"/>
              </w:rPr>
              <w:pPrChange w:id="1135" w:author="Meg Walker" w:date="2026-01-13T12:06:00Z" w16du:dateUtc="2026-01-13T12:06:00Z">
                <w:pPr>
                  <w:autoSpaceDE w:val="0"/>
                  <w:autoSpaceDN w:val="0"/>
                  <w:adjustRightInd w:val="0"/>
                  <w:spacing w:line="240" w:lineRule="auto"/>
                </w:pPr>
              </w:pPrChange>
            </w:pPr>
            <w:del w:id="1136" w:author="Meg Walker" w:date="2026-01-13T12:06:00Z" w16du:dateUtc="2026-01-13T12:06:00Z">
              <w:r w:rsidDel="00925F7B">
                <w:rPr>
                  <w:rFonts w:ascii="Calibri" w:hAnsi="Calibri" w:cs="Calibri"/>
                </w:rPr>
                <w:delText xml:space="preserve">   </w:delText>
              </w:r>
            </w:del>
            <w:r w:rsidRPr="008F325A">
              <w:rPr>
                <w:rFonts w:ascii="Calibri" w:hAnsi="Calibri" w:cs="Calibri"/>
              </w:rPr>
              <w:t>25</w:t>
            </w:r>
            <w:del w:id="1137" w:author="Meg Walker" w:date="2026-01-13T12:06:00Z" w16du:dateUtc="2026-01-13T12:06:00Z">
              <w:r w:rsidRPr="008F325A" w:rsidDel="00925F7B">
                <w:rPr>
                  <w:rFonts w:ascii="Calibri" w:hAnsi="Calibri" w:cs="Calibri"/>
                </w:rPr>
                <w:delText>-</w:delText>
              </w:r>
            </w:del>
            <w:ins w:id="1138" w:author="Meg Walker" w:date="2026-01-13T12:06:00Z" w16du:dateUtc="2026-01-13T12:06:00Z">
              <w:r w:rsidR="00925F7B">
                <w:rPr>
                  <w:rFonts w:ascii="Calibri" w:hAnsi="Calibri" w:cs="Calibri"/>
                </w:rPr>
                <w:t>–</w:t>
              </w:r>
            </w:ins>
            <w:r w:rsidRPr="008F325A">
              <w:rPr>
                <w:rFonts w:ascii="Calibri" w:hAnsi="Calibri" w:cs="Calibri"/>
              </w:rPr>
              <w:t>35</w:t>
            </w:r>
          </w:p>
        </w:tc>
        <w:tc>
          <w:tcPr>
            <w:tcW w:w="1669" w:type="dxa"/>
          </w:tcPr>
          <w:p w14:paraId="4C4761D6" w14:textId="77777777" w:rsidR="00B02194" w:rsidRPr="008F325A" w:rsidRDefault="00B02194" w:rsidP="00FE1B7F">
            <w:pPr>
              <w:autoSpaceDE w:val="0"/>
              <w:autoSpaceDN w:val="0"/>
              <w:adjustRightInd w:val="0"/>
              <w:spacing w:line="240" w:lineRule="auto"/>
              <w:jc w:val="center"/>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8F325A">
              <w:rPr>
                <w:rFonts w:ascii="Calibri" w:hAnsi="Calibri" w:cs="Calibri"/>
              </w:rPr>
              <w:t>1.19*</w:t>
            </w:r>
          </w:p>
        </w:tc>
        <w:tc>
          <w:tcPr>
            <w:tcW w:w="1669" w:type="dxa"/>
          </w:tcPr>
          <w:p w14:paraId="69812FB2" w14:textId="77777777" w:rsidR="00B02194" w:rsidRPr="008F325A" w:rsidRDefault="00B02194" w:rsidP="00FE1B7F">
            <w:pPr>
              <w:autoSpaceDE w:val="0"/>
              <w:autoSpaceDN w:val="0"/>
              <w:adjustRightInd w:val="0"/>
              <w:spacing w:line="240" w:lineRule="auto"/>
              <w:jc w:val="center"/>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8F325A">
              <w:rPr>
                <w:rFonts w:ascii="Calibri" w:hAnsi="Calibri" w:cs="Calibri"/>
              </w:rPr>
              <w:t>0.076</w:t>
            </w:r>
          </w:p>
        </w:tc>
        <w:tc>
          <w:tcPr>
            <w:tcW w:w="1669" w:type="dxa"/>
          </w:tcPr>
          <w:p w14:paraId="1C0FC184" w14:textId="77777777" w:rsidR="00B02194" w:rsidRPr="008F325A" w:rsidRDefault="00B02194" w:rsidP="00FE1B7F">
            <w:pPr>
              <w:autoSpaceDE w:val="0"/>
              <w:autoSpaceDN w:val="0"/>
              <w:adjustRightInd w:val="0"/>
              <w:spacing w:line="240" w:lineRule="auto"/>
              <w:jc w:val="center"/>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8F325A">
              <w:rPr>
                <w:rFonts w:ascii="Calibri" w:hAnsi="Calibri" w:cs="Calibri"/>
              </w:rPr>
              <w:t>1.27**</w:t>
            </w:r>
          </w:p>
        </w:tc>
        <w:tc>
          <w:tcPr>
            <w:tcW w:w="1669" w:type="dxa"/>
          </w:tcPr>
          <w:p w14:paraId="237FB67A" w14:textId="77777777" w:rsidR="00B02194" w:rsidRPr="008F325A" w:rsidRDefault="00B02194" w:rsidP="00FE1B7F">
            <w:pPr>
              <w:autoSpaceDE w:val="0"/>
              <w:autoSpaceDN w:val="0"/>
              <w:adjustRightInd w:val="0"/>
              <w:spacing w:line="240" w:lineRule="auto"/>
              <w:jc w:val="center"/>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8F325A">
              <w:rPr>
                <w:rFonts w:ascii="Calibri" w:hAnsi="Calibri" w:cs="Calibri"/>
              </w:rPr>
              <w:t>0.084</w:t>
            </w:r>
          </w:p>
        </w:tc>
      </w:tr>
      <w:tr w:rsidR="00B02194" w:rsidRPr="008F325A" w14:paraId="19412D56" w14:textId="77777777" w:rsidTr="00B021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4" w:type="dxa"/>
          </w:tcPr>
          <w:p w14:paraId="04EA4F67" w14:textId="734AED3F" w:rsidR="00B02194" w:rsidRPr="008F325A" w:rsidRDefault="00B02194">
            <w:pPr>
              <w:autoSpaceDE w:val="0"/>
              <w:autoSpaceDN w:val="0"/>
              <w:adjustRightInd w:val="0"/>
              <w:spacing w:line="240" w:lineRule="auto"/>
              <w:ind w:firstLine="164"/>
              <w:rPr>
                <w:rFonts w:cs="Calibri"/>
              </w:rPr>
              <w:pPrChange w:id="1139" w:author="Meg Walker" w:date="2026-01-13T12:06:00Z" w16du:dateUtc="2026-01-13T12:06:00Z">
                <w:pPr>
                  <w:autoSpaceDE w:val="0"/>
                  <w:autoSpaceDN w:val="0"/>
                  <w:adjustRightInd w:val="0"/>
                  <w:spacing w:line="240" w:lineRule="auto"/>
                </w:pPr>
              </w:pPrChange>
            </w:pPr>
            <w:del w:id="1140" w:author="Meg Walker" w:date="2026-01-13T12:06:00Z" w16du:dateUtc="2026-01-13T12:06:00Z">
              <w:r w:rsidDel="00925F7B">
                <w:rPr>
                  <w:rFonts w:cs="Calibri"/>
                </w:rPr>
                <w:delText xml:space="preserve">   </w:delText>
              </w:r>
            </w:del>
            <w:r w:rsidRPr="008F325A">
              <w:rPr>
                <w:rFonts w:cs="Calibri"/>
              </w:rPr>
              <w:t>36</w:t>
            </w:r>
            <w:del w:id="1141" w:author="Meg Walker" w:date="2026-01-13T12:06:00Z" w16du:dateUtc="2026-01-13T12:06:00Z">
              <w:r w:rsidRPr="008F325A" w:rsidDel="00925F7B">
                <w:rPr>
                  <w:rFonts w:cs="Calibri"/>
                </w:rPr>
                <w:delText>-</w:delText>
              </w:r>
            </w:del>
            <w:ins w:id="1142" w:author="Meg Walker" w:date="2026-01-13T12:06:00Z" w16du:dateUtc="2026-01-13T12:06:00Z">
              <w:r w:rsidR="00925F7B">
                <w:rPr>
                  <w:rFonts w:cs="Calibri"/>
                </w:rPr>
                <w:t>–</w:t>
              </w:r>
            </w:ins>
            <w:r w:rsidRPr="008F325A">
              <w:rPr>
                <w:rFonts w:cs="Calibri"/>
              </w:rPr>
              <w:t>45</w:t>
            </w:r>
          </w:p>
        </w:tc>
        <w:tc>
          <w:tcPr>
            <w:tcW w:w="1669" w:type="dxa"/>
          </w:tcPr>
          <w:p w14:paraId="2BF4C736" w14:textId="77777777" w:rsidR="00B02194" w:rsidRPr="008F325A" w:rsidRDefault="00B02194" w:rsidP="00FE1B7F">
            <w:pPr>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Calibri"/>
              </w:rPr>
            </w:pPr>
            <w:r w:rsidRPr="008F325A">
              <w:rPr>
                <w:rFonts w:cs="Calibri"/>
              </w:rPr>
              <w:t>1.15</w:t>
            </w:r>
          </w:p>
        </w:tc>
        <w:tc>
          <w:tcPr>
            <w:tcW w:w="1669" w:type="dxa"/>
          </w:tcPr>
          <w:p w14:paraId="688B1D35" w14:textId="77777777" w:rsidR="00B02194" w:rsidRPr="008F325A" w:rsidRDefault="00B02194" w:rsidP="00FE1B7F">
            <w:pPr>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Calibri"/>
              </w:rPr>
            </w:pPr>
            <w:r w:rsidRPr="008F325A">
              <w:rPr>
                <w:rFonts w:cs="Calibri"/>
              </w:rPr>
              <w:t>0.078</w:t>
            </w:r>
          </w:p>
        </w:tc>
        <w:tc>
          <w:tcPr>
            <w:tcW w:w="1669" w:type="dxa"/>
          </w:tcPr>
          <w:p w14:paraId="3BEC7C1B" w14:textId="77777777" w:rsidR="00B02194" w:rsidRPr="008F325A" w:rsidRDefault="00B02194" w:rsidP="00FE1B7F">
            <w:pPr>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Calibri"/>
              </w:rPr>
            </w:pPr>
            <w:r w:rsidRPr="008F325A">
              <w:rPr>
                <w:rFonts w:cs="Calibri"/>
              </w:rPr>
              <w:t>1.50***</w:t>
            </w:r>
          </w:p>
        </w:tc>
        <w:tc>
          <w:tcPr>
            <w:tcW w:w="1669" w:type="dxa"/>
          </w:tcPr>
          <w:p w14:paraId="7A61E954" w14:textId="77777777" w:rsidR="00B02194" w:rsidRPr="008F325A" w:rsidRDefault="00B02194" w:rsidP="00FE1B7F">
            <w:pPr>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Calibri"/>
              </w:rPr>
            </w:pPr>
            <w:r w:rsidRPr="008F325A">
              <w:rPr>
                <w:rFonts w:cs="Calibri"/>
              </w:rPr>
              <w:t>0.085</w:t>
            </w:r>
          </w:p>
        </w:tc>
      </w:tr>
      <w:tr w:rsidR="00B02194" w:rsidRPr="008F325A" w14:paraId="49BE22DF" w14:textId="77777777" w:rsidTr="00B0219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4" w:type="dxa"/>
          </w:tcPr>
          <w:p w14:paraId="7474EC6B" w14:textId="246D04A4" w:rsidR="00B02194" w:rsidRPr="008F325A" w:rsidRDefault="00B02194">
            <w:pPr>
              <w:autoSpaceDE w:val="0"/>
              <w:autoSpaceDN w:val="0"/>
              <w:adjustRightInd w:val="0"/>
              <w:spacing w:line="240" w:lineRule="auto"/>
              <w:ind w:firstLine="164"/>
              <w:rPr>
                <w:rFonts w:ascii="Calibri" w:hAnsi="Calibri" w:cs="Calibri"/>
              </w:rPr>
              <w:pPrChange w:id="1143" w:author="Meg Walker" w:date="2026-01-13T12:06:00Z" w16du:dateUtc="2026-01-13T12:06:00Z">
                <w:pPr>
                  <w:autoSpaceDE w:val="0"/>
                  <w:autoSpaceDN w:val="0"/>
                  <w:adjustRightInd w:val="0"/>
                  <w:spacing w:line="240" w:lineRule="auto"/>
                </w:pPr>
              </w:pPrChange>
            </w:pPr>
            <w:del w:id="1144" w:author="Meg Walker" w:date="2026-01-13T12:06:00Z" w16du:dateUtc="2026-01-13T12:06:00Z">
              <w:r w:rsidDel="00925F7B">
                <w:rPr>
                  <w:rFonts w:ascii="Calibri" w:hAnsi="Calibri" w:cs="Calibri"/>
                </w:rPr>
                <w:delText xml:space="preserve">   </w:delText>
              </w:r>
            </w:del>
            <w:r w:rsidRPr="008F325A">
              <w:rPr>
                <w:rFonts w:ascii="Calibri" w:hAnsi="Calibri" w:cs="Calibri"/>
              </w:rPr>
              <w:t>46</w:t>
            </w:r>
            <w:ins w:id="1145" w:author="Meg Walker" w:date="2026-01-13T12:06:00Z" w16du:dateUtc="2026-01-13T12:06:00Z">
              <w:r w:rsidR="00925F7B">
                <w:rPr>
                  <w:rFonts w:ascii="Calibri" w:hAnsi="Calibri" w:cs="Calibri"/>
                </w:rPr>
                <w:t>–</w:t>
              </w:r>
            </w:ins>
            <w:del w:id="1146" w:author="Meg Walker" w:date="2026-01-13T12:06:00Z" w16du:dateUtc="2026-01-13T12:06:00Z">
              <w:r w:rsidRPr="008F325A" w:rsidDel="00925F7B">
                <w:rPr>
                  <w:rFonts w:ascii="Calibri" w:hAnsi="Calibri" w:cs="Calibri"/>
                </w:rPr>
                <w:delText>-</w:delText>
              </w:r>
            </w:del>
            <w:r w:rsidRPr="008F325A">
              <w:rPr>
                <w:rFonts w:ascii="Calibri" w:hAnsi="Calibri" w:cs="Calibri"/>
              </w:rPr>
              <w:t>55</w:t>
            </w:r>
          </w:p>
        </w:tc>
        <w:tc>
          <w:tcPr>
            <w:tcW w:w="1669" w:type="dxa"/>
          </w:tcPr>
          <w:p w14:paraId="449EBD35" w14:textId="77777777" w:rsidR="00B02194" w:rsidRPr="008F325A" w:rsidRDefault="00B02194" w:rsidP="00FE1B7F">
            <w:pPr>
              <w:autoSpaceDE w:val="0"/>
              <w:autoSpaceDN w:val="0"/>
              <w:adjustRightInd w:val="0"/>
              <w:spacing w:line="240" w:lineRule="auto"/>
              <w:jc w:val="center"/>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8F325A">
              <w:rPr>
                <w:rFonts w:ascii="Calibri" w:hAnsi="Calibri" w:cs="Calibri"/>
              </w:rPr>
              <w:t>1.15</w:t>
            </w:r>
          </w:p>
        </w:tc>
        <w:tc>
          <w:tcPr>
            <w:tcW w:w="1669" w:type="dxa"/>
          </w:tcPr>
          <w:p w14:paraId="18CD694E" w14:textId="77777777" w:rsidR="00B02194" w:rsidRPr="008F325A" w:rsidRDefault="00B02194" w:rsidP="00FE1B7F">
            <w:pPr>
              <w:autoSpaceDE w:val="0"/>
              <w:autoSpaceDN w:val="0"/>
              <w:adjustRightInd w:val="0"/>
              <w:spacing w:line="240" w:lineRule="auto"/>
              <w:jc w:val="center"/>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8F325A">
              <w:rPr>
                <w:rFonts w:ascii="Calibri" w:hAnsi="Calibri" w:cs="Calibri"/>
              </w:rPr>
              <w:t>0.079</w:t>
            </w:r>
          </w:p>
        </w:tc>
        <w:tc>
          <w:tcPr>
            <w:tcW w:w="1669" w:type="dxa"/>
          </w:tcPr>
          <w:p w14:paraId="1B4DA104" w14:textId="77777777" w:rsidR="00B02194" w:rsidRPr="008F325A" w:rsidRDefault="00B02194" w:rsidP="00FE1B7F">
            <w:pPr>
              <w:autoSpaceDE w:val="0"/>
              <w:autoSpaceDN w:val="0"/>
              <w:adjustRightInd w:val="0"/>
              <w:spacing w:line="240" w:lineRule="auto"/>
              <w:jc w:val="center"/>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8F325A">
              <w:rPr>
                <w:rFonts w:ascii="Calibri" w:hAnsi="Calibri" w:cs="Calibri"/>
              </w:rPr>
              <w:t>1.34***</w:t>
            </w:r>
          </w:p>
        </w:tc>
        <w:tc>
          <w:tcPr>
            <w:tcW w:w="1669" w:type="dxa"/>
          </w:tcPr>
          <w:p w14:paraId="0C26DB77" w14:textId="77777777" w:rsidR="00B02194" w:rsidRPr="008F325A" w:rsidRDefault="00B02194" w:rsidP="00FE1B7F">
            <w:pPr>
              <w:autoSpaceDE w:val="0"/>
              <w:autoSpaceDN w:val="0"/>
              <w:adjustRightInd w:val="0"/>
              <w:spacing w:line="240" w:lineRule="auto"/>
              <w:jc w:val="center"/>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8F325A">
              <w:rPr>
                <w:rFonts w:ascii="Calibri" w:hAnsi="Calibri" w:cs="Calibri"/>
              </w:rPr>
              <w:t>0.086</w:t>
            </w:r>
          </w:p>
        </w:tc>
      </w:tr>
      <w:tr w:rsidR="00B02194" w:rsidRPr="008F325A" w14:paraId="7109A9D3" w14:textId="77777777" w:rsidTr="00B021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4" w:type="dxa"/>
          </w:tcPr>
          <w:p w14:paraId="1E4C9929" w14:textId="29EA96C0" w:rsidR="00B02194" w:rsidRPr="008F325A" w:rsidRDefault="00B02194">
            <w:pPr>
              <w:autoSpaceDE w:val="0"/>
              <w:autoSpaceDN w:val="0"/>
              <w:adjustRightInd w:val="0"/>
              <w:spacing w:line="240" w:lineRule="auto"/>
              <w:ind w:firstLine="164"/>
              <w:rPr>
                <w:rFonts w:cs="Calibri"/>
              </w:rPr>
              <w:pPrChange w:id="1147" w:author="Meg Walker" w:date="2026-01-13T12:06:00Z" w16du:dateUtc="2026-01-13T12:06:00Z">
                <w:pPr>
                  <w:autoSpaceDE w:val="0"/>
                  <w:autoSpaceDN w:val="0"/>
                  <w:adjustRightInd w:val="0"/>
                  <w:spacing w:line="240" w:lineRule="auto"/>
                </w:pPr>
              </w:pPrChange>
            </w:pPr>
            <w:del w:id="1148" w:author="Meg Walker" w:date="2026-01-13T12:06:00Z" w16du:dateUtc="2026-01-13T12:06:00Z">
              <w:r w:rsidDel="00925F7B">
                <w:rPr>
                  <w:rFonts w:cs="Calibri"/>
                </w:rPr>
                <w:delText xml:space="preserve">   </w:delText>
              </w:r>
            </w:del>
            <w:r w:rsidRPr="008F325A">
              <w:rPr>
                <w:rFonts w:cs="Calibri"/>
              </w:rPr>
              <w:t>56</w:t>
            </w:r>
            <w:ins w:id="1149" w:author="Meg Walker" w:date="2026-01-13T12:06:00Z" w16du:dateUtc="2026-01-13T12:06:00Z">
              <w:r w:rsidR="00925F7B">
                <w:rPr>
                  <w:rFonts w:cs="Calibri"/>
                </w:rPr>
                <w:t>–</w:t>
              </w:r>
            </w:ins>
            <w:del w:id="1150" w:author="Meg Walker" w:date="2026-01-13T12:06:00Z" w16du:dateUtc="2026-01-13T12:06:00Z">
              <w:r w:rsidRPr="008F325A" w:rsidDel="00925F7B">
                <w:rPr>
                  <w:rFonts w:cs="Calibri"/>
                </w:rPr>
                <w:delText>-</w:delText>
              </w:r>
            </w:del>
            <w:r w:rsidRPr="008F325A">
              <w:rPr>
                <w:rFonts w:cs="Calibri"/>
              </w:rPr>
              <w:t>65</w:t>
            </w:r>
          </w:p>
        </w:tc>
        <w:tc>
          <w:tcPr>
            <w:tcW w:w="1669" w:type="dxa"/>
          </w:tcPr>
          <w:p w14:paraId="7B9C6CB1" w14:textId="77777777" w:rsidR="00B02194" w:rsidRPr="008F325A" w:rsidRDefault="00B02194" w:rsidP="00FE1B7F">
            <w:pPr>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Calibri"/>
              </w:rPr>
            </w:pPr>
            <w:r w:rsidRPr="008F325A">
              <w:rPr>
                <w:rFonts w:cs="Calibri"/>
              </w:rPr>
              <w:t>1.66***</w:t>
            </w:r>
          </w:p>
        </w:tc>
        <w:tc>
          <w:tcPr>
            <w:tcW w:w="1669" w:type="dxa"/>
          </w:tcPr>
          <w:p w14:paraId="3B02C859" w14:textId="77777777" w:rsidR="00B02194" w:rsidRPr="008F325A" w:rsidRDefault="00B02194" w:rsidP="00FE1B7F">
            <w:pPr>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Calibri"/>
              </w:rPr>
            </w:pPr>
            <w:r w:rsidRPr="008F325A">
              <w:rPr>
                <w:rFonts w:cs="Calibri"/>
              </w:rPr>
              <w:t>0.086</w:t>
            </w:r>
          </w:p>
        </w:tc>
        <w:tc>
          <w:tcPr>
            <w:tcW w:w="1669" w:type="dxa"/>
          </w:tcPr>
          <w:p w14:paraId="74CCD685" w14:textId="77777777" w:rsidR="00B02194" w:rsidRPr="008F325A" w:rsidRDefault="00B02194" w:rsidP="00FE1B7F">
            <w:pPr>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Calibri"/>
              </w:rPr>
            </w:pPr>
            <w:r w:rsidRPr="008F325A">
              <w:rPr>
                <w:rFonts w:cs="Calibri"/>
              </w:rPr>
              <w:t>1.68***</w:t>
            </w:r>
          </w:p>
        </w:tc>
        <w:tc>
          <w:tcPr>
            <w:tcW w:w="1669" w:type="dxa"/>
          </w:tcPr>
          <w:p w14:paraId="714EA480" w14:textId="77777777" w:rsidR="00B02194" w:rsidRPr="008F325A" w:rsidRDefault="00B02194" w:rsidP="00FE1B7F">
            <w:pPr>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Calibri"/>
              </w:rPr>
            </w:pPr>
            <w:r w:rsidRPr="008F325A">
              <w:rPr>
                <w:rFonts w:cs="Calibri"/>
              </w:rPr>
              <w:t>0.090</w:t>
            </w:r>
          </w:p>
        </w:tc>
      </w:tr>
      <w:tr w:rsidR="00B02194" w:rsidRPr="008F325A" w14:paraId="6B9B32D1" w14:textId="77777777" w:rsidTr="00B0219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4" w:type="dxa"/>
          </w:tcPr>
          <w:p w14:paraId="1AC4F014" w14:textId="3F0671B1" w:rsidR="00B02194" w:rsidRPr="008F325A" w:rsidRDefault="00B02194">
            <w:pPr>
              <w:autoSpaceDE w:val="0"/>
              <w:autoSpaceDN w:val="0"/>
              <w:adjustRightInd w:val="0"/>
              <w:spacing w:line="240" w:lineRule="auto"/>
              <w:ind w:firstLine="164"/>
              <w:rPr>
                <w:rFonts w:ascii="Calibri" w:hAnsi="Calibri" w:cs="Calibri"/>
              </w:rPr>
              <w:pPrChange w:id="1151" w:author="Meg Walker" w:date="2026-01-13T12:06:00Z" w16du:dateUtc="2026-01-13T12:06:00Z">
                <w:pPr>
                  <w:autoSpaceDE w:val="0"/>
                  <w:autoSpaceDN w:val="0"/>
                  <w:adjustRightInd w:val="0"/>
                  <w:spacing w:line="240" w:lineRule="auto"/>
                </w:pPr>
              </w:pPrChange>
            </w:pPr>
            <w:del w:id="1152" w:author="Meg Walker" w:date="2026-01-13T12:06:00Z" w16du:dateUtc="2026-01-13T12:06:00Z">
              <w:r w:rsidDel="00925F7B">
                <w:rPr>
                  <w:rFonts w:ascii="Calibri" w:hAnsi="Calibri" w:cs="Calibri"/>
                </w:rPr>
                <w:delText xml:space="preserve">   </w:delText>
              </w:r>
            </w:del>
            <w:r w:rsidRPr="008F325A">
              <w:rPr>
                <w:rFonts w:ascii="Calibri" w:hAnsi="Calibri" w:cs="Calibri"/>
              </w:rPr>
              <w:t>&gt;66</w:t>
            </w:r>
          </w:p>
        </w:tc>
        <w:tc>
          <w:tcPr>
            <w:tcW w:w="1669" w:type="dxa"/>
          </w:tcPr>
          <w:p w14:paraId="103ADC73" w14:textId="77777777" w:rsidR="00B02194" w:rsidRPr="008F325A" w:rsidRDefault="00B02194" w:rsidP="00FE1B7F">
            <w:pPr>
              <w:autoSpaceDE w:val="0"/>
              <w:autoSpaceDN w:val="0"/>
              <w:adjustRightInd w:val="0"/>
              <w:spacing w:line="240" w:lineRule="auto"/>
              <w:jc w:val="center"/>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8F325A">
              <w:rPr>
                <w:rFonts w:ascii="Calibri" w:hAnsi="Calibri" w:cs="Calibri"/>
              </w:rPr>
              <w:t>1.43***</w:t>
            </w:r>
          </w:p>
        </w:tc>
        <w:tc>
          <w:tcPr>
            <w:tcW w:w="1669" w:type="dxa"/>
          </w:tcPr>
          <w:p w14:paraId="3D27EF8F" w14:textId="77777777" w:rsidR="00B02194" w:rsidRPr="008F325A" w:rsidRDefault="00B02194" w:rsidP="00FE1B7F">
            <w:pPr>
              <w:autoSpaceDE w:val="0"/>
              <w:autoSpaceDN w:val="0"/>
              <w:adjustRightInd w:val="0"/>
              <w:spacing w:line="240" w:lineRule="auto"/>
              <w:jc w:val="center"/>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8F325A">
              <w:rPr>
                <w:rFonts w:ascii="Calibri" w:hAnsi="Calibri" w:cs="Calibri"/>
              </w:rPr>
              <w:t>0.105</w:t>
            </w:r>
          </w:p>
        </w:tc>
        <w:tc>
          <w:tcPr>
            <w:tcW w:w="1669" w:type="dxa"/>
          </w:tcPr>
          <w:p w14:paraId="401E1B3D" w14:textId="77777777" w:rsidR="00B02194" w:rsidRPr="008F325A" w:rsidRDefault="00B02194" w:rsidP="00FE1B7F">
            <w:pPr>
              <w:autoSpaceDE w:val="0"/>
              <w:autoSpaceDN w:val="0"/>
              <w:adjustRightInd w:val="0"/>
              <w:spacing w:line="240" w:lineRule="auto"/>
              <w:jc w:val="center"/>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8F325A">
              <w:rPr>
                <w:rFonts w:ascii="Calibri" w:hAnsi="Calibri" w:cs="Calibri"/>
              </w:rPr>
              <w:t>1.46***</w:t>
            </w:r>
          </w:p>
        </w:tc>
        <w:tc>
          <w:tcPr>
            <w:tcW w:w="1669" w:type="dxa"/>
          </w:tcPr>
          <w:p w14:paraId="5E07C847" w14:textId="77777777" w:rsidR="00B02194" w:rsidRPr="008F325A" w:rsidRDefault="00B02194" w:rsidP="00FE1B7F">
            <w:pPr>
              <w:autoSpaceDE w:val="0"/>
              <w:autoSpaceDN w:val="0"/>
              <w:adjustRightInd w:val="0"/>
              <w:spacing w:line="240" w:lineRule="auto"/>
              <w:jc w:val="center"/>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8F325A">
              <w:rPr>
                <w:rFonts w:ascii="Calibri" w:hAnsi="Calibri" w:cs="Calibri"/>
              </w:rPr>
              <w:t>0.109</w:t>
            </w:r>
          </w:p>
        </w:tc>
      </w:tr>
      <w:tr w:rsidR="00B02194" w:rsidRPr="008F325A" w14:paraId="69C9F2C4" w14:textId="77777777" w:rsidTr="00B021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4" w:type="dxa"/>
          </w:tcPr>
          <w:p w14:paraId="3BF972C3" w14:textId="77777777" w:rsidR="00B02194" w:rsidRPr="008F325A" w:rsidRDefault="00B02194" w:rsidP="00FE1B7F">
            <w:pPr>
              <w:autoSpaceDE w:val="0"/>
              <w:autoSpaceDN w:val="0"/>
              <w:adjustRightInd w:val="0"/>
              <w:spacing w:line="240" w:lineRule="auto"/>
              <w:rPr>
                <w:rFonts w:cs="Calibri"/>
              </w:rPr>
            </w:pPr>
            <w:r w:rsidRPr="008F325A">
              <w:rPr>
                <w:rFonts w:cs="Calibri"/>
              </w:rPr>
              <w:t>Gender</w:t>
            </w:r>
          </w:p>
        </w:tc>
        <w:tc>
          <w:tcPr>
            <w:tcW w:w="1669" w:type="dxa"/>
          </w:tcPr>
          <w:p w14:paraId="6BB47FF9" w14:textId="77777777" w:rsidR="00B02194" w:rsidRPr="008F325A" w:rsidRDefault="00B02194" w:rsidP="00FE1B7F">
            <w:pPr>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Calibri"/>
              </w:rPr>
            </w:pPr>
          </w:p>
        </w:tc>
        <w:tc>
          <w:tcPr>
            <w:tcW w:w="1669" w:type="dxa"/>
          </w:tcPr>
          <w:p w14:paraId="069E6B32" w14:textId="77777777" w:rsidR="00B02194" w:rsidRPr="008F325A" w:rsidRDefault="00B02194" w:rsidP="00FE1B7F">
            <w:pPr>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Calibri"/>
              </w:rPr>
            </w:pPr>
          </w:p>
        </w:tc>
        <w:tc>
          <w:tcPr>
            <w:tcW w:w="1669" w:type="dxa"/>
          </w:tcPr>
          <w:p w14:paraId="06831AD5" w14:textId="77777777" w:rsidR="00B02194" w:rsidRPr="008F325A" w:rsidRDefault="00B02194" w:rsidP="00FE1B7F">
            <w:pPr>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Calibri"/>
              </w:rPr>
            </w:pPr>
          </w:p>
        </w:tc>
        <w:tc>
          <w:tcPr>
            <w:tcW w:w="1669" w:type="dxa"/>
          </w:tcPr>
          <w:p w14:paraId="6EA923A9" w14:textId="77777777" w:rsidR="00B02194" w:rsidRPr="008F325A" w:rsidRDefault="00B02194" w:rsidP="00FE1B7F">
            <w:pPr>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Calibri"/>
              </w:rPr>
            </w:pPr>
          </w:p>
        </w:tc>
      </w:tr>
      <w:tr w:rsidR="00B02194" w:rsidRPr="008F325A" w14:paraId="69903CBC" w14:textId="77777777" w:rsidTr="00B0219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4" w:type="dxa"/>
          </w:tcPr>
          <w:p w14:paraId="03734A75" w14:textId="54BA8F73" w:rsidR="00B02194" w:rsidRPr="008F325A" w:rsidRDefault="00B02194">
            <w:pPr>
              <w:autoSpaceDE w:val="0"/>
              <w:autoSpaceDN w:val="0"/>
              <w:adjustRightInd w:val="0"/>
              <w:spacing w:line="240" w:lineRule="auto"/>
              <w:ind w:firstLine="164"/>
              <w:rPr>
                <w:rFonts w:ascii="Calibri" w:hAnsi="Calibri" w:cs="Calibri"/>
              </w:rPr>
              <w:pPrChange w:id="1153" w:author="Meg Walker" w:date="2026-01-13T12:06:00Z" w16du:dateUtc="2026-01-13T12:06:00Z">
                <w:pPr>
                  <w:autoSpaceDE w:val="0"/>
                  <w:autoSpaceDN w:val="0"/>
                  <w:adjustRightInd w:val="0"/>
                  <w:spacing w:line="240" w:lineRule="auto"/>
                </w:pPr>
              </w:pPrChange>
            </w:pPr>
            <w:del w:id="1154" w:author="Meg Walker" w:date="2026-01-13T12:06:00Z" w16du:dateUtc="2026-01-13T12:06:00Z">
              <w:r w:rsidDel="00925F7B">
                <w:rPr>
                  <w:rFonts w:ascii="Calibri" w:hAnsi="Calibri" w:cs="Calibri"/>
                </w:rPr>
                <w:delText xml:space="preserve">   </w:delText>
              </w:r>
            </w:del>
            <w:r w:rsidRPr="008F325A">
              <w:rPr>
                <w:rFonts w:ascii="Calibri" w:hAnsi="Calibri" w:cs="Calibri"/>
              </w:rPr>
              <w:t>Male</w:t>
            </w:r>
          </w:p>
        </w:tc>
        <w:tc>
          <w:tcPr>
            <w:tcW w:w="1669" w:type="dxa"/>
          </w:tcPr>
          <w:p w14:paraId="78FC2AA4" w14:textId="77777777" w:rsidR="00B02194" w:rsidRPr="008F325A" w:rsidRDefault="00B02194" w:rsidP="00FE1B7F">
            <w:pPr>
              <w:autoSpaceDE w:val="0"/>
              <w:autoSpaceDN w:val="0"/>
              <w:adjustRightInd w:val="0"/>
              <w:spacing w:line="240" w:lineRule="auto"/>
              <w:jc w:val="center"/>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8F325A">
              <w:rPr>
                <w:rFonts w:ascii="Calibri" w:hAnsi="Calibri" w:cs="Calibri"/>
              </w:rPr>
              <w:t>—</w:t>
            </w:r>
          </w:p>
        </w:tc>
        <w:tc>
          <w:tcPr>
            <w:tcW w:w="1669" w:type="dxa"/>
          </w:tcPr>
          <w:p w14:paraId="7CFCC1FF" w14:textId="77777777" w:rsidR="00B02194" w:rsidRPr="008F325A" w:rsidRDefault="00B02194" w:rsidP="00FE1B7F">
            <w:pPr>
              <w:autoSpaceDE w:val="0"/>
              <w:autoSpaceDN w:val="0"/>
              <w:adjustRightInd w:val="0"/>
              <w:spacing w:line="240" w:lineRule="auto"/>
              <w:jc w:val="center"/>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8F325A">
              <w:rPr>
                <w:rFonts w:ascii="Calibri" w:hAnsi="Calibri" w:cs="Calibri"/>
              </w:rPr>
              <w:t>—</w:t>
            </w:r>
          </w:p>
        </w:tc>
        <w:tc>
          <w:tcPr>
            <w:tcW w:w="1669" w:type="dxa"/>
          </w:tcPr>
          <w:p w14:paraId="07AB4D8C" w14:textId="77777777" w:rsidR="00B02194" w:rsidRPr="008F325A" w:rsidRDefault="00B02194" w:rsidP="00FE1B7F">
            <w:pPr>
              <w:autoSpaceDE w:val="0"/>
              <w:autoSpaceDN w:val="0"/>
              <w:adjustRightInd w:val="0"/>
              <w:spacing w:line="240" w:lineRule="auto"/>
              <w:jc w:val="center"/>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8F325A">
              <w:rPr>
                <w:rFonts w:ascii="Calibri" w:hAnsi="Calibri" w:cs="Calibri"/>
              </w:rPr>
              <w:t>—</w:t>
            </w:r>
          </w:p>
        </w:tc>
        <w:tc>
          <w:tcPr>
            <w:tcW w:w="1669" w:type="dxa"/>
          </w:tcPr>
          <w:p w14:paraId="51CABBB7" w14:textId="77777777" w:rsidR="00B02194" w:rsidRPr="008F325A" w:rsidRDefault="00B02194" w:rsidP="00FE1B7F">
            <w:pPr>
              <w:autoSpaceDE w:val="0"/>
              <w:autoSpaceDN w:val="0"/>
              <w:adjustRightInd w:val="0"/>
              <w:spacing w:line="240" w:lineRule="auto"/>
              <w:jc w:val="center"/>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8F325A">
              <w:rPr>
                <w:rFonts w:ascii="Calibri" w:hAnsi="Calibri" w:cs="Calibri"/>
              </w:rPr>
              <w:t>—</w:t>
            </w:r>
          </w:p>
        </w:tc>
      </w:tr>
      <w:tr w:rsidR="00B02194" w:rsidRPr="008F325A" w14:paraId="4ADB2C8B" w14:textId="77777777" w:rsidTr="00B021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4" w:type="dxa"/>
          </w:tcPr>
          <w:p w14:paraId="5D76EFA8" w14:textId="77777777" w:rsidR="00B02194" w:rsidRPr="008F325A" w:rsidRDefault="00B02194">
            <w:pPr>
              <w:autoSpaceDE w:val="0"/>
              <w:autoSpaceDN w:val="0"/>
              <w:adjustRightInd w:val="0"/>
              <w:spacing w:line="240" w:lineRule="auto"/>
              <w:ind w:firstLine="164"/>
              <w:rPr>
                <w:rFonts w:cs="Calibri"/>
              </w:rPr>
              <w:pPrChange w:id="1155" w:author="Meg Walker" w:date="2026-01-13T12:06:00Z" w16du:dateUtc="2026-01-13T12:06:00Z">
                <w:pPr>
                  <w:autoSpaceDE w:val="0"/>
                  <w:autoSpaceDN w:val="0"/>
                  <w:adjustRightInd w:val="0"/>
                  <w:spacing w:line="240" w:lineRule="auto"/>
                </w:pPr>
              </w:pPrChange>
            </w:pPr>
            <w:del w:id="1156" w:author="Meg Walker" w:date="2026-01-13T12:06:00Z" w16du:dateUtc="2026-01-13T12:06:00Z">
              <w:r w:rsidDel="00925F7B">
                <w:rPr>
                  <w:rFonts w:cs="Calibri"/>
                </w:rPr>
                <w:delText xml:space="preserve">   </w:delText>
              </w:r>
            </w:del>
            <w:r w:rsidRPr="008F325A">
              <w:rPr>
                <w:rFonts w:cs="Calibri"/>
              </w:rPr>
              <w:t>Female</w:t>
            </w:r>
          </w:p>
        </w:tc>
        <w:tc>
          <w:tcPr>
            <w:tcW w:w="1669" w:type="dxa"/>
          </w:tcPr>
          <w:p w14:paraId="36D4E76F" w14:textId="77777777" w:rsidR="00B02194" w:rsidRPr="008F325A" w:rsidRDefault="00B02194" w:rsidP="00FE1B7F">
            <w:pPr>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Calibri"/>
              </w:rPr>
            </w:pPr>
            <w:r w:rsidRPr="008F325A">
              <w:rPr>
                <w:rFonts w:cs="Calibri"/>
              </w:rPr>
              <w:t>1.12**</w:t>
            </w:r>
          </w:p>
        </w:tc>
        <w:tc>
          <w:tcPr>
            <w:tcW w:w="1669" w:type="dxa"/>
          </w:tcPr>
          <w:p w14:paraId="20BF5A47" w14:textId="77777777" w:rsidR="00B02194" w:rsidRPr="008F325A" w:rsidRDefault="00B02194" w:rsidP="00FE1B7F">
            <w:pPr>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Calibri"/>
              </w:rPr>
            </w:pPr>
            <w:r w:rsidRPr="008F325A">
              <w:rPr>
                <w:rFonts w:cs="Calibri"/>
              </w:rPr>
              <w:t>0.038</w:t>
            </w:r>
          </w:p>
        </w:tc>
        <w:tc>
          <w:tcPr>
            <w:tcW w:w="1669" w:type="dxa"/>
          </w:tcPr>
          <w:p w14:paraId="67F71E2C" w14:textId="77777777" w:rsidR="00B02194" w:rsidRPr="008F325A" w:rsidRDefault="00B02194" w:rsidP="00FE1B7F">
            <w:pPr>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Calibri"/>
              </w:rPr>
            </w:pPr>
            <w:r w:rsidRPr="008F325A">
              <w:rPr>
                <w:rFonts w:cs="Calibri"/>
              </w:rPr>
              <w:t>1.05</w:t>
            </w:r>
          </w:p>
        </w:tc>
        <w:tc>
          <w:tcPr>
            <w:tcW w:w="1669" w:type="dxa"/>
          </w:tcPr>
          <w:p w14:paraId="0E4D69A9" w14:textId="77777777" w:rsidR="00B02194" w:rsidRPr="008F325A" w:rsidRDefault="00B02194" w:rsidP="00FE1B7F">
            <w:pPr>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Calibri"/>
              </w:rPr>
            </w:pPr>
            <w:r w:rsidRPr="008F325A">
              <w:rPr>
                <w:rFonts w:cs="Calibri"/>
              </w:rPr>
              <w:t>0.040</w:t>
            </w:r>
          </w:p>
        </w:tc>
      </w:tr>
      <w:tr w:rsidR="00B02194" w:rsidRPr="008F325A" w14:paraId="6175427C" w14:textId="77777777" w:rsidTr="00B0219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4" w:type="dxa"/>
          </w:tcPr>
          <w:p w14:paraId="5548BA85" w14:textId="77777777" w:rsidR="00B02194" w:rsidRPr="008F325A" w:rsidRDefault="00B02194" w:rsidP="00FE1B7F">
            <w:pPr>
              <w:autoSpaceDE w:val="0"/>
              <w:autoSpaceDN w:val="0"/>
              <w:adjustRightInd w:val="0"/>
              <w:spacing w:line="240" w:lineRule="auto"/>
              <w:rPr>
                <w:rFonts w:ascii="Calibri" w:hAnsi="Calibri" w:cs="Calibri"/>
              </w:rPr>
            </w:pPr>
            <w:r w:rsidRPr="008F325A">
              <w:rPr>
                <w:rFonts w:ascii="Calibri" w:hAnsi="Calibri" w:cs="Calibri"/>
              </w:rPr>
              <w:t>Born in country</w:t>
            </w:r>
          </w:p>
        </w:tc>
        <w:tc>
          <w:tcPr>
            <w:tcW w:w="1669" w:type="dxa"/>
          </w:tcPr>
          <w:p w14:paraId="62285AFA" w14:textId="77777777" w:rsidR="00B02194" w:rsidRPr="008F325A" w:rsidRDefault="00B02194" w:rsidP="00FE1B7F">
            <w:pPr>
              <w:autoSpaceDE w:val="0"/>
              <w:autoSpaceDN w:val="0"/>
              <w:adjustRightInd w:val="0"/>
              <w:spacing w:line="240" w:lineRule="auto"/>
              <w:jc w:val="center"/>
              <w:cnfStyle w:val="000000010000" w:firstRow="0" w:lastRow="0" w:firstColumn="0" w:lastColumn="0" w:oddVBand="0" w:evenVBand="0" w:oddHBand="0" w:evenHBand="1" w:firstRowFirstColumn="0" w:firstRowLastColumn="0" w:lastRowFirstColumn="0" w:lastRowLastColumn="0"/>
              <w:rPr>
                <w:rFonts w:ascii="Calibri" w:hAnsi="Calibri" w:cs="Calibri"/>
              </w:rPr>
            </w:pPr>
          </w:p>
        </w:tc>
        <w:tc>
          <w:tcPr>
            <w:tcW w:w="1669" w:type="dxa"/>
          </w:tcPr>
          <w:p w14:paraId="413720C8" w14:textId="77777777" w:rsidR="00B02194" w:rsidRPr="008F325A" w:rsidRDefault="00B02194" w:rsidP="00FE1B7F">
            <w:pPr>
              <w:autoSpaceDE w:val="0"/>
              <w:autoSpaceDN w:val="0"/>
              <w:adjustRightInd w:val="0"/>
              <w:spacing w:line="240" w:lineRule="auto"/>
              <w:jc w:val="center"/>
              <w:cnfStyle w:val="000000010000" w:firstRow="0" w:lastRow="0" w:firstColumn="0" w:lastColumn="0" w:oddVBand="0" w:evenVBand="0" w:oddHBand="0" w:evenHBand="1" w:firstRowFirstColumn="0" w:firstRowLastColumn="0" w:lastRowFirstColumn="0" w:lastRowLastColumn="0"/>
              <w:rPr>
                <w:rFonts w:ascii="Calibri" w:hAnsi="Calibri" w:cs="Calibri"/>
              </w:rPr>
            </w:pPr>
          </w:p>
        </w:tc>
        <w:tc>
          <w:tcPr>
            <w:tcW w:w="1669" w:type="dxa"/>
          </w:tcPr>
          <w:p w14:paraId="7AF16B13" w14:textId="77777777" w:rsidR="00B02194" w:rsidRPr="008F325A" w:rsidRDefault="00B02194" w:rsidP="00FE1B7F">
            <w:pPr>
              <w:autoSpaceDE w:val="0"/>
              <w:autoSpaceDN w:val="0"/>
              <w:adjustRightInd w:val="0"/>
              <w:spacing w:line="240" w:lineRule="auto"/>
              <w:jc w:val="center"/>
              <w:cnfStyle w:val="000000010000" w:firstRow="0" w:lastRow="0" w:firstColumn="0" w:lastColumn="0" w:oddVBand="0" w:evenVBand="0" w:oddHBand="0" w:evenHBand="1" w:firstRowFirstColumn="0" w:firstRowLastColumn="0" w:lastRowFirstColumn="0" w:lastRowLastColumn="0"/>
              <w:rPr>
                <w:rFonts w:ascii="Calibri" w:hAnsi="Calibri" w:cs="Calibri"/>
              </w:rPr>
            </w:pPr>
          </w:p>
        </w:tc>
        <w:tc>
          <w:tcPr>
            <w:tcW w:w="1669" w:type="dxa"/>
          </w:tcPr>
          <w:p w14:paraId="1AA5B09D" w14:textId="77777777" w:rsidR="00B02194" w:rsidRPr="008F325A" w:rsidRDefault="00B02194" w:rsidP="00FE1B7F">
            <w:pPr>
              <w:autoSpaceDE w:val="0"/>
              <w:autoSpaceDN w:val="0"/>
              <w:adjustRightInd w:val="0"/>
              <w:spacing w:line="240" w:lineRule="auto"/>
              <w:jc w:val="center"/>
              <w:cnfStyle w:val="000000010000" w:firstRow="0" w:lastRow="0" w:firstColumn="0" w:lastColumn="0" w:oddVBand="0" w:evenVBand="0" w:oddHBand="0" w:evenHBand="1" w:firstRowFirstColumn="0" w:firstRowLastColumn="0" w:lastRowFirstColumn="0" w:lastRowLastColumn="0"/>
              <w:rPr>
                <w:rFonts w:ascii="Calibri" w:hAnsi="Calibri" w:cs="Calibri"/>
              </w:rPr>
            </w:pPr>
          </w:p>
        </w:tc>
      </w:tr>
      <w:tr w:rsidR="00B02194" w:rsidRPr="008F325A" w14:paraId="36CDD09E" w14:textId="77777777" w:rsidTr="00B021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4" w:type="dxa"/>
          </w:tcPr>
          <w:p w14:paraId="6A848BE0" w14:textId="737E59FD" w:rsidR="00B02194" w:rsidRPr="008F325A" w:rsidRDefault="00B02194">
            <w:pPr>
              <w:autoSpaceDE w:val="0"/>
              <w:autoSpaceDN w:val="0"/>
              <w:adjustRightInd w:val="0"/>
              <w:spacing w:line="240" w:lineRule="auto"/>
              <w:ind w:firstLine="164"/>
              <w:rPr>
                <w:rFonts w:cs="Calibri"/>
              </w:rPr>
              <w:pPrChange w:id="1157" w:author="Meg Walker" w:date="2026-01-13T12:07:00Z" w16du:dateUtc="2026-01-13T12:07:00Z">
                <w:pPr>
                  <w:autoSpaceDE w:val="0"/>
                  <w:autoSpaceDN w:val="0"/>
                  <w:adjustRightInd w:val="0"/>
                  <w:spacing w:line="240" w:lineRule="auto"/>
                </w:pPr>
              </w:pPrChange>
            </w:pPr>
            <w:del w:id="1158" w:author="Meg Walker" w:date="2026-01-13T12:07:00Z" w16du:dateUtc="2026-01-13T12:07:00Z">
              <w:r w:rsidDel="00925F7B">
                <w:rPr>
                  <w:rFonts w:cs="Calibri"/>
                </w:rPr>
                <w:delText xml:space="preserve">   </w:delText>
              </w:r>
            </w:del>
            <w:r w:rsidRPr="008F325A">
              <w:rPr>
                <w:rFonts w:cs="Calibri"/>
              </w:rPr>
              <w:t>Yes</w:t>
            </w:r>
          </w:p>
        </w:tc>
        <w:tc>
          <w:tcPr>
            <w:tcW w:w="1669" w:type="dxa"/>
          </w:tcPr>
          <w:p w14:paraId="79F701BD" w14:textId="77777777" w:rsidR="00B02194" w:rsidRPr="008F325A" w:rsidRDefault="00B02194" w:rsidP="00FE1B7F">
            <w:pPr>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Calibri"/>
              </w:rPr>
            </w:pPr>
            <w:r w:rsidRPr="008F325A">
              <w:rPr>
                <w:rFonts w:cs="Calibri"/>
              </w:rPr>
              <w:t>—</w:t>
            </w:r>
          </w:p>
        </w:tc>
        <w:tc>
          <w:tcPr>
            <w:tcW w:w="1669" w:type="dxa"/>
          </w:tcPr>
          <w:p w14:paraId="140AA90C" w14:textId="77777777" w:rsidR="00B02194" w:rsidRPr="008F325A" w:rsidRDefault="00B02194" w:rsidP="00FE1B7F">
            <w:pPr>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Calibri"/>
              </w:rPr>
            </w:pPr>
            <w:r w:rsidRPr="008F325A">
              <w:rPr>
                <w:rFonts w:cs="Calibri"/>
              </w:rPr>
              <w:t>—</w:t>
            </w:r>
          </w:p>
        </w:tc>
        <w:tc>
          <w:tcPr>
            <w:tcW w:w="1669" w:type="dxa"/>
          </w:tcPr>
          <w:p w14:paraId="7803EEB9" w14:textId="77777777" w:rsidR="00B02194" w:rsidRPr="008F325A" w:rsidRDefault="00B02194" w:rsidP="00FE1B7F">
            <w:pPr>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Calibri"/>
              </w:rPr>
            </w:pPr>
            <w:r w:rsidRPr="008F325A">
              <w:rPr>
                <w:rFonts w:cs="Calibri"/>
              </w:rPr>
              <w:t>—</w:t>
            </w:r>
          </w:p>
        </w:tc>
        <w:tc>
          <w:tcPr>
            <w:tcW w:w="1669" w:type="dxa"/>
          </w:tcPr>
          <w:p w14:paraId="49EA2658" w14:textId="77777777" w:rsidR="00B02194" w:rsidRPr="008F325A" w:rsidRDefault="00B02194" w:rsidP="00FE1B7F">
            <w:pPr>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Calibri"/>
              </w:rPr>
            </w:pPr>
            <w:r w:rsidRPr="008F325A">
              <w:rPr>
                <w:rFonts w:cs="Calibri"/>
              </w:rPr>
              <w:t>—</w:t>
            </w:r>
          </w:p>
        </w:tc>
      </w:tr>
      <w:tr w:rsidR="00B02194" w:rsidRPr="008F325A" w14:paraId="30083CC9" w14:textId="77777777" w:rsidTr="00B0219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4" w:type="dxa"/>
          </w:tcPr>
          <w:p w14:paraId="10C8FE4A" w14:textId="1BD6753C" w:rsidR="00B02194" w:rsidRPr="008F325A" w:rsidRDefault="00B02194">
            <w:pPr>
              <w:autoSpaceDE w:val="0"/>
              <w:autoSpaceDN w:val="0"/>
              <w:adjustRightInd w:val="0"/>
              <w:spacing w:line="240" w:lineRule="auto"/>
              <w:ind w:firstLine="164"/>
              <w:rPr>
                <w:rFonts w:ascii="Calibri" w:hAnsi="Calibri" w:cs="Calibri"/>
              </w:rPr>
              <w:pPrChange w:id="1159" w:author="Meg Walker" w:date="2026-01-13T12:07:00Z" w16du:dateUtc="2026-01-13T12:07:00Z">
                <w:pPr>
                  <w:autoSpaceDE w:val="0"/>
                  <w:autoSpaceDN w:val="0"/>
                  <w:adjustRightInd w:val="0"/>
                  <w:spacing w:line="240" w:lineRule="auto"/>
                </w:pPr>
              </w:pPrChange>
            </w:pPr>
            <w:del w:id="1160" w:author="Meg Walker" w:date="2026-01-13T12:07:00Z" w16du:dateUtc="2026-01-13T12:07:00Z">
              <w:r w:rsidDel="00925F7B">
                <w:rPr>
                  <w:rFonts w:ascii="Calibri" w:hAnsi="Calibri" w:cs="Calibri"/>
                </w:rPr>
                <w:delText xml:space="preserve">   </w:delText>
              </w:r>
            </w:del>
            <w:r w:rsidRPr="008F325A">
              <w:rPr>
                <w:rFonts w:ascii="Calibri" w:hAnsi="Calibri" w:cs="Calibri"/>
              </w:rPr>
              <w:t>No</w:t>
            </w:r>
          </w:p>
        </w:tc>
        <w:tc>
          <w:tcPr>
            <w:tcW w:w="1669" w:type="dxa"/>
          </w:tcPr>
          <w:p w14:paraId="09D01BE7" w14:textId="77777777" w:rsidR="00B02194" w:rsidRPr="008F325A" w:rsidRDefault="00B02194" w:rsidP="00FE1B7F">
            <w:pPr>
              <w:autoSpaceDE w:val="0"/>
              <w:autoSpaceDN w:val="0"/>
              <w:adjustRightInd w:val="0"/>
              <w:spacing w:line="240" w:lineRule="auto"/>
              <w:jc w:val="center"/>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8F325A">
              <w:rPr>
                <w:rFonts w:ascii="Calibri" w:hAnsi="Calibri" w:cs="Calibri"/>
              </w:rPr>
              <w:t>0.83***</w:t>
            </w:r>
          </w:p>
        </w:tc>
        <w:tc>
          <w:tcPr>
            <w:tcW w:w="1669" w:type="dxa"/>
          </w:tcPr>
          <w:p w14:paraId="0FCB172E" w14:textId="77777777" w:rsidR="00B02194" w:rsidRPr="008F325A" w:rsidRDefault="00B02194" w:rsidP="00FE1B7F">
            <w:pPr>
              <w:autoSpaceDE w:val="0"/>
              <w:autoSpaceDN w:val="0"/>
              <w:adjustRightInd w:val="0"/>
              <w:spacing w:line="240" w:lineRule="auto"/>
              <w:jc w:val="center"/>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8F325A">
              <w:rPr>
                <w:rFonts w:ascii="Calibri" w:hAnsi="Calibri" w:cs="Calibri"/>
              </w:rPr>
              <w:t>0.050</w:t>
            </w:r>
          </w:p>
        </w:tc>
        <w:tc>
          <w:tcPr>
            <w:tcW w:w="1669" w:type="dxa"/>
          </w:tcPr>
          <w:p w14:paraId="7D450444" w14:textId="77777777" w:rsidR="00B02194" w:rsidRPr="008F325A" w:rsidRDefault="00B02194" w:rsidP="00FE1B7F">
            <w:pPr>
              <w:autoSpaceDE w:val="0"/>
              <w:autoSpaceDN w:val="0"/>
              <w:adjustRightInd w:val="0"/>
              <w:spacing w:line="240" w:lineRule="auto"/>
              <w:jc w:val="center"/>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8F325A">
              <w:rPr>
                <w:rFonts w:ascii="Calibri" w:hAnsi="Calibri" w:cs="Calibri"/>
              </w:rPr>
              <w:t>0.75***</w:t>
            </w:r>
          </w:p>
        </w:tc>
        <w:tc>
          <w:tcPr>
            <w:tcW w:w="1669" w:type="dxa"/>
          </w:tcPr>
          <w:p w14:paraId="5BC1AC9F" w14:textId="77777777" w:rsidR="00B02194" w:rsidRPr="008F325A" w:rsidRDefault="00B02194" w:rsidP="00FE1B7F">
            <w:pPr>
              <w:autoSpaceDE w:val="0"/>
              <w:autoSpaceDN w:val="0"/>
              <w:adjustRightInd w:val="0"/>
              <w:spacing w:line="240" w:lineRule="auto"/>
              <w:jc w:val="center"/>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8F325A">
              <w:rPr>
                <w:rFonts w:ascii="Calibri" w:hAnsi="Calibri" w:cs="Calibri"/>
              </w:rPr>
              <w:t>0.056</w:t>
            </w:r>
          </w:p>
        </w:tc>
      </w:tr>
      <w:tr w:rsidR="00B02194" w:rsidRPr="008F325A" w14:paraId="68313FB2" w14:textId="77777777" w:rsidTr="00B021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4" w:type="dxa"/>
          </w:tcPr>
          <w:p w14:paraId="4710A982" w14:textId="55BDFDE8" w:rsidR="00B02194" w:rsidRPr="008F325A" w:rsidRDefault="00B02194" w:rsidP="00FE1B7F">
            <w:pPr>
              <w:autoSpaceDE w:val="0"/>
              <w:autoSpaceDN w:val="0"/>
              <w:adjustRightInd w:val="0"/>
              <w:spacing w:line="240" w:lineRule="auto"/>
              <w:rPr>
                <w:rFonts w:cs="Calibri"/>
              </w:rPr>
            </w:pPr>
            <w:r w:rsidRPr="008F325A">
              <w:rPr>
                <w:rFonts w:cs="Calibri"/>
              </w:rPr>
              <w:t xml:space="preserve">Final Oesch class position </w:t>
            </w:r>
          </w:p>
        </w:tc>
        <w:tc>
          <w:tcPr>
            <w:tcW w:w="1669" w:type="dxa"/>
          </w:tcPr>
          <w:p w14:paraId="6543CCCC" w14:textId="77777777" w:rsidR="00B02194" w:rsidRPr="008F325A" w:rsidRDefault="00B02194" w:rsidP="00FE1B7F">
            <w:pPr>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Calibri"/>
              </w:rPr>
            </w:pPr>
          </w:p>
        </w:tc>
        <w:tc>
          <w:tcPr>
            <w:tcW w:w="1669" w:type="dxa"/>
          </w:tcPr>
          <w:p w14:paraId="75148F83" w14:textId="77777777" w:rsidR="00B02194" w:rsidRPr="008F325A" w:rsidRDefault="00B02194" w:rsidP="00FE1B7F">
            <w:pPr>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Calibri"/>
              </w:rPr>
            </w:pPr>
          </w:p>
        </w:tc>
        <w:tc>
          <w:tcPr>
            <w:tcW w:w="1669" w:type="dxa"/>
          </w:tcPr>
          <w:p w14:paraId="30D299E3" w14:textId="77777777" w:rsidR="00B02194" w:rsidRPr="008F325A" w:rsidRDefault="00B02194" w:rsidP="00FE1B7F">
            <w:pPr>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Calibri"/>
              </w:rPr>
            </w:pPr>
          </w:p>
        </w:tc>
        <w:tc>
          <w:tcPr>
            <w:tcW w:w="1669" w:type="dxa"/>
          </w:tcPr>
          <w:p w14:paraId="1A6678B4" w14:textId="77777777" w:rsidR="00B02194" w:rsidRPr="008F325A" w:rsidRDefault="00B02194" w:rsidP="00FE1B7F">
            <w:pPr>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Calibri"/>
              </w:rPr>
            </w:pPr>
          </w:p>
        </w:tc>
      </w:tr>
      <w:tr w:rsidR="00B02194" w:rsidRPr="008F325A" w14:paraId="66C7CF90" w14:textId="77777777" w:rsidTr="00B0219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4" w:type="dxa"/>
          </w:tcPr>
          <w:p w14:paraId="4465733E" w14:textId="1B1118A9" w:rsidR="00B02194" w:rsidRPr="008F325A" w:rsidRDefault="00B02194">
            <w:pPr>
              <w:autoSpaceDE w:val="0"/>
              <w:autoSpaceDN w:val="0"/>
              <w:adjustRightInd w:val="0"/>
              <w:spacing w:line="240" w:lineRule="auto"/>
              <w:ind w:firstLine="164"/>
              <w:rPr>
                <w:rFonts w:ascii="Calibri" w:hAnsi="Calibri" w:cs="Calibri"/>
              </w:rPr>
              <w:pPrChange w:id="1161" w:author="Meg Walker" w:date="2026-01-13T12:07:00Z" w16du:dateUtc="2026-01-13T12:07:00Z">
                <w:pPr>
                  <w:autoSpaceDE w:val="0"/>
                  <w:autoSpaceDN w:val="0"/>
                  <w:adjustRightInd w:val="0"/>
                  <w:spacing w:line="240" w:lineRule="auto"/>
                </w:pPr>
              </w:pPrChange>
            </w:pPr>
            <w:del w:id="1162" w:author="Meg Walker" w:date="2026-01-13T12:07:00Z" w16du:dateUtc="2026-01-13T12:07:00Z">
              <w:r w:rsidDel="00AB07B4">
                <w:rPr>
                  <w:rFonts w:ascii="Calibri" w:hAnsi="Calibri" w:cs="Calibri"/>
                </w:rPr>
                <w:delText xml:space="preserve">   </w:delText>
              </w:r>
            </w:del>
            <w:r w:rsidRPr="008F325A">
              <w:rPr>
                <w:rFonts w:ascii="Calibri" w:hAnsi="Calibri" w:cs="Calibri"/>
              </w:rPr>
              <w:t>Higher-grade service class</w:t>
            </w:r>
          </w:p>
        </w:tc>
        <w:tc>
          <w:tcPr>
            <w:tcW w:w="1669" w:type="dxa"/>
          </w:tcPr>
          <w:p w14:paraId="0302FABA" w14:textId="77777777" w:rsidR="00B02194" w:rsidRPr="008F325A" w:rsidRDefault="00B02194" w:rsidP="00FE1B7F">
            <w:pPr>
              <w:autoSpaceDE w:val="0"/>
              <w:autoSpaceDN w:val="0"/>
              <w:adjustRightInd w:val="0"/>
              <w:spacing w:line="240" w:lineRule="auto"/>
              <w:jc w:val="center"/>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8F325A">
              <w:rPr>
                <w:rFonts w:ascii="Calibri" w:hAnsi="Calibri" w:cs="Calibri"/>
              </w:rPr>
              <w:t>—</w:t>
            </w:r>
          </w:p>
        </w:tc>
        <w:tc>
          <w:tcPr>
            <w:tcW w:w="1669" w:type="dxa"/>
          </w:tcPr>
          <w:p w14:paraId="245965F2" w14:textId="77777777" w:rsidR="00B02194" w:rsidRPr="008F325A" w:rsidRDefault="00B02194" w:rsidP="00FE1B7F">
            <w:pPr>
              <w:autoSpaceDE w:val="0"/>
              <w:autoSpaceDN w:val="0"/>
              <w:adjustRightInd w:val="0"/>
              <w:spacing w:line="240" w:lineRule="auto"/>
              <w:jc w:val="center"/>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8F325A">
              <w:rPr>
                <w:rFonts w:ascii="Calibri" w:hAnsi="Calibri" w:cs="Calibri"/>
              </w:rPr>
              <w:t>—</w:t>
            </w:r>
          </w:p>
        </w:tc>
        <w:tc>
          <w:tcPr>
            <w:tcW w:w="1669" w:type="dxa"/>
          </w:tcPr>
          <w:p w14:paraId="14A8CD7C" w14:textId="77777777" w:rsidR="00B02194" w:rsidRPr="008F325A" w:rsidRDefault="00B02194" w:rsidP="00FE1B7F">
            <w:pPr>
              <w:autoSpaceDE w:val="0"/>
              <w:autoSpaceDN w:val="0"/>
              <w:adjustRightInd w:val="0"/>
              <w:spacing w:line="240" w:lineRule="auto"/>
              <w:jc w:val="center"/>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8F325A">
              <w:rPr>
                <w:rFonts w:ascii="Calibri" w:hAnsi="Calibri" w:cs="Calibri"/>
              </w:rPr>
              <w:t>—</w:t>
            </w:r>
          </w:p>
        </w:tc>
        <w:tc>
          <w:tcPr>
            <w:tcW w:w="1669" w:type="dxa"/>
          </w:tcPr>
          <w:p w14:paraId="2ADFCCFD" w14:textId="77777777" w:rsidR="00B02194" w:rsidRPr="008F325A" w:rsidRDefault="00B02194" w:rsidP="00FE1B7F">
            <w:pPr>
              <w:autoSpaceDE w:val="0"/>
              <w:autoSpaceDN w:val="0"/>
              <w:adjustRightInd w:val="0"/>
              <w:spacing w:line="240" w:lineRule="auto"/>
              <w:jc w:val="center"/>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8F325A">
              <w:rPr>
                <w:rFonts w:ascii="Calibri" w:hAnsi="Calibri" w:cs="Calibri"/>
              </w:rPr>
              <w:t>—</w:t>
            </w:r>
          </w:p>
        </w:tc>
      </w:tr>
      <w:tr w:rsidR="00B02194" w:rsidRPr="008F325A" w14:paraId="0061C0A3" w14:textId="77777777" w:rsidTr="00B021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4" w:type="dxa"/>
          </w:tcPr>
          <w:p w14:paraId="1A72B65C" w14:textId="12C9E574" w:rsidR="00B02194" w:rsidRPr="008F325A" w:rsidRDefault="00B02194">
            <w:pPr>
              <w:autoSpaceDE w:val="0"/>
              <w:autoSpaceDN w:val="0"/>
              <w:adjustRightInd w:val="0"/>
              <w:spacing w:line="240" w:lineRule="auto"/>
              <w:ind w:firstLine="164"/>
              <w:rPr>
                <w:rFonts w:cs="Calibri"/>
              </w:rPr>
              <w:pPrChange w:id="1163" w:author="Meg Walker" w:date="2026-01-13T12:07:00Z" w16du:dateUtc="2026-01-13T12:07:00Z">
                <w:pPr>
                  <w:autoSpaceDE w:val="0"/>
                  <w:autoSpaceDN w:val="0"/>
                  <w:adjustRightInd w:val="0"/>
                  <w:spacing w:line="240" w:lineRule="auto"/>
                </w:pPr>
              </w:pPrChange>
            </w:pPr>
            <w:del w:id="1164" w:author="Meg Walker" w:date="2026-01-13T12:07:00Z" w16du:dateUtc="2026-01-13T12:07:00Z">
              <w:r w:rsidDel="00AB07B4">
                <w:rPr>
                  <w:rFonts w:cs="Calibri"/>
                </w:rPr>
                <w:delText xml:space="preserve">   </w:delText>
              </w:r>
            </w:del>
            <w:r w:rsidRPr="008F325A">
              <w:rPr>
                <w:rFonts w:cs="Calibri"/>
              </w:rPr>
              <w:t>Lower-grade service class</w:t>
            </w:r>
          </w:p>
        </w:tc>
        <w:tc>
          <w:tcPr>
            <w:tcW w:w="1669" w:type="dxa"/>
          </w:tcPr>
          <w:p w14:paraId="3DCAA23E" w14:textId="77777777" w:rsidR="00B02194" w:rsidRPr="008F325A" w:rsidRDefault="00B02194" w:rsidP="00FE1B7F">
            <w:pPr>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Calibri"/>
              </w:rPr>
            </w:pPr>
            <w:r w:rsidRPr="008F325A">
              <w:rPr>
                <w:rFonts w:cs="Calibri"/>
              </w:rPr>
              <w:t>1.33***</w:t>
            </w:r>
          </w:p>
        </w:tc>
        <w:tc>
          <w:tcPr>
            <w:tcW w:w="1669" w:type="dxa"/>
          </w:tcPr>
          <w:p w14:paraId="21BEEE8E" w14:textId="77777777" w:rsidR="00B02194" w:rsidRPr="008F325A" w:rsidRDefault="00B02194" w:rsidP="00FE1B7F">
            <w:pPr>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Calibri"/>
              </w:rPr>
            </w:pPr>
            <w:r w:rsidRPr="008F325A">
              <w:rPr>
                <w:rFonts w:cs="Calibri"/>
              </w:rPr>
              <w:t>0.058</w:t>
            </w:r>
          </w:p>
        </w:tc>
        <w:tc>
          <w:tcPr>
            <w:tcW w:w="1669" w:type="dxa"/>
          </w:tcPr>
          <w:p w14:paraId="34D282BF" w14:textId="77777777" w:rsidR="00B02194" w:rsidRPr="008F325A" w:rsidRDefault="00B02194" w:rsidP="00FE1B7F">
            <w:pPr>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Calibri"/>
              </w:rPr>
            </w:pPr>
            <w:r w:rsidRPr="008F325A">
              <w:rPr>
                <w:rFonts w:cs="Calibri"/>
              </w:rPr>
              <w:t>1.12</w:t>
            </w:r>
          </w:p>
        </w:tc>
        <w:tc>
          <w:tcPr>
            <w:tcW w:w="1669" w:type="dxa"/>
          </w:tcPr>
          <w:p w14:paraId="0AEEA5F8" w14:textId="77777777" w:rsidR="00B02194" w:rsidRPr="008F325A" w:rsidRDefault="00B02194" w:rsidP="00FE1B7F">
            <w:pPr>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Calibri"/>
              </w:rPr>
            </w:pPr>
            <w:r w:rsidRPr="008F325A">
              <w:rPr>
                <w:rFonts w:cs="Calibri"/>
              </w:rPr>
              <w:t>0.065</w:t>
            </w:r>
          </w:p>
        </w:tc>
      </w:tr>
      <w:tr w:rsidR="00B02194" w:rsidRPr="008F325A" w14:paraId="633C3E93" w14:textId="77777777" w:rsidTr="00B0219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4" w:type="dxa"/>
          </w:tcPr>
          <w:p w14:paraId="4127E0C4" w14:textId="353ED845" w:rsidR="00B02194" w:rsidRPr="008F325A" w:rsidRDefault="00B02194">
            <w:pPr>
              <w:autoSpaceDE w:val="0"/>
              <w:autoSpaceDN w:val="0"/>
              <w:adjustRightInd w:val="0"/>
              <w:spacing w:line="240" w:lineRule="auto"/>
              <w:ind w:firstLine="164"/>
              <w:rPr>
                <w:rFonts w:ascii="Calibri" w:hAnsi="Calibri" w:cs="Calibri"/>
              </w:rPr>
              <w:pPrChange w:id="1165" w:author="Meg Walker" w:date="2026-01-13T12:07:00Z" w16du:dateUtc="2026-01-13T12:07:00Z">
                <w:pPr>
                  <w:autoSpaceDE w:val="0"/>
                  <w:autoSpaceDN w:val="0"/>
                  <w:adjustRightInd w:val="0"/>
                  <w:spacing w:line="240" w:lineRule="auto"/>
                </w:pPr>
              </w:pPrChange>
            </w:pPr>
            <w:del w:id="1166" w:author="Meg Walker" w:date="2026-01-13T12:07:00Z" w16du:dateUtc="2026-01-13T12:07:00Z">
              <w:r w:rsidDel="00AB07B4">
                <w:rPr>
                  <w:rFonts w:ascii="Calibri" w:hAnsi="Calibri" w:cs="Calibri"/>
                </w:rPr>
                <w:delText xml:space="preserve">   </w:delText>
              </w:r>
            </w:del>
            <w:r w:rsidRPr="008F325A">
              <w:rPr>
                <w:rFonts w:ascii="Calibri" w:hAnsi="Calibri" w:cs="Calibri"/>
              </w:rPr>
              <w:t>Small business owners</w:t>
            </w:r>
          </w:p>
        </w:tc>
        <w:tc>
          <w:tcPr>
            <w:tcW w:w="1669" w:type="dxa"/>
          </w:tcPr>
          <w:p w14:paraId="31E697D9" w14:textId="77777777" w:rsidR="00B02194" w:rsidRPr="008F325A" w:rsidRDefault="00B02194" w:rsidP="00FE1B7F">
            <w:pPr>
              <w:autoSpaceDE w:val="0"/>
              <w:autoSpaceDN w:val="0"/>
              <w:adjustRightInd w:val="0"/>
              <w:spacing w:line="240" w:lineRule="auto"/>
              <w:jc w:val="center"/>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8F325A">
              <w:rPr>
                <w:rFonts w:ascii="Calibri" w:hAnsi="Calibri" w:cs="Calibri"/>
              </w:rPr>
              <w:t>1.11</w:t>
            </w:r>
          </w:p>
        </w:tc>
        <w:tc>
          <w:tcPr>
            <w:tcW w:w="1669" w:type="dxa"/>
          </w:tcPr>
          <w:p w14:paraId="765C1D1F" w14:textId="77777777" w:rsidR="00B02194" w:rsidRPr="008F325A" w:rsidRDefault="00B02194" w:rsidP="00FE1B7F">
            <w:pPr>
              <w:autoSpaceDE w:val="0"/>
              <w:autoSpaceDN w:val="0"/>
              <w:adjustRightInd w:val="0"/>
              <w:spacing w:line="240" w:lineRule="auto"/>
              <w:jc w:val="center"/>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8F325A">
              <w:rPr>
                <w:rFonts w:ascii="Calibri" w:hAnsi="Calibri" w:cs="Calibri"/>
              </w:rPr>
              <w:t>0.062</w:t>
            </w:r>
          </w:p>
        </w:tc>
        <w:tc>
          <w:tcPr>
            <w:tcW w:w="1669" w:type="dxa"/>
          </w:tcPr>
          <w:p w14:paraId="46D61E6E" w14:textId="77777777" w:rsidR="00B02194" w:rsidRPr="008F325A" w:rsidRDefault="00B02194" w:rsidP="00FE1B7F">
            <w:pPr>
              <w:autoSpaceDE w:val="0"/>
              <w:autoSpaceDN w:val="0"/>
              <w:adjustRightInd w:val="0"/>
              <w:spacing w:line="240" w:lineRule="auto"/>
              <w:jc w:val="center"/>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8F325A">
              <w:rPr>
                <w:rFonts w:ascii="Calibri" w:hAnsi="Calibri" w:cs="Calibri"/>
              </w:rPr>
              <w:t>0.96</w:t>
            </w:r>
          </w:p>
        </w:tc>
        <w:tc>
          <w:tcPr>
            <w:tcW w:w="1669" w:type="dxa"/>
          </w:tcPr>
          <w:p w14:paraId="1F5A38A8" w14:textId="77777777" w:rsidR="00B02194" w:rsidRPr="008F325A" w:rsidRDefault="00B02194" w:rsidP="00FE1B7F">
            <w:pPr>
              <w:autoSpaceDE w:val="0"/>
              <w:autoSpaceDN w:val="0"/>
              <w:adjustRightInd w:val="0"/>
              <w:spacing w:line="240" w:lineRule="auto"/>
              <w:jc w:val="center"/>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8F325A">
              <w:rPr>
                <w:rFonts w:ascii="Calibri" w:hAnsi="Calibri" w:cs="Calibri"/>
              </w:rPr>
              <w:t>0.071</w:t>
            </w:r>
          </w:p>
        </w:tc>
      </w:tr>
      <w:tr w:rsidR="00B02194" w:rsidRPr="008F325A" w14:paraId="2FB8F987" w14:textId="77777777" w:rsidTr="00B021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4" w:type="dxa"/>
          </w:tcPr>
          <w:p w14:paraId="19397A6D" w14:textId="46D2D089" w:rsidR="00B02194" w:rsidRPr="008F325A" w:rsidRDefault="00B02194">
            <w:pPr>
              <w:autoSpaceDE w:val="0"/>
              <w:autoSpaceDN w:val="0"/>
              <w:adjustRightInd w:val="0"/>
              <w:spacing w:line="240" w:lineRule="auto"/>
              <w:ind w:firstLine="164"/>
              <w:rPr>
                <w:rFonts w:cs="Calibri"/>
              </w:rPr>
              <w:pPrChange w:id="1167" w:author="Meg Walker" w:date="2026-01-13T12:07:00Z" w16du:dateUtc="2026-01-13T12:07:00Z">
                <w:pPr>
                  <w:autoSpaceDE w:val="0"/>
                  <w:autoSpaceDN w:val="0"/>
                  <w:adjustRightInd w:val="0"/>
                  <w:spacing w:line="240" w:lineRule="auto"/>
                </w:pPr>
              </w:pPrChange>
            </w:pPr>
            <w:del w:id="1168" w:author="Meg Walker" w:date="2026-01-13T12:07:00Z" w16du:dateUtc="2026-01-13T12:07:00Z">
              <w:r w:rsidDel="00AB07B4">
                <w:rPr>
                  <w:rFonts w:cs="Calibri"/>
                </w:rPr>
                <w:delText xml:space="preserve">   </w:delText>
              </w:r>
            </w:del>
            <w:r w:rsidRPr="008F325A">
              <w:rPr>
                <w:rFonts w:cs="Calibri"/>
              </w:rPr>
              <w:t>Skilled workers</w:t>
            </w:r>
          </w:p>
        </w:tc>
        <w:tc>
          <w:tcPr>
            <w:tcW w:w="1669" w:type="dxa"/>
          </w:tcPr>
          <w:p w14:paraId="4D1A6616" w14:textId="77777777" w:rsidR="00B02194" w:rsidRPr="008F325A" w:rsidRDefault="00B02194" w:rsidP="00FE1B7F">
            <w:pPr>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Calibri"/>
              </w:rPr>
            </w:pPr>
            <w:r w:rsidRPr="008F325A">
              <w:rPr>
                <w:rFonts w:cs="Calibri"/>
              </w:rPr>
              <w:t>1.51***</w:t>
            </w:r>
          </w:p>
        </w:tc>
        <w:tc>
          <w:tcPr>
            <w:tcW w:w="1669" w:type="dxa"/>
          </w:tcPr>
          <w:p w14:paraId="08CB4691" w14:textId="77777777" w:rsidR="00B02194" w:rsidRPr="008F325A" w:rsidRDefault="00B02194" w:rsidP="00FE1B7F">
            <w:pPr>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Calibri"/>
              </w:rPr>
            </w:pPr>
            <w:r w:rsidRPr="008F325A">
              <w:rPr>
                <w:rFonts w:cs="Calibri"/>
              </w:rPr>
              <w:t>0.052</w:t>
            </w:r>
          </w:p>
        </w:tc>
        <w:tc>
          <w:tcPr>
            <w:tcW w:w="1669" w:type="dxa"/>
          </w:tcPr>
          <w:p w14:paraId="795EE3B7" w14:textId="77777777" w:rsidR="00B02194" w:rsidRPr="008F325A" w:rsidRDefault="00B02194" w:rsidP="00FE1B7F">
            <w:pPr>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Calibri"/>
              </w:rPr>
            </w:pPr>
            <w:r w:rsidRPr="008F325A">
              <w:rPr>
                <w:rFonts w:cs="Calibri"/>
              </w:rPr>
              <w:t>1.23***</w:t>
            </w:r>
          </w:p>
        </w:tc>
        <w:tc>
          <w:tcPr>
            <w:tcW w:w="1669" w:type="dxa"/>
          </w:tcPr>
          <w:p w14:paraId="4852E8C7" w14:textId="77777777" w:rsidR="00B02194" w:rsidRPr="008F325A" w:rsidRDefault="00B02194" w:rsidP="00FE1B7F">
            <w:pPr>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Calibri"/>
              </w:rPr>
            </w:pPr>
            <w:r w:rsidRPr="008F325A">
              <w:rPr>
                <w:rFonts w:cs="Calibri"/>
              </w:rPr>
              <w:t>0.058</w:t>
            </w:r>
          </w:p>
        </w:tc>
      </w:tr>
      <w:tr w:rsidR="00B02194" w:rsidRPr="008F325A" w14:paraId="26BE9631" w14:textId="77777777" w:rsidTr="00B0219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4" w:type="dxa"/>
          </w:tcPr>
          <w:p w14:paraId="664984B6" w14:textId="4B9ECF44" w:rsidR="00B02194" w:rsidRPr="008F325A" w:rsidRDefault="00B02194">
            <w:pPr>
              <w:autoSpaceDE w:val="0"/>
              <w:autoSpaceDN w:val="0"/>
              <w:adjustRightInd w:val="0"/>
              <w:spacing w:line="240" w:lineRule="auto"/>
              <w:ind w:firstLine="164"/>
              <w:rPr>
                <w:rFonts w:ascii="Calibri" w:hAnsi="Calibri" w:cs="Calibri"/>
              </w:rPr>
              <w:pPrChange w:id="1169" w:author="Meg Walker" w:date="2026-01-13T12:07:00Z" w16du:dateUtc="2026-01-13T12:07:00Z">
                <w:pPr>
                  <w:autoSpaceDE w:val="0"/>
                  <w:autoSpaceDN w:val="0"/>
                  <w:adjustRightInd w:val="0"/>
                  <w:spacing w:line="240" w:lineRule="auto"/>
                </w:pPr>
              </w:pPrChange>
            </w:pPr>
            <w:del w:id="1170" w:author="Meg Walker" w:date="2026-01-13T12:07:00Z" w16du:dateUtc="2026-01-13T12:07:00Z">
              <w:r w:rsidDel="00AB07B4">
                <w:rPr>
                  <w:rFonts w:ascii="Calibri" w:hAnsi="Calibri" w:cs="Calibri"/>
                </w:rPr>
                <w:delText xml:space="preserve">   </w:delText>
              </w:r>
            </w:del>
            <w:r w:rsidRPr="008F325A">
              <w:rPr>
                <w:rFonts w:ascii="Calibri" w:hAnsi="Calibri" w:cs="Calibri"/>
              </w:rPr>
              <w:t>Unskilled workers</w:t>
            </w:r>
          </w:p>
        </w:tc>
        <w:tc>
          <w:tcPr>
            <w:tcW w:w="1669" w:type="dxa"/>
          </w:tcPr>
          <w:p w14:paraId="2D751DB3" w14:textId="77777777" w:rsidR="00B02194" w:rsidRPr="008F325A" w:rsidRDefault="00B02194" w:rsidP="00FE1B7F">
            <w:pPr>
              <w:autoSpaceDE w:val="0"/>
              <w:autoSpaceDN w:val="0"/>
              <w:adjustRightInd w:val="0"/>
              <w:spacing w:line="240" w:lineRule="auto"/>
              <w:jc w:val="center"/>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8F325A">
              <w:rPr>
                <w:rFonts w:ascii="Calibri" w:hAnsi="Calibri" w:cs="Calibri"/>
              </w:rPr>
              <w:t>1.95***</w:t>
            </w:r>
          </w:p>
        </w:tc>
        <w:tc>
          <w:tcPr>
            <w:tcW w:w="1669" w:type="dxa"/>
          </w:tcPr>
          <w:p w14:paraId="01011EDE" w14:textId="77777777" w:rsidR="00B02194" w:rsidRPr="008F325A" w:rsidRDefault="00B02194" w:rsidP="00FE1B7F">
            <w:pPr>
              <w:autoSpaceDE w:val="0"/>
              <w:autoSpaceDN w:val="0"/>
              <w:adjustRightInd w:val="0"/>
              <w:spacing w:line="240" w:lineRule="auto"/>
              <w:jc w:val="center"/>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8F325A">
              <w:rPr>
                <w:rFonts w:ascii="Calibri" w:hAnsi="Calibri" w:cs="Calibri"/>
              </w:rPr>
              <w:t>0.062</w:t>
            </w:r>
          </w:p>
        </w:tc>
        <w:tc>
          <w:tcPr>
            <w:tcW w:w="1669" w:type="dxa"/>
          </w:tcPr>
          <w:p w14:paraId="2309DF07" w14:textId="77777777" w:rsidR="00B02194" w:rsidRPr="008F325A" w:rsidRDefault="00B02194" w:rsidP="00FE1B7F">
            <w:pPr>
              <w:autoSpaceDE w:val="0"/>
              <w:autoSpaceDN w:val="0"/>
              <w:adjustRightInd w:val="0"/>
              <w:spacing w:line="240" w:lineRule="auto"/>
              <w:jc w:val="center"/>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8F325A">
              <w:rPr>
                <w:rFonts w:ascii="Calibri" w:hAnsi="Calibri" w:cs="Calibri"/>
              </w:rPr>
              <w:t>1.33***</w:t>
            </w:r>
          </w:p>
        </w:tc>
        <w:tc>
          <w:tcPr>
            <w:tcW w:w="1669" w:type="dxa"/>
          </w:tcPr>
          <w:p w14:paraId="4CBDC1BF" w14:textId="77777777" w:rsidR="00B02194" w:rsidRPr="008F325A" w:rsidRDefault="00B02194" w:rsidP="00FE1B7F">
            <w:pPr>
              <w:autoSpaceDE w:val="0"/>
              <w:autoSpaceDN w:val="0"/>
              <w:adjustRightInd w:val="0"/>
              <w:spacing w:line="240" w:lineRule="auto"/>
              <w:jc w:val="center"/>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8F325A">
              <w:rPr>
                <w:rFonts w:ascii="Calibri" w:hAnsi="Calibri" w:cs="Calibri"/>
              </w:rPr>
              <w:t>0.064</w:t>
            </w:r>
          </w:p>
        </w:tc>
      </w:tr>
      <w:tr w:rsidR="00B02194" w:rsidRPr="008F325A" w14:paraId="6ADF2F40" w14:textId="77777777" w:rsidTr="00B021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4" w:type="dxa"/>
          </w:tcPr>
          <w:p w14:paraId="789490D7" w14:textId="4CC9B74B" w:rsidR="00B02194" w:rsidRPr="008F325A" w:rsidRDefault="00B02194" w:rsidP="00FE1B7F">
            <w:pPr>
              <w:autoSpaceDE w:val="0"/>
              <w:autoSpaceDN w:val="0"/>
              <w:adjustRightInd w:val="0"/>
              <w:spacing w:line="240" w:lineRule="auto"/>
              <w:rPr>
                <w:rFonts w:cs="Calibri"/>
              </w:rPr>
            </w:pPr>
            <w:r w:rsidRPr="008F325A">
              <w:rPr>
                <w:rFonts w:cs="Calibri"/>
              </w:rPr>
              <w:t xml:space="preserve">Placement on </w:t>
            </w:r>
            <w:del w:id="1171" w:author="Meg Walker" w:date="2026-01-20T12:37:00Z" w16du:dateUtc="2026-01-20T12:37:00Z">
              <w:r w:rsidRPr="008F325A" w:rsidDel="008B4229">
                <w:rPr>
                  <w:rFonts w:cs="Calibri"/>
                </w:rPr>
                <w:delText xml:space="preserve">left </w:delText>
              </w:r>
            </w:del>
            <w:ins w:id="1172" w:author="Meg Walker" w:date="2026-01-20T12:37:00Z" w16du:dateUtc="2026-01-20T12:37:00Z">
              <w:r w:rsidR="008B4229" w:rsidRPr="008F325A">
                <w:rPr>
                  <w:rFonts w:cs="Calibri"/>
                </w:rPr>
                <w:t>left</w:t>
              </w:r>
              <w:r w:rsidR="008B4229">
                <w:rPr>
                  <w:rFonts w:cs="Calibri"/>
                </w:rPr>
                <w:t>-</w:t>
              </w:r>
            </w:ins>
            <w:r w:rsidRPr="008F325A">
              <w:rPr>
                <w:rFonts w:cs="Calibri"/>
              </w:rPr>
              <w:t>right scale</w:t>
            </w:r>
          </w:p>
        </w:tc>
        <w:tc>
          <w:tcPr>
            <w:tcW w:w="1669" w:type="dxa"/>
          </w:tcPr>
          <w:p w14:paraId="76858D66" w14:textId="77777777" w:rsidR="00B02194" w:rsidRPr="008F325A" w:rsidRDefault="00B02194" w:rsidP="00FE1B7F">
            <w:pPr>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Calibri"/>
              </w:rPr>
            </w:pPr>
            <w:r w:rsidRPr="008F325A">
              <w:rPr>
                <w:rFonts w:cs="Calibri"/>
              </w:rPr>
              <w:t>0.90***</w:t>
            </w:r>
          </w:p>
        </w:tc>
        <w:tc>
          <w:tcPr>
            <w:tcW w:w="1669" w:type="dxa"/>
          </w:tcPr>
          <w:p w14:paraId="7C8E87A6" w14:textId="77777777" w:rsidR="00B02194" w:rsidRPr="008F325A" w:rsidRDefault="00B02194" w:rsidP="00FE1B7F">
            <w:pPr>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Calibri"/>
              </w:rPr>
            </w:pPr>
            <w:r w:rsidRPr="008F325A">
              <w:rPr>
                <w:rFonts w:cs="Calibri"/>
              </w:rPr>
              <w:t>0.010</w:t>
            </w:r>
          </w:p>
        </w:tc>
        <w:tc>
          <w:tcPr>
            <w:tcW w:w="1669" w:type="dxa"/>
          </w:tcPr>
          <w:p w14:paraId="02F6E66A" w14:textId="77777777" w:rsidR="00B02194" w:rsidRPr="008F325A" w:rsidRDefault="00B02194" w:rsidP="00FE1B7F">
            <w:pPr>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Calibri"/>
              </w:rPr>
            </w:pPr>
            <w:r w:rsidRPr="008F325A">
              <w:rPr>
                <w:rFonts w:cs="Calibri"/>
              </w:rPr>
              <w:t>0.89***</w:t>
            </w:r>
          </w:p>
        </w:tc>
        <w:tc>
          <w:tcPr>
            <w:tcW w:w="1669" w:type="dxa"/>
          </w:tcPr>
          <w:p w14:paraId="54F234C4" w14:textId="77777777" w:rsidR="00B02194" w:rsidRPr="008F325A" w:rsidRDefault="00B02194" w:rsidP="00FE1B7F">
            <w:pPr>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Calibri"/>
              </w:rPr>
            </w:pPr>
            <w:r w:rsidRPr="008F325A">
              <w:rPr>
                <w:rFonts w:cs="Calibri"/>
              </w:rPr>
              <w:t>0.010</w:t>
            </w:r>
          </w:p>
        </w:tc>
      </w:tr>
      <w:tr w:rsidR="00B02194" w:rsidRPr="008F325A" w:rsidDel="00650949" w14:paraId="09F1753E" w14:textId="321420BC" w:rsidTr="00B02194">
        <w:trPr>
          <w:cnfStyle w:val="000000010000" w:firstRow="0" w:lastRow="0" w:firstColumn="0" w:lastColumn="0" w:oddVBand="0" w:evenVBand="0" w:oddHBand="0" w:evenHBand="1" w:firstRowFirstColumn="0" w:firstRowLastColumn="0" w:lastRowFirstColumn="0" w:lastRowLastColumn="0"/>
          <w:del w:id="1173" w:author="Meg Walker" w:date="2026-01-20T14:31:00Z"/>
        </w:trPr>
        <w:tc>
          <w:tcPr>
            <w:cnfStyle w:val="001000000000" w:firstRow="0" w:lastRow="0" w:firstColumn="1" w:lastColumn="0" w:oddVBand="0" w:evenVBand="0" w:oddHBand="0" w:evenHBand="0" w:firstRowFirstColumn="0" w:firstRowLastColumn="0" w:lastRowFirstColumn="0" w:lastRowLastColumn="0"/>
            <w:tcW w:w="9360" w:type="dxa"/>
            <w:gridSpan w:val="5"/>
          </w:tcPr>
          <w:p w14:paraId="0F24983F" w14:textId="5AA61F85" w:rsidR="00B02194" w:rsidRPr="008F325A" w:rsidDel="00650949" w:rsidRDefault="00B02194" w:rsidP="00FE1B7F">
            <w:pPr>
              <w:autoSpaceDE w:val="0"/>
              <w:autoSpaceDN w:val="0"/>
              <w:adjustRightInd w:val="0"/>
              <w:spacing w:line="240" w:lineRule="auto"/>
              <w:rPr>
                <w:del w:id="1174" w:author="Meg Walker" w:date="2026-01-20T14:31:00Z" w16du:dateUtc="2026-01-20T14:31:00Z"/>
                <w:rFonts w:ascii="Calibri" w:hAnsi="Calibri" w:cs="Calibri"/>
              </w:rPr>
            </w:pPr>
          </w:p>
        </w:tc>
      </w:tr>
    </w:tbl>
    <w:p w14:paraId="6F126611" w14:textId="77777777" w:rsidR="00AB07B4" w:rsidRPr="00024E75" w:rsidRDefault="00F92EEA" w:rsidP="00AB07B4">
      <w:pPr>
        <w:keepNext/>
        <w:spacing w:after="0" w:line="240" w:lineRule="auto"/>
        <w:rPr>
          <w:ins w:id="1175" w:author="Meg Walker" w:date="2026-01-13T12:07:00Z" w16du:dateUtc="2026-01-13T12:07:00Z"/>
          <w:i/>
          <w:sz w:val="20"/>
          <w:szCs w:val="20"/>
        </w:rPr>
      </w:pPr>
      <w:ins w:id="1176" w:author="Meg Walker" w:date="2026-01-07T15:07:00Z" w16du:dateUtc="2026-01-07T15:07:00Z">
        <w:r>
          <w:rPr>
            <w:noProof/>
          </w:rPr>
          <w:pict w14:anchorId="26AD861A">
            <v:rect id="_x0000_i1043" alt="" style="width:451.3pt;height:1pt;mso-width-percent:0;mso-height-percent:0;mso-width-percent:0;mso-height-percent:0" o:hralign="center" o:hrstd="t" o:hrnoshade="t" o:hr="t" fillcolor="#bfbfbf [2412]" stroked="f"/>
          </w:pict>
        </w:r>
      </w:ins>
    </w:p>
    <w:p w14:paraId="45A53EA9" w14:textId="1B4FED2E" w:rsidR="00437A99" w:rsidRDefault="00437A99" w:rsidP="00AB07B4">
      <w:pPr>
        <w:pStyle w:val="RSSourceandnotes"/>
        <w:spacing w:after="0"/>
      </w:pPr>
      <w:r w:rsidRPr="00437A99">
        <w:t>1 *p&lt;0.05; **p&lt;0.01; ***p&lt;0.001</w:t>
      </w:r>
    </w:p>
    <w:p w14:paraId="2E70AA6E" w14:textId="2DAE39E4" w:rsidR="00437A99" w:rsidRDefault="00D9434A">
      <w:pPr>
        <w:pStyle w:val="RSSourceandnotes"/>
        <w:spacing w:after="0"/>
        <w:ind w:left="851" w:hanging="851"/>
        <w:pPrChange w:id="1177" w:author="Meg Walker" w:date="2026-01-13T12:07:00Z" w16du:dateUtc="2026-01-13T12:07:00Z">
          <w:pPr>
            <w:pStyle w:val="RSSourceandnotes"/>
            <w:spacing w:after="0"/>
          </w:pPr>
        </w:pPrChange>
      </w:pPr>
      <w:r>
        <w:t xml:space="preserve">Source: </w:t>
      </w:r>
      <w:ins w:id="1178" w:author="Meg Walker" w:date="2026-01-13T12:07:00Z" w16du:dateUtc="2026-01-13T12:07:00Z">
        <w:r w:rsidR="00AB07B4">
          <w:tab/>
        </w:r>
      </w:ins>
      <w:r>
        <w:t>Authors’ own analysis of the European Social Survey</w:t>
      </w:r>
      <w:ins w:id="1179" w:author="Meg Walker" w:date="2026-01-20T12:37:00Z" w16du:dateUtc="2026-01-20T12:37:00Z">
        <w:r w:rsidR="008B4229">
          <w:t>.</w:t>
        </w:r>
      </w:ins>
      <w:del w:id="1180" w:author="Meg Walker" w:date="2026-01-20T12:37:00Z" w16du:dateUtc="2026-01-20T12:37:00Z">
        <w:r w:rsidR="00E902A1" w:rsidDel="008B4229">
          <w:delText xml:space="preserve"> </w:delText>
        </w:r>
      </w:del>
    </w:p>
    <w:p w14:paraId="51DD4C73" w14:textId="623B788D" w:rsidR="000E35CE" w:rsidRDefault="00D9434A">
      <w:pPr>
        <w:pStyle w:val="RSSourceandnotes"/>
        <w:spacing w:after="0"/>
        <w:ind w:left="851" w:hanging="851"/>
        <w:pPrChange w:id="1181" w:author="Meg Walker" w:date="2026-01-13T12:07:00Z" w16du:dateUtc="2026-01-13T12:07:00Z">
          <w:pPr>
            <w:pStyle w:val="RSSourceandnotes"/>
            <w:spacing w:after="0"/>
          </w:pPr>
        </w:pPrChange>
      </w:pPr>
      <w:r>
        <w:t xml:space="preserve">Note: </w:t>
      </w:r>
      <w:ins w:id="1182" w:author="Meg Walker" w:date="2026-01-13T12:07:00Z" w16du:dateUtc="2026-01-13T12:07:00Z">
        <w:r w:rsidR="00AB07B4">
          <w:tab/>
        </w:r>
      </w:ins>
      <w:r>
        <w:t>Higher scores on left-right scale indicate placement on the right of centre. ‘Main activity’, ‘Educational attainment’ and ‘ESS round’ omitted (see Annex 1 for full table)</w:t>
      </w:r>
      <w:r w:rsidR="00437A99">
        <w:t xml:space="preserve">. </w:t>
      </w:r>
      <w:r w:rsidR="00437A99" w:rsidRPr="00437A99">
        <w:t>Abbreviations: OR = Odds Ratio, SE = Standard Error</w:t>
      </w:r>
      <w:r w:rsidR="00437A99">
        <w:t xml:space="preserve">. </w:t>
      </w:r>
    </w:p>
    <w:p w14:paraId="4849EA47" w14:textId="5BDDB88F" w:rsidR="00437A99" w:rsidRPr="00650949" w:rsidDel="00650949" w:rsidRDefault="00437A99">
      <w:pPr>
        <w:pStyle w:val="ESRIBodyText"/>
        <w:rPr>
          <w:del w:id="1183" w:author="Meg Walker" w:date="2026-01-20T14:30:00Z" w16du:dateUtc="2026-01-20T14:30:00Z"/>
        </w:rPr>
        <w:pPrChange w:id="1184" w:author="Meg Walker" w:date="2026-01-20T14:31:00Z" w16du:dateUtc="2026-01-20T14:31:00Z">
          <w:pPr>
            <w:pStyle w:val="RSSourceandnotes"/>
            <w:spacing w:after="0"/>
            <w:ind w:left="0" w:firstLine="0"/>
          </w:pPr>
        </w:pPrChange>
      </w:pPr>
    </w:p>
    <w:p w14:paraId="0774D86B" w14:textId="77777777" w:rsidR="006F6FF6" w:rsidRPr="00650949" w:rsidRDefault="006F6FF6" w:rsidP="00650949">
      <w:pPr>
        <w:pStyle w:val="ESRIBodyText"/>
        <w:rPr>
          <w:ins w:id="1185" w:author="Meg Walker" w:date="2026-01-20T12:46:00Z" w16du:dateUtc="2026-01-20T12:46:00Z"/>
        </w:rPr>
      </w:pPr>
    </w:p>
    <w:p w14:paraId="51DD4C74" w14:textId="4EB5820B" w:rsidR="000E35CE" w:rsidRDefault="00D9434A">
      <w:pPr>
        <w:pStyle w:val="ESRIBodyText"/>
        <w:pPrChange w:id="1186" w:author="Meg Walker" w:date="2026-01-13T12:08:00Z" w16du:dateUtc="2026-01-13T12:08:00Z">
          <w:pPr>
            <w:pStyle w:val="BodyText"/>
          </w:pPr>
        </w:pPrChange>
      </w:pPr>
      <w:r>
        <w:t xml:space="preserve">Those who were not born in Ireland are significantly less likely to support redistribution compared to those born in Ireland. This is a pattern found in other European countries by Gonnot and </w:t>
      </w:r>
      <w:ins w:id="1187" w:author="Meg Walker" w:date="2026-01-20T12:47:00Z" w16du:dateUtc="2026-01-20T12:47:00Z">
        <w:r w:rsidR="00D9366B">
          <w:t xml:space="preserve">lo </w:t>
        </w:r>
      </w:ins>
      <w:r>
        <w:t xml:space="preserve">Polito </w:t>
      </w:r>
      <w:r w:rsidRPr="00D9366B">
        <w:t>(</w:t>
      </w:r>
      <w:r w:rsidRPr="00D9366B">
        <w:fldChar w:fldCharType="begin"/>
      </w:r>
      <w:r w:rsidRPr="00D9366B">
        <w:instrText>HYPERLINK \l "ref-gonnot_cultural_2023" \h</w:instrText>
      </w:r>
      <w:r w:rsidRPr="00D9366B">
        <w:fldChar w:fldCharType="separate"/>
      </w:r>
      <w:r w:rsidRPr="00D9366B">
        <w:rPr>
          <w:rPrChange w:id="1188" w:author="Meg Walker" w:date="2026-01-20T12:47:00Z" w16du:dateUtc="2026-01-20T12:47:00Z">
            <w:rPr>
              <w:rStyle w:val="Hyperlink"/>
            </w:rPr>
          </w:rPrChange>
        </w:rPr>
        <w:t>2023</w:t>
      </w:r>
      <w:r w:rsidRPr="00D9366B">
        <w:fldChar w:fldCharType="end"/>
      </w:r>
      <w:r w:rsidRPr="00D9366B">
        <w:t>),</w:t>
      </w:r>
      <w:r>
        <w:t xml:space="preserve"> who suggest</w:t>
      </w:r>
      <w:del w:id="1189" w:author="Meg Walker" w:date="2026-01-20T14:26:00Z" w16du:dateUtc="2026-01-20T14:26:00Z">
        <w:r w:rsidDel="00650949">
          <w:delText>s</w:delText>
        </w:r>
      </w:del>
      <w:r>
        <w:t xml:space="preserve"> that this could be explained by experiences with discrimination and lower access to social benefits. As discussed earlier in this chapter, both female respondents and those who place themselves on the left of the left-right scale are more likely to support income redistribution, even when controlling for other factors such as age and social class</w:t>
      </w:r>
      <w:r w:rsidRPr="00967CE4">
        <w:rPr>
          <w:rStyle w:val="FootnoteReference"/>
        </w:rPr>
        <w:footnoteReference w:id="6"/>
      </w:r>
      <w:r>
        <w:t>.</w:t>
      </w:r>
      <w:r w:rsidR="00B02194">
        <w:t xml:space="preserve"> Although</w:t>
      </w:r>
      <w:ins w:id="1193" w:author="Meg Walker" w:date="2026-01-20T14:27:00Z" w16du:dateUtc="2026-01-20T14:27:00Z">
        <w:r w:rsidR="00650949">
          <w:t>,</w:t>
        </w:r>
      </w:ins>
      <w:r w:rsidR="00B02194">
        <w:t xml:space="preserve"> the coefficient for female respondents is not significant in the model for ‘strong agreement’. </w:t>
      </w:r>
    </w:p>
    <w:p w14:paraId="747B926D" w14:textId="2200CBB9" w:rsidR="005B4F71" w:rsidRDefault="00D9434A">
      <w:pPr>
        <w:pStyle w:val="ESRIBodyText"/>
        <w:rPr>
          <w:ins w:id="1194" w:author="Meg Walker" w:date="2026-01-12T17:47:00Z" w16du:dateUtc="2026-01-12T17:47:00Z"/>
        </w:rPr>
        <w:sectPr w:rsidR="005B4F71" w:rsidSect="005B4F71">
          <w:headerReference w:type="default" r:id="rId35"/>
          <w:pgSz w:w="11906" w:h="16838"/>
          <w:pgMar w:top="1440" w:right="1440" w:bottom="851" w:left="1440" w:header="709" w:footer="709" w:gutter="0"/>
          <w:cols w:space="708"/>
          <w:docGrid w:linePitch="360"/>
        </w:sectPr>
        <w:pPrChange w:id="1200" w:author="Meg Walker" w:date="2026-01-13T12:08:00Z" w16du:dateUtc="2026-01-13T12:08:00Z">
          <w:pPr>
            <w:pStyle w:val="BodyText"/>
          </w:pPr>
        </w:pPrChange>
      </w:pPr>
      <w:r>
        <w:t xml:space="preserve">Overall, the examination of individual factors associated with support for income redistribution in Ireland goes in the same direction of the literature pointing out the role of material interests (financial situation) and perspectives of upward mobility (social class) </w:t>
      </w:r>
      <w:ins w:id="1201" w:author="Meg Walker" w:date="2026-01-20T14:28:00Z" w16du:dateUtc="2026-01-20T14:28:00Z">
        <w:r w:rsidR="00650949">
          <w:t>(</w:t>
        </w:r>
      </w:ins>
      <w:del w:id="1202" w:author="Meg Walker" w:date="2026-01-20T14:29:00Z" w16du:dateUtc="2026-01-20T14:29:00Z">
        <w:r w:rsidRPr="00650949" w:rsidDel="00650949">
          <w:delText xml:space="preserve">Bonnet et al. </w:delText>
        </w:r>
      </w:del>
      <w:del w:id="1203" w:author="Meg Walker" w:date="2026-01-20T14:28:00Z" w16du:dateUtc="2026-01-20T14:28:00Z">
        <w:r w:rsidRPr="00650949" w:rsidDel="00650949">
          <w:delText>(</w:delText>
        </w:r>
      </w:del>
      <w:r w:rsidRPr="00650949">
        <w:fldChar w:fldCharType="begin"/>
      </w:r>
      <w:r w:rsidRPr="00650949">
        <w:instrText>HYPERLINK \l "ref-bonnet_what_2024" \h</w:instrText>
      </w:r>
      <w:r w:rsidRPr="00650949">
        <w:fldChar w:fldCharType="separate"/>
      </w:r>
      <w:del w:id="1204" w:author="Meg Walker" w:date="2026-01-20T14:29:00Z" w16du:dateUtc="2026-01-20T14:29:00Z">
        <w:r w:rsidRPr="00650949" w:rsidDel="00650949">
          <w:rPr>
            <w:rPrChange w:id="1205" w:author="Meg Walker" w:date="2026-01-20T14:29:00Z" w16du:dateUtc="2026-01-20T14:29:00Z">
              <w:rPr>
                <w:rStyle w:val="Hyperlink"/>
              </w:rPr>
            </w:rPrChange>
          </w:rPr>
          <w:delText>2</w:delText>
        </w:r>
      </w:del>
      <w:ins w:id="1206" w:author="Meg Walker" w:date="2026-01-20T14:28:00Z" w16du:dateUtc="2026-01-20T14:28:00Z">
        <w:r w:rsidR="00650949" w:rsidRPr="00650949">
          <w:rPr>
            <w:rPrChange w:id="1207" w:author="Meg Walker" w:date="2026-01-20T14:29:00Z" w16du:dateUtc="2026-01-20T14:29:00Z">
              <w:rPr>
                <w:rStyle w:val="Hyperlink"/>
              </w:rPr>
            </w:rPrChange>
          </w:rPr>
          <w:t>Bonnet et al., 2</w:t>
        </w:r>
      </w:ins>
      <w:r w:rsidRPr="00650949">
        <w:rPr>
          <w:rPrChange w:id="1208" w:author="Meg Walker" w:date="2026-01-20T14:29:00Z" w16du:dateUtc="2026-01-20T14:29:00Z">
            <w:rPr>
              <w:rStyle w:val="Hyperlink"/>
            </w:rPr>
          </w:rPrChange>
        </w:rPr>
        <w:t>024</w:t>
      </w:r>
      <w:r w:rsidRPr="00650949">
        <w:fldChar w:fldCharType="end"/>
      </w:r>
      <w:r w:rsidRPr="00650949">
        <w:t>).</w:t>
      </w:r>
      <w:bookmarkStart w:id="1209" w:name="sec-what"/>
      <w:bookmarkEnd w:id="774"/>
      <w:bookmarkEnd w:id="1068"/>
      <w:r w:rsidR="00280A33">
        <w:t xml:space="preserve"> Some studies also point out to the relevance of interpersonal trust as a predictor of support for redistribution. However, the ESS variable on interpersonal trust is not statistically significant </w:t>
      </w:r>
      <w:ins w:id="1210" w:author="Meg Walker" w:date="2026-01-20T14:32:00Z" w16du:dateUtc="2026-01-20T14:32:00Z">
        <w:r w:rsidR="00650949">
          <w:br/>
        </w:r>
      </w:ins>
      <w:r w:rsidR="00280A33">
        <w:t>when included in this model (</w:t>
      </w:r>
      <w:commentRangeStart w:id="1211"/>
      <w:r w:rsidR="00280A33">
        <w:t xml:space="preserve">see </w:t>
      </w:r>
      <w:del w:id="1212" w:author="Daniel Capistrano" w:date="2026-01-25T16:53:00Z" w16du:dateUtc="2026-01-25T16:53:00Z">
        <w:r w:rsidR="00280A33" w:rsidDel="00671124">
          <w:delText xml:space="preserve">Appendix </w:delText>
        </w:r>
      </w:del>
      <w:ins w:id="1213" w:author="Daniel Capistrano" w:date="2026-01-25T16:53:00Z" w16du:dateUtc="2026-01-25T16:53:00Z">
        <w:r w:rsidR="00671124">
          <w:t>Annex</w:t>
        </w:r>
        <w:r w:rsidR="00671124">
          <w:t xml:space="preserve"> </w:t>
        </w:r>
      </w:ins>
      <w:r w:rsidR="00280A33">
        <w:t>1</w:t>
      </w:r>
      <w:commentRangeEnd w:id="1211"/>
      <w:r w:rsidR="00650949">
        <w:rPr>
          <w:rStyle w:val="CommentReference"/>
          <w:sz w:val="22"/>
          <w:szCs w:val="22"/>
        </w:rPr>
        <w:commentReference w:id="1211"/>
      </w:r>
      <w:r w:rsidR="00280A33">
        <w:t>).</w:t>
      </w:r>
    </w:p>
    <w:p w14:paraId="6DD8C56D" w14:textId="32BD534E" w:rsidR="006A45B7" w:rsidDel="005B4F71" w:rsidRDefault="006A45B7" w:rsidP="008E79E2">
      <w:pPr>
        <w:pStyle w:val="BodyText"/>
        <w:rPr>
          <w:del w:id="1214" w:author="Meg Walker" w:date="2026-01-12T17:47:00Z" w16du:dateUtc="2026-01-12T17:47:00Z"/>
          <w:rFonts w:eastAsia="Batang" w:cs="Times New Roman"/>
          <w:b/>
          <w:caps/>
          <w:color w:val="1F355E"/>
          <w:sz w:val="32"/>
          <w:szCs w:val="32"/>
        </w:rPr>
      </w:pPr>
      <w:del w:id="1215" w:author="Meg Walker" w:date="2026-01-12T17:47:00Z" w16du:dateUtc="2026-01-12T17:47:00Z">
        <w:r w:rsidDel="005B4F71">
          <w:lastRenderedPageBreak/>
          <w:br w:type="page"/>
        </w:r>
      </w:del>
    </w:p>
    <w:p w14:paraId="51DD4C76" w14:textId="20DD88E0" w:rsidR="000E35CE" w:rsidRPr="0093680A" w:rsidRDefault="006A45B7" w:rsidP="0093680A">
      <w:pPr>
        <w:pStyle w:val="RSCHAPTERNUMBER"/>
      </w:pPr>
      <w:bookmarkStart w:id="1216" w:name="_Toc210983448"/>
      <w:bookmarkStart w:id="1217" w:name="_Toc211497174"/>
      <w:bookmarkStart w:id="1218" w:name="Chapter3"/>
      <w:r>
        <w:t xml:space="preserve">CHAPTER </w:t>
      </w:r>
      <w:r w:rsidR="00D9434A" w:rsidRPr="0093680A">
        <w:t>3</w:t>
      </w:r>
      <w:bookmarkEnd w:id="1216"/>
      <w:bookmarkEnd w:id="1217"/>
    </w:p>
    <w:p w14:paraId="6056F8EA" w14:textId="7DC0C003" w:rsidR="0093680A" w:rsidRDefault="006A45B7">
      <w:pPr>
        <w:pStyle w:val="ESRIChapterName"/>
        <w:pPrChange w:id="1219" w:author="Meg Walker" w:date="2026-01-13T12:08:00Z" w16du:dateUtc="2026-01-13T12:08:00Z">
          <w:pPr>
            <w:pStyle w:val="RSChaptername"/>
          </w:pPr>
        </w:pPrChange>
      </w:pPr>
      <w:bookmarkStart w:id="1220" w:name="_Toc210983449"/>
      <w:bookmarkStart w:id="1221" w:name="_Toc211497175"/>
      <w:bookmarkEnd w:id="1218"/>
      <w:r w:rsidRPr="006A45B7">
        <w:t>WHAT DO PEOPLE THINK ABOUT WELFARE</w:t>
      </w:r>
      <w:r w:rsidR="008E79E2">
        <w:t xml:space="preserve"> AND TAX</w:t>
      </w:r>
      <w:r w:rsidRPr="006A45B7">
        <w:t xml:space="preserve"> POLICIES?</w:t>
      </w:r>
      <w:bookmarkEnd w:id="1220"/>
      <w:bookmarkEnd w:id="1221"/>
    </w:p>
    <w:p w14:paraId="2FF93414" w14:textId="77777777" w:rsidR="00AB07B4" w:rsidRDefault="00AB07B4" w:rsidP="00AB07B4">
      <w:pPr>
        <w:pStyle w:val="ESRIBodyText"/>
        <w:rPr>
          <w:ins w:id="1222" w:author="Meg Walker" w:date="2026-01-13T12:08:00Z" w16du:dateUtc="2026-01-13T12:08:00Z"/>
        </w:rPr>
      </w:pPr>
    </w:p>
    <w:p w14:paraId="51DD4C77" w14:textId="68394E58" w:rsidR="000E35CE" w:rsidRDefault="00D9434A">
      <w:pPr>
        <w:pStyle w:val="ESRIBodyText"/>
        <w:pPrChange w:id="1223" w:author="Meg Walker" w:date="2026-01-13T12:08:00Z" w16du:dateUtc="2026-01-13T12:08:00Z">
          <w:pPr>
            <w:pStyle w:val="FirstParagraph"/>
          </w:pPr>
        </w:pPrChange>
      </w:pPr>
      <w:r>
        <w:t>This chapter moves from general support for redistribution to consider individuals</w:t>
      </w:r>
      <w:ins w:id="1224" w:author="Meg Walker" w:date="2026-01-20T15:25:00Z" w16du:dateUtc="2026-01-20T15:25:00Z">
        <w:r w:rsidR="00F81FF1">
          <w:t>’</w:t>
        </w:r>
      </w:ins>
      <w:r>
        <w:t xml:space="preserve"> perceptions of fairness and their support for specific policies. </w:t>
      </w:r>
      <w:r w:rsidR="00736F36">
        <w:t>Is</w:t>
      </w:r>
      <w:r>
        <w:t xml:space="preserve"> the general public more or less favo</w:t>
      </w:r>
      <w:r w:rsidR="00736F36">
        <w:t>u</w:t>
      </w:r>
      <w:r>
        <w:t>rable of policies directed at specific groups? Is there evidence of a hierarchy of recipients? It also considers beliefs about the causes of inequality and how such beliefs relate to attitudes towards redistribution.</w:t>
      </w:r>
    </w:p>
    <w:p w14:paraId="51DD4C78" w14:textId="25D4B7CA" w:rsidR="000E35CE" w:rsidRDefault="00D9434A">
      <w:pPr>
        <w:pStyle w:val="ESRIBodyText"/>
        <w:pPrChange w:id="1225" w:author="Meg Walker" w:date="2026-01-13T12:08:00Z" w16du:dateUtc="2026-01-13T12:08:00Z">
          <w:pPr>
            <w:pStyle w:val="BodyText"/>
          </w:pPr>
        </w:pPrChange>
      </w:pPr>
      <w:r>
        <w:t xml:space="preserve">The data analysed in this chapter draws on a special module from the European Social Survey </w:t>
      </w:r>
      <w:ins w:id="1226" w:author="Meg Walker" w:date="2026-01-20T15:26:00Z" w16du:dateUtc="2026-01-20T15:26:00Z">
        <w:r w:rsidR="00F81FF1">
          <w:t xml:space="preserve">(ESS) </w:t>
        </w:r>
      </w:ins>
      <w:r>
        <w:t>on welfare attitudes that was fielded in 2009 (Round 4) and repeated in 2016 (Round 8) (</w:t>
      </w:r>
      <w:r w:rsidRPr="00F81FF1">
        <w:t>see</w:t>
      </w:r>
      <w:del w:id="1227" w:author="Meg Walker" w:date="2026-01-20T15:28:00Z" w16du:dateUtc="2026-01-20T15:28:00Z">
        <w:r w:rsidRPr="00F81FF1" w:rsidDel="00F81FF1">
          <w:delText xml:space="preserve"> Meuleman et al.</w:delText>
        </w:r>
      </w:del>
      <w:r w:rsidRPr="00F81FF1">
        <w:t xml:space="preserve"> </w:t>
      </w:r>
      <w:del w:id="1228" w:author="Meg Walker" w:date="2026-01-20T15:28:00Z" w16du:dateUtc="2026-01-20T15:28:00Z">
        <w:r w:rsidRPr="00F81FF1" w:rsidDel="00F81FF1">
          <w:delText>(</w:delText>
        </w:r>
      </w:del>
      <w:r w:rsidRPr="00F81FF1">
        <w:fldChar w:fldCharType="begin"/>
      </w:r>
      <w:r w:rsidRPr="00F81FF1">
        <w:instrText>HYPERLINK \l "ref-meuleman_past_2018" \h</w:instrText>
      </w:r>
      <w:r w:rsidRPr="00F81FF1">
        <w:fldChar w:fldCharType="separate"/>
      </w:r>
      <w:ins w:id="1229" w:author="Meg Walker" w:date="2026-01-20T15:27:00Z" w16du:dateUtc="2026-01-20T15:27:00Z">
        <w:r w:rsidR="00F81FF1" w:rsidRPr="00F81FF1">
          <w:rPr>
            <w:rPrChange w:id="1230" w:author="Meg Walker" w:date="2026-01-20T15:28:00Z" w16du:dateUtc="2026-01-20T15:28:00Z">
              <w:rPr>
                <w:rStyle w:val="Hyperlink"/>
              </w:rPr>
            </w:rPrChange>
          </w:rPr>
          <w:t>Meuleman et al., 2</w:t>
        </w:r>
      </w:ins>
      <w:del w:id="1231" w:author="Meg Walker" w:date="2026-01-20T15:27:00Z" w16du:dateUtc="2026-01-20T15:27:00Z">
        <w:r w:rsidRPr="00F81FF1" w:rsidDel="00F81FF1">
          <w:rPr>
            <w:rPrChange w:id="1232" w:author="Meg Walker" w:date="2026-01-20T15:28:00Z" w16du:dateUtc="2026-01-20T15:28:00Z">
              <w:rPr>
                <w:rStyle w:val="Hyperlink"/>
              </w:rPr>
            </w:rPrChange>
          </w:rPr>
          <w:delText>2</w:delText>
        </w:r>
      </w:del>
      <w:r w:rsidRPr="00F81FF1">
        <w:rPr>
          <w:rPrChange w:id="1233" w:author="Meg Walker" w:date="2026-01-20T15:28:00Z" w16du:dateUtc="2026-01-20T15:28:00Z">
            <w:rPr>
              <w:rStyle w:val="Hyperlink"/>
            </w:rPr>
          </w:rPrChange>
        </w:rPr>
        <w:t>018</w:t>
      </w:r>
      <w:r w:rsidRPr="00F81FF1">
        <w:fldChar w:fldCharType="end"/>
      </w:r>
      <w:del w:id="1234" w:author="Meg Walker" w:date="2026-01-20T15:28:00Z" w16du:dateUtc="2026-01-20T15:28:00Z">
        <w:r w:rsidRPr="00F81FF1" w:rsidDel="00F81FF1">
          <w:delText>)</w:delText>
        </w:r>
      </w:del>
      <w:r w:rsidRPr="00F81FF1">
        <w:t xml:space="preserve"> for</w:t>
      </w:r>
      <w:r>
        <w:t xml:space="preserve"> more on this module). These rounds of data collection contain additional questions on beliefs about welfare, social benefits and their beneficiaries.</w:t>
      </w:r>
    </w:p>
    <w:p w14:paraId="51DD4C79" w14:textId="69FBD434" w:rsidR="000E35CE" w:rsidRDefault="00D9434A">
      <w:pPr>
        <w:pStyle w:val="ESRI11"/>
        <w:pPrChange w:id="1235" w:author="Meg Walker" w:date="2026-01-13T12:08:00Z" w16du:dateUtc="2026-01-13T12:08:00Z">
          <w:pPr>
            <w:pStyle w:val="Heading2"/>
          </w:pPr>
        </w:pPrChange>
      </w:pPr>
      <w:bookmarkStart w:id="1236" w:name="_Toc211497176"/>
      <w:bookmarkStart w:id="1237" w:name="X2bed07455a0f9c2bf8a95c136e5f0add8a4cf38"/>
      <w:r>
        <w:t xml:space="preserve">3.1 </w:t>
      </w:r>
      <w:ins w:id="1238" w:author="Meg Walker" w:date="2026-01-13T12:08:00Z" w16du:dateUtc="2026-01-13T12:08:00Z">
        <w:r w:rsidR="00AB07B4">
          <w:tab/>
        </w:r>
      </w:ins>
      <w:r>
        <w:t xml:space="preserve">Meritocratic differences are acceptable for younger </w:t>
      </w:r>
      <w:ins w:id="1239" w:author="Meg Walker" w:date="2026-01-20T15:36:00Z" w16du:dateUtc="2026-01-20T15:36:00Z">
        <w:r w:rsidR="002A0527">
          <w:t xml:space="preserve">respondents </w:t>
        </w:r>
      </w:ins>
      <w:r>
        <w:t xml:space="preserve">and </w:t>
      </w:r>
      <w:del w:id="1240" w:author="Meg Walker" w:date="2026-01-20T15:36:00Z" w16du:dateUtc="2026-01-20T15:36:00Z">
        <w:r w:rsidR="00F23B7E" w:rsidDel="002A0527">
          <w:delText xml:space="preserve">respondents </w:delText>
        </w:r>
      </w:del>
      <w:ins w:id="1241" w:author="Meg Walker" w:date="2026-01-20T15:36:00Z" w16du:dateUtc="2026-01-20T15:36:00Z">
        <w:r w:rsidR="002A0527">
          <w:t xml:space="preserve">those </w:t>
        </w:r>
      </w:ins>
      <w:r w:rsidR="004C5041">
        <w:t xml:space="preserve">who position themselves more </w:t>
      </w:r>
      <w:ins w:id="1242" w:author="Meg Walker" w:date="2026-01-20T15:36:00Z" w16du:dateUtc="2026-01-20T15:36:00Z">
        <w:r w:rsidR="002A0527">
          <w:br/>
        </w:r>
      </w:ins>
      <w:r w:rsidR="004C5041">
        <w:t>to the right of the ideological scale</w:t>
      </w:r>
      <w:bookmarkEnd w:id="1236"/>
    </w:p>
    <w:p w14:paraId="51DD4C7A" w14:textId="1BDD489B" w:rsidR="000E35CE" w:rsidRPr="00AB07B4" w:rsidRDefault="00D9434A">
      <w:pPr>
        <w:pStyle w:val="ESRIBodyText"/>
        <w:pPrChange w:id="1243" w:author="Meg Walker" w:date="2026-01-13T12:09:00Z" w16du:dateUtc="2026-01-13T12:09:00Z">
          <w:pPr>
            <w:pStyle w:val="FirstParagraph"/>
          </w:pPr>
        </w:pPrChange>
      </w:pPr>
      <w:r w:rsidRPr="00AB07B4">
        <w:t xml:space="preserve">As discussed in the previous chapter, a few socio-demographic characteristics </w:t>
      </w:r>
      <w:ins w:id="1244" w:author="Meg Walker" w:date="2026-01-20T15:33:00Z" w16du:dateUtc="2026-01-20T15:33:00Z">
        <w:r w:rsidR="002A0527">
          <w:br/>
        </w:r>
      </w:ins>
      <w:r w:rsidRPr="00AB07B4">
        <w:t xml:space="preserve">such as age and social class may influence people’s views on redistribution. </w:t>
      </w:r>
      <w:ins w:id="1245" w:author="Meg Walker" w:date="2026-01-20T15:33:00Z" w16du:dateUtc="2026-01-20T15:33:00Z">
        <w:r w:rsidR="002A0527">
          <w:br/>
        </w:r>
      </w:ins>
      <w:r w:rsidRPr="00AB07B4">
        <w:t>The connection between these two factors, social position and redistributive preferences, tend to be explained by self-interest, meaning that people may support redistribution if they believe that it would improve their own material conditions and lives. However, a large body of research shows that other factors related to people</w:t>
      </w:r>
      <w:ins w:id="1246" w:author="Meg Walker" w:date="2026-01-20T15:34:00Z" w16du:dateUtc="2026-01-20T15:34:00Z">
        <w:r w:rsidR="002A0527">
          <w:t>’</w:t>
        </w:r>
      </w:ins>
      <w:r w:rsidRPr="00AB07B4">
        <w:t>s</w:t>
      </w:r>
      <w:del w:id="1247" w:author="Meg Walker" w:date="2026-01-20T15:34:00Z" w16du:dateUtc="2026-01-20T15:34:00Z">
        <w:r w:rsidRPr="00AB07B4" w:rsidDel="002A0527">
          <w:delText>’</w:delText>
        </w:r>
      </w:del>
      <w:r w:rsidRPr="00AB07B4">
        <w:t xml:space="preserve"> views on fairness are also relevant to understand overall support to welfare </w:t>
      </w:r>
      <w:r w:rsidRPr="002A0527">
        <w:t>policies (</w:t>
      </w:r>
      <w:r w:rsidRPr="002A0527">
        <w:fldChar w:fldCharType="begin"/>
      </w:r>
      <w:r w:rsidRPr="002A0527">
        <w:instrText>HYPERLINK \l "ref-cavaille_fair_2025" \h</w:instrText>
      </w:r>
      <w:r w:rsidRPr="002A0527">
        <w:fldChar w:fldCharType="separate"/>
      </w:r>
      <w:r w:rsidRPr="002A0527">
        <w:rPr>
          <w:rPrChange w:id="1248" w:author="Meg Walker" w:date="2026-01-20T15:34:00Z" w16du:dateUtc="2026-01-20T15:34:00Z">
            <w:rPr>
              <w:rStyle w:val="Hyperlink"/>
              <w:rFonts w:cstheme="minorBidi"/>
              <w:color w:val="auto"/>
            </w:rPr>
          </w:rPrChange>
        </w:rPr>
        <w:t>Cavaillé</w:t>
      </w:r>
      <w:ins w:id="1249" w:author="Meg Walker" w:date="2026-01-20T15:34:00Z" w16du:dateUtc="2026-01-20T15:34:00Z">
        <w:r w:rsidR="002A0527" w:rsidRPr="002A0527">
          <w:rPr>
            <w:rPrChange w:id="1250" w:author="Meg Walker" w:date="2026-01-20T15:34:00Z" w16du:dateUtc="2026-01-20T15:34:00Z">
              <w:rPr>
                <w:rStyle w:val="Hyperlink"/>
                <w:rFonts w:cstheme="minorBidi"/>
                <w:color w:val="auto"/>
              </w:rPr>
            </w:rPrChange>
          </w:rPr>
          <w:t>,</w:t>
        </w:r>
      </w:ins>
      <w:r w:rsidRPr="002A0527">
        <w:rPr>
          <w:rPrChange w:id="1251" w:author="Meg Walker" w:date="2026-01-20T15:34:00Z" w16du:dateUtc="2026-01-20T15:34:00Z">
            <w:rPr>
              <w:rStyle w:val="Hyperlink"/>
              <w:rFonts w:cstheme="minorBidi"/>
              <w:color w:val="auto"/>
            </w:rPr>
          </w:rPrChange>
        </w:rPr>
        <w:t xml:space="preserve"> 2025</w:t>
      </w:r>
      <w:r w:rsidRPr="002A0527">
        <w:fldChar w:fldCharType="end"/>
      </w:r>
      <w:r w:rsidRPr="002A0527">
        <w:t>).</w:t>
      </w:r>
    </w:p>
    <w:p w14:paraId="51DD4C7B" w14:textId="1BE5FF27" w:rsidR="000E35CE" w:rsidRDefault="00D9434A">
      <w:pPr>
        <w:pStyle w:val="ESRIBodyText"/>
        <w:pPrChange w:id="1252" w:author="Meg Walker" w:date="2026-01-13T12:09:00Z" w16du:dateUtc="2026-01-13T12:09:00Z">
          <w:pPr>
            <w:pStyle w:val="BodyText"/>
          </w:pPr>
        </w:pPrChange>
      </w:pPr>
      <w:r>
        <w:t xml:space="preserve">In the 2016 ESS, respondents were asked to what extent they agree with the statement that </w:t>
      </w:r>
      <w:r w:rsidRPr="00AB07B4">
        <w:rPr>
          <w:rPrChange w:id="1253" w:author="Meg Walker" w:date="2026-01-13T12:09:00Z" w16du:dateUtc="2026-01-13T12:09:00Z">
            <w:rPr>
              <w:i/>
              <w:iCs/>
            </w:rPr>
          </w:rPrChange>
        </w:rPr>
        <w:t>‘Large differences in people’s incomes are acceptable to properly reward differences in talents and efforts’</w:t>
      </w:r>
      <w:r w:rsidRPr="00AB07B4">
        <w:t xml:space="preserve">. </w:t>
      </w:r>
      <w:r>
        <w:t xml:space="preserve">The majority of participants in Ireland (58%) either </w:t>
      </w:r>
      <w:del w:id="1254" w:author="Meg Walker" w:date="2026-01-13T12:09:00Z" w16du:dateUtc="2026-01-13T12:09:00Z">
        <w:r w:rsidDel="00AB07B4">
          <w:delText>“</w:delText>
        </w:r>
      </w:del>
      <w:ins w:id="1255" w:author="Meg Walker" w:date="2026-01-13T12:09:00Z" w16du:dateUtc="2026-01-13T12:09:00Z">
        <w:r w:rsidR="00AB07B4">
          <w:t>‘</w:t>
        </w:r>
      </w:ins>
      <w:r>
        <w:t>agree</w:t>
      </w:r>
      <w:del w:id="1256" w:author="Meg Walker" w:date="2026-01-13T12:09:00Z" w16du:dateUtc="2026-01-13T12:09:00Z">
        <w:r w:rsidDel="00AB07B4">
          <w:delText xml:space="preserve">” </w:delText>
        </w:r>
      </w:del>
      <w:ins w:id="1257" w:author="Meg Walker" w:date="2026-01-13T12:09:00Z" w16du:dateUtc="2026-01-13T12:09:00Z">
        <w:r w:rsidR="00AB07B4">
          <w:t xml:space="preserve">’ </w:t>
        </w:r>
      </w:ins>
      <w:r>
        <w:t xml:space="preserve">or </w:t>
      </w:r>
      <w:del w:id="1258" w:author="Meg Walker" w:date="2026-01-13T12:09:00Z" w16du:dateUtc="2026-01-13T12:09:00Z">
        <w:r w:rsidDel="00AB07B4">
          <w:delText>“</w:delText>
        </w:r>
      </w:del>
      <w:ins w:id="1259" w:author="Meg Walker" w:date="2026-01-13T12:09:00Z" w16du:dateUtc="2026-01-13T12:09:00Z">
        <w:r w:rsidR="00AB07B4">
          <w:t>‘</w:t>
        </w:r>
      </w:ins>
      <w:r>
        <w:t>agree strongly</w:t>
      </w:r>
      <w:del w:id="1260" w:author="Meg Walker" w:date="2026-01-13T12:09:00Z" w16du:dateUtc="2026-01-13T12:09:00Z">
        <w:r w:rsidDel="00AB07B4">
          <w:delText xml:space="preserve">” </w:delText>
        </w:r>
      </w:del>
      <w:ins w:id="1261" w:author="Meg Walker" w:date="2026-01-13T12:09:00Z" w16du:dateUtc="2026-01-13T12:09:00Z">
        <w:r w:rsidR="00AB07B4">
          <w:t xml:space="preserve">’ </w:t>
        </w:r>
      </w:ins>
      <w:r>
        <w:t>with the statement.</w:t>
      </w:r>
    </w:p>
    <w:p w14:paraId="51DD4C7C" w14:textId="04F88685" w:rsidR="000E35CE" w:rsidRPr="002A0527" w:rsidRDefault="00D9434A">
      <w:pPr>
        <w:pStyle w:val="ESRIBodyText"/>
        <w:pPrChange w:id="1262" w:author="Meg Walker" w:date="2026-01-20T15:35:00Z" w16du:dateUtc="2026-01-20T15:35:00Z">
          <w:pPr>
            <w:pStyle w:val="BodyText"/>
          </w:pPr>
        </w:pPrChange>
      </w:pPr>
      <w:r w:rsidRPr="002A0527">
        <w:t xml:space="preserve">A multivariate analysis with the same explanatory variables from the model of </w:t>
      </w:r>
      <w:del w:id="1263" w:author="Meg Walker" w:date="2026-01-20T15:35:00Z" w16du:dateUtc="2026-01-20T15:35:00Z">
        <w:r w:rsidRPr="002A0527" w:rsidDel="002A0527">
          <w:delText xml:space="preserve">the </w:delText>
        </w:r>
      </w:del>
      <w:r w:rsidRPr="002A0527">
        <w:fldChar w:fldCharType="begin"/>
      </w:r>
      <w:r w:rsidRPr="002A0527">
        <w:instrText>HYPERLINK \l "tbl-multiv-gincdif" \h</w:instrText>
      </w:r>
      <w:r w:rsidRPr="002A0527">
        <w:fldChar w:fldCharType="separate"/>
      </w:r>
      <w:r w:rsidRPr="002A0527">
        <w:rPr>
          <w:rPrChange w:id="1264" w:author="Meg Walker" w:date="2026-01-20T15:35:00Z" w16du:dateUtc="2026-01-20T15:35:00Z">
            <w:rPr>
              <w:rStyle w:val="Hyperlink"/>
              <w:rFonts w:cstheme="minorBidi"/>
              <w:color w:val="auto"/>
            </w:rPr>
          </w:rPrChange>
        </w:rPr>
        <w:t>Table</w:t>
      </w:r>
      <w:ins w:id="1265" w:author="Meg Walker" w:date="2026-01-20T15:35:00Z" w16du:dateUtc="2026-01-20T15:35:00Z">
        <w:r w:rsidR="002A0527" w:rsidRPr="002A0527">
          <w:rPr>
            <w:rPrChange w:id="1266" w:author="Meg Walker" w:date="2026-01-20T15:35:00Z" w16du:dateUtc="2026-01-20T15:35:00Z">
              <w:rPr>
                <w:rStyle w:val="Hyperlink"/>
                <w:rFonts w:cstheme="minorBidi"/>
                <w:color w:val="auto"/>
              </w:rPr>
            </w:rPrChange>
          </w:rPr>
          <w:t xml:space="preserve"> </w:t>
        </w:r>
      </w:ins>
      <w:del w:id="1267" w:author="Meg Walker" w:date="2026-01-20T15:35:00Z" w16du:dateUtc="2026-01-20T15:35:00Z">
        <w:r w:rsidRPr="002A0527" w:rsidDel="002A0527">
          <w:rPr>
            <w:rPrChange w:id="1268" w:author="Meg Walker" w:date="2026-01-20T15:35:00Z" w16du:dateUtc="2026-01-20T15:35:00Z">
              <w:rPr>
                <w:rStyle w:val="Hyperlink"/>
                <w:rFonts w:cstheme="minorBidi"/>
                <w:color w:val="auto"/>
              </w:rPr>
            </w:rPrChange>
          </w:rPr>
          <w:delText> </w:delText>
        </w:r>
      </w:del>
      <w:r w:rsidRPr="002A0527">
        <w:rPr>
          <w:rPrChange w:id="1269" w:author="Meg Walker" w:date="2026-01-20T15:35:00Z" w16du:dateUtc="2026-01-20T15:35:00Z">
            <w:rPr>
              <w:rStyle w:val="Hyperlink"/>
              <w:rFonts w:cstheme="minorBidi"/>
              <w:color w:val="auto"/>
            </w:rPr>
          </w:rPrChange>
        </w:rPr>
        <w:t>2.1</w:t>
      </w:r>
      <w:r w:rsidRPr="002A0527">
        <w:fldChar w:fldCharType="end"/>
      </w:r>
      <w:r w:rsidRPr="002A0527">
        <w:t xml:space="preserve"> suggests that gender and class are not statistically significant predictors of agreement that large differences in incomes are acceptable. However, older respondents and those who identify more with the political right tend to agree more with this statement.</w:t>
      </w:r>
    </w:p>
    <w:p w14:paraId="51DD4C7D" w14:textId="477C1992" w:rsidR="000E35CE" w:rsidRDefault="00D9434A">
      <w:pPr>
        <w:pStyle w:val="ESRI11"/>
        <w:pPrChange w:id="1270" w:author="Meg Walker" w:date="2026-01-13T12:09:00Z" w16du:dateUtc="2026-01-13T12:09:00Z">
          <w:pPr>
            <w:pStyle w:val="Heading2"/>
          </w:pPr>
        </w:pPrChange>
      </w:pPr>
      <w:bookmarkStart w:id="1271" w:name="_Toc211497177"/>
      <w:bookmarkStart w:id="1272" w:name="Xd328aa382c21e628fa77d9eaf8cfa17f26a2608"/>
      <w:bookmarkEnd w:id="1237"/>
      <w:r>
        <w:lastRenderedPageBreak/>
        <w:t xml:space="preserve">3.2 </w:t>
      </w:r>
      <w:ins w:id="1273" w:author="Meg Walker" w:date="2026-01-13T12:09:00Z" w16du:dateUtc="2026-01-13T12:09:00Z">
        <w:r w:rsidR="00AB07B4">
          <w:tab/>
        </w:r>
      </w:ins>
      <w:r>
        <w:t xml:space="preserve">The government should have more responsibility towards </w:t>
      </w:r>
      <w:del w:id="1274" w:author="Meg Walker" w:date="2026-01-20T10:13:00Z" w16du:dateUtc="2026-01-20T10:13:00Z">
        <w:r w:rsidDel="007A61A3">
          <w:delText xml:space="preserve">old </w:delText>
        </w:r>
      </w:del>
      <w:ins w:id="1275" w:author="Meg Walker" w:date="2026-01-20T15:46:00Z" w16du:dateUtc="2026-01-20T15:46:00Z">
        <w:r w:rsidR="00E45AC4">
          <w:t>old</w:t>
        </w:r>
      </w:ins>
      <w:ins w:id="1276" w:author="Meg Walker" w:date="2026-01-20T10:13:00Z" w16du:dateUtc="2026-01-20T10:13:00Z">
        <w:r w:rsidR="007A61A3">
          <w:t xml:space="preserve"> </w:t>
        </w:r>
      </w:ins>
      <w:r>
        <w:t>citizens and working parents compared to the unemployed</w:t>
      </w:r>
      <w:bookmarkEnd w:id="1271"/>
    </w:p>
    <w:p w14:paraId="51DD4C7E" w14:textId="319529AE" w:rsidR="000E35CE" w:rsidRDefault="00D9434A">
      <w:pPr>
        <w:pStyle w:val="ESRIBodyText"/>
        <w:pPrChange w:id="1277" w:author="Meg Walker" w:date="2026-01-13T12:09:00Z" w16du:dateUtc="2026-01-13T12:09:00Z">
          <w:pPr>
            <w:pStyle w:val="FirstParagraph"/>
          </w:pPr>
        </w:pPrChange>
      </w:pPr>
      <w:r>
        <w:t xml:space="preserve">A crucial aspect of the sustainability of modern welfare states is the public support given to its policies. A vast literature in social sciences has addressed the social legitimacy of welfare policies that are targeted at specific groups </w:t>
      </w:r>
      <w:r w:rsidRPr="002A0527">
        <w:t>(</w:t>
      </w:r>
      <w:r w:rsidRPr="002A0527">
        <w:fldChar w:fldCharType="begin"/>
      </w:r>
      <w:ins w:id="1278" w:author="Meg Walker" w:date="2026-01-20T11:37:00Z" w16du:dateUtc="2026-01-20T11:37:00Z">
        <w:r w:rsidR="00012AB2" w:rsidRPr="002A0527">
          <w:instrText xml:space="preserve">HYPERLINK  \l "ref_van_oorschot_social_2017" \h </w:instrText>
        </w:r>
      </w:ins>
      <w:del w:id="1279" w:author="Meg Walker" w:date="2026-01-20T11:37:00Z" w16du:dateUtc="2026-01-20T11:37:00Z">
        <w:r w:rsidRPr="002A0527" w:rsidDel="00012AB2">
          <w:delInstrText>HYPERLINK \l "ref-van_oorschot_social_2017" \h</w:delInstrText>
        </w:r>
      </w:del>
      <w:r w:rsidRPr="002A0527">
        <w:fldChar w:fldCharType="separate"/>
      </w:r>
      <w:del w:id="1280" w:author="Meg Walker" w:date="2026-01-20T11:36:00Z" w16du:dateUtc="2026-01-20T11:36:00Z">
        <w:r w:rsidRPr="002A0527" w:rsidDel="00012AB2">
          <w:rPr>
            <w:rPrChange w:id="1281" w:author="Meg Walker" w:date="2026-01-20T15:38:00Z" w16du:dateUtc="2026-01-20T15:38:00Z">
              <w:rPr>
                <w:rStyle w:val="Hyperlink"/>
              </w:rPr>
            </w:rPrChange>
          </w:rPr>
          <w:delText>O</w:delText>
        </w:r>
      </w:del>
      <w:ins w:id="1282" w:author="Meg Walker" w:date="2026-01-20T11:36:00Z" w16du:dateUtc="2026-01-20T11:36:00Z">
        <w:r w:rsidR="00012AB2" w:rsidRPr="002A0527">
          <w:rPr>
            <w:rPrChange w:id="1283" w:author="Meg Walker" w:date="2026-01-20T15:38:00Z" w16du:dateUtc="2026-01-20T15:38:00Z">
              <w:rPr>
                <w:rStyle w:val="Hyperlink"/>
              </w:rPr>
            </w:rPrChange>
          </w:rPr>
          <w:t>van O</w:t>
        </w:r>
      </w:ins>
      <w:r w:rsidRPr="002A0527">
        <w:rPr>
          <w:rPrChange w:id="1284" w:author="Meg Walker" w:date="2026-01-20T15:38:00Z" w16du:dateUtc="2026-01-20T15:38:00Z">
            <w:rPr>
              <w:rStyle w:val="Hyperlink"/>
            </w:rPr>
          </w:rPrChange>
        </w:rPr>
        <w:t>orschot and Roosma</w:t>
      </w:r>
      <w:ins w:id="1285" w:author="Meg Walker" w:date="2026-01-20T11:36:00Z" w16du:dateUtc="2026-01-20T11:36:00Z">
        <w:r w:rsidR="00012AB2" w:rsidRPr="002A0527">
          <w:rPr>
            <w:rPrChange w:id="1286" w:author="Meg Walker" w:date="2026-01-20T15:38:00Z" w16du:dateUtc="2026-01-20T15:38:00Z">
              <w:rPr>
                <w:rStyle w:val="Hyperlink"/>
              </w:rPr>
            </w:rPrChange>
          </w:rPr>
          <w:t>,</w:t>
        </w:r>
      </w:ins>
      <w:r w:rsidRPr="002A0527">
        <w:rPr>
          <w:rPrChange w:id="1287" w:author="Meg Walker" w:date="2026-01-20T15:38:00Z" w16du:dateUtc="2026-01-20T15:38:00Z">
            <w:rPr>
              <w:rStyle w:val="Hyperlink"/>
            </w:rPr>
          </w:rPrChange>
        </w:rPr>
        <w:t xml:space="preserve"> 2017</w:t>
      </w:r>
      <w:r w:rsidRPr="002A0527">
        <w:fldChar w:fldCharType="end"/>
      </w:r>
      <w:r w:rsidRPr="002A0527">
        <w:t>),</w:t>
      </w:r>
      <w:r>
        <w:t xml:space="preserve"> as they </w:t>
      </w:r>
      <w:r w:rsidR="004112DE">
        <w:t xml:space="preserve">indicate </w:t>
      </w:r>
      <w:r>
        <w:t>contentious views on which social groups are more or less deserving of the State attention. In the ESS, respondents were asked to indicate how much responsibility governments should have for the following:</w:t>
      </w:r>
    </w:p>
    <w:p w14:paraId="51DD4C7F" w14:textId="34FC52B0" w:rsidR="000E35CE" w:rsidRDefault="00D9434A">
      <w:pPr>
        <w:pStyle w:val="ESRIBodyText"/>
        <w:ind w:left="1701"/>
        <w:pPrChange w:id="1288" w:author="Meg Walker" w:date="2026-01-13T12:10:00Z" w16du:dateUtc="2026-01-13T12:10:00Z">
          <w:pPr>
            <w:pStyle w:val="BodyText"/>
          </w:pPr>
        </w:pPrChange>
      </w:pPr>
      <w:del w:id="1289" w:author="Meg Walker" w:date="2026-01-13T12:10:00Z" w16du:dateUtc="2026-01-13T12:10:00Z">
        <w:r w:rsidDel="00AB07B4">
          <w:delText xml:space="preserve">“… </w:delText>
        </w:r>
      </w:del>
      <w:ins w:id="1290" w:author="Meg Walker" w:date="2026-01-13T12:10:00Z" w16du:dateUtc="2026-01-13T12:10:00Z">
        <w:r w:rsidR="00AB07B4">
          <w:t xml:space="preserve">‘… </w:t>
        </w:r>
      </w:ins>
      <w:r>
        <w:t>ensure sufficient childcare services for working parents</w:t>
      </w:r>
      <w:del w:id="1291" w:author="Meg Walker" w:date="2026-01-13T12:10:00Z" w16du:dateUtc="2026-01-13T12:10:00Z">
        <w:r w:rsidDel="00AB07B4">
          <w:delText>”</w:delText>
        </w:r>
      </w:del>
      <w:ins w:id="1292" w:author="Meg Walker" w:date="2026-01-13T12:10:00Z" w16du:dateUtc="2026-01-13T12:10:00Z">
        <w:r w:rsidR="00AB07B4">
          <w:t>’</w:t>
        </w:r>
      </w:ins>
    </w:p>
    <w:p w14:paraId="51DD4C80" w14:textId="5DF1298D" w:rsidR="000E35CE" w:rsidRDefault="00AB07B4">
      <w:pPr>
        <w:pStyle w:val="ESRIBodyText"/>
        <w:ind w:left="1701"/>
        <w:pPrChange w:id="1293" w:author="Meg Walker" w:date="2026-01-13T12:10:00Z" w16du:dateUtc="2026-01-13T12:10:00Z">
          <w:pPr>
            <w:pStyle w:val="BodyText"/>
          </w:pPr>
        </w:pPrChange>
      </w:pPr>
      <w:ins w:id="1294" w:author="Meg Walker" w:date="2026-01-13T12:10:00Z" w16du:dateUtc="2026-01-13T12:10:00Z">
        <w:r>
          <w:t>‘</w:t>
        </w:r>
      </w:ins>
      <w:del w:id="1295" w:author="Meg Walker" w:date="2026-01-13T12:10:00Z" w16du:dateUtc="2026-01-13T12:10:00Z">
        <w:r w:rsidR="00D9434A" w:rsidDel="00AB07B4">
          <w:delText>“</w:delText>
        </w:r>
      </w:del>
      <w:r w:rsidR="00D9434A">
        <w:t>… ensure a reasonable standard of living for the old</w:t>
      </w:r>
      <w:del w:id="1296" w:author="Meg Walker" w:date="2026-01-13T12:10:00Z" w16du:dateUtc="2026-01-13T12:10:00Z">
        <w:r w:rsidR="00D9434A" w:rsidDel="00AB07B4">
          <w:delText>”</w:delText>
        </w:r>
      </w:del>
      <w:ins w:id="1297" w:author="Meg Walker" w:date="2026-01-13T12:10:00Z" w16du:dateUtc="2026-01-13T12:10:00Z">
        <w:r>
          <w:t>’</w:t>
        </w:r>
      </w:ins>
    </w:p>
    <w:p w14:paraId="51DD4C81" w14:textId="3E653408" w:rsidR="000E35CE" w:rsidRDefault="00D9434A">
      <w:pPr>
        <w:pStyle w:val="ESRIBodyText"/>
        <w:ind w:left="1701"/>
        <w:pPrChange w:id="1298" w:author="Meg Walker" w:date="2026-01-13T12:10:00Z" w16du:dateUtc="2026-01-13T12:10:00Z">
          <w:pPr>
            <w:pStyle w:val="BodyText"/>
          </w:pPr>
        </w:pPrChange>
      </w:pPr>
      <w:del w:id="1299" w:author="Meg Walker" w:date="2026-01-13T12:10:00Z" w16du:dateUtc="2026-01-13T12:10:00Z">
        <w:r w:rsidDel="00AB07B4">
          <w:delText>“…</w:delText>
        </w:r>
      </w:del>
      <w:ins w:id="1300" w:author="Meg Walker" w:date="2026-01-13T12:10:00Z" w16du:dateUtc="2026-01-13T12:10:00Z">
        <w:r w:rsidR="00AB07B4">
          <w:t>‘…</w:t>
        </w:r>
      </w:ins>
      <w:ins w:id="1301" w:author="Meg Walker" w:date="2026-01-20T15:39:00Z" w16du:dateUtc="2026-01-20T15:39:00Z">
        <w:r w:rsidR="002A0527">
          <w:t xml:space="preserve"> </w:t>
        </w:r>
      </w:ins>
      <w:r>
        <w:t>ensure a reasonable standard of living for the unemployed</w:t>
      </w:r>
      <w:del w:id="1302" w:author="Meg Walker" w:date="2026-01-13T12:10:00Z" w16du:dateUtc="2026-01-13T12:10:00Z">
        <w:r w:rsidDel="00AB07B4">
          <w:delText>”</w:delText>
        </w:r>
      </w:del>
      <w:ins w:id="1303" w:author="Meg Walker" w:date="2026-01-13T12:10:00Z" w16du:dateUtc="2026-01-13T12:10:00Z">
        <w:r w:rsidR="00AB07B4">
          <w:t>’</w:t>
        </w:r>
      </w:ins>
    </w:p>
    <w:p w14:paraId="51DD4C82" w14:textId="051FDAAA" w:rsidR="000E35CE" w:rsidRPr="00AB07B4" w:rsidRDefault="00D9434A">
      <w:pPr>
        <w:pStyle w:val="ESRIBodyText"/>
        <w:pPrChange w:id="1304" w:author="Meg Walker" w:date="2026-01-13T12:10:00Z" w16du:dateUtc="2026-01-13T12:10:00Z">
          <w:pPr>
            <w:pStyle w:val="BodyText"/>
          </w:pPr>
        </w:pPrChange>
      </w:pPr>
      <w:r w:rsidRPr="002A0527">
        <w:t xml:space="preserve">In </w:t>
      </w:r>
      <w:del w:id="1305" w:author="Meg Walker" w:date="2026-01-20T15:39:00Z" w16du:dateUtc="2026-01-20T15:39:00Z">
        <w:r w:rsidRPr="002A0527" w:rsidDel="002A0527">
          <w:delText xml:space="preserve">the </w:delText>
        </w:r>
      </w:del>
      <w:r w:rsidRPr="002A0527">
        <w:fldChar w:fldCharType="begin"/>
      </w:r>
      <w:r w:rsidRPr="002A0527">
        <w:instrText>HYPERLINK \l "fig-deservingness" \h</w:instrText>
      </w:r>
      <w:r w:rsidRPr="002A0527">
        <w:fldChar w:fldCharType="separate"/>
      </w:r>
      <w:r w:rsidRPr="002A0527">
        <w:rPr>
          <w:rPrChange w:id="1306" w:author="Meg Walker" w:date="2026-01-20T15:39:00Z" w16du:dateUtc="2026-01-20T15:39:00Z">
            <w:rPr>
              <w:rStyle w:val="Hyperlink"/>
              <w:rFonts w:cstheme="minorBidi"/>
              <w:color w:val="auto"/>
            </w:rPr>
          </w:rPrChange>
        </w:rPr>
        <w:t>Figure</w:t>
      </w:r>
      <w:ins w:id="1307" w:author="Meg Walker" w:date="2026-01-20T15:39:00Z" w16du:dateUtc="2026-01-20T15:39:00Z">
        <w:r w:rsidR="002A0527" w:rsidRPr="002A0527">
          <w:rPr>
            <w:rPrChange w:id="1308" w:author="Meg Walker" w:date="2026-01-20T15:39:00Z" w16du:dateUtc="2026-01-20T15:39:00Z">
              <w:rPr>
                <w:rStyle w:val="Hyperlink"/>
                <w:rFonts w:cstheme="minorBidi"/>
                <w:color w:val="auto"/>
              </w:rPr>
            </w:rPrChange>
          </w:rPr>
          <w:t xml:space="preserve"> </w:t>
        </w:r>
      </w:ins>
      <w:del w:id="1309" w:author="Meg Walker" w:date="2026-01-20T15:39:00Z" w16du:dateUtc="2026-01-20T15:39:00Z">
        <w:r w:rsidRPr="002A0527" w:rsidDel="002A0527">
          <w:rPr>
            <w:rPrChange w:id="1310" w:author="Meg Walker" w:date="2026-01-20T15:39:00Z" w16du:dateUtc="2026-01-20T15:39:00Z">
              <w:rPr>
                <w:rStyle w:val="Hyperlink"/>
                <w:rFonts w:cstheme="minorBidi"/>
                <w:color w:val="auto"/>
              </w:rPr>
            </w:rPrChange>
          </w:rPr>
          <w:delText> </w:delText>
        </w:r>
      </w:del>
      <w:r w:rsidRPr="002A0527">
        <w:rPr>
          <w:rPrChange w:id="1311" w:author="Meg Walker" w:date="2026-01-20T15:39:00Z" w16du:dateUtc="2026-01-20T15:39:00Z">
            <w:rPr>
              <w:rStyle w:val="Hyperlink"/>
              <w:rFonts w:cstheme="minorBidi"/>
              <w:color w:val="auto"/>
            </w:rPr>
          </w:rPrChange>
        </w:rPr>
        <w:t>3.1</w:t>
      </w:r>
      <w:r w:rsidRPr="002A0527">
        <w:fldChar w:fldCharType="end"/>
      </w:r>
      <w:r w:rsidRPr="002A0527">
        <w:t>, higher</w:t>
      </w:r>
      <w:r w:rsidRPr="00AB07B4">
        <w:t xml:space="preserve"> values denote higher government responsibility. On average, respondents from all countries (except </w:t>
      </w:r>
      <w:ins w:id="1312" w:author="Meg Walker" w:date="2026-01-20T15:40:00Z" w16du:dateUtc="2026-01-20T15:40:00Z">
        <w:r w:rsidR="002A0527">
          <w:t>t</w:t>
        </w:r>
      </w:ins>
      <w:del w:id="1313" w:author="Meg Walker" w:date="2026-01-20T15:40:00Z" w16du:dateUtc="2026-01-20T15:40:00Z">
        <w:r w:rsidRPr="00AB07B4" w:rsidDel="002A0527">
          <w:delText>T</w:delText>
        </w:r>
      </w:del>
      <w:r w:rsidRPr="00AB07B4">
        <w:t>he Netherlands) believe that the government should be least responsible for the unemployed compared to working parents and older citizens. It is also worth noting the magnitude of the differences between groups across countries. The gap between unemployed and other groups is much larger</w:t>
      </w:r>
      <w:ins w:id="1314" w:author="Meg Walker" w:date="2026-01-20T15:41:00Z" w16du:dateUtc="2026-01-20T15:41:00Z">
        <w:r w:rsidR="002A0527">
          <w:t xml:space="preserve"> in</w:t>
        </w:r>
      </w:ins>
      <w:r w:rsidRPr="00AB07B4">
        <w:t xml:space="preserve"> Poland and Germany, compared to other countries such as </w:t>
      </w:r>
      <w:ins w:id="1315" w:author="Meg Walker" w:date="2026-01-20T15:41:00Z" w16du:dateUtc="2026-01-20T15:41:00Z">
        <w:r w:rsidR="002A0527">
          <w:br/>
        </w:r>
      </w:ins>
      <w:r w:rsidRPr="00AB07B4">
        <w:t xml:space="preserve">Spain, for example. In Ireland, similar to Switzerland, the gaps between these </w:t>
      </w:r>
      <w:ins w:id="1316" w:author="Meg Walker" w:date="2026-01-20T15:41:00Z" w16du:dateUtc="2026-01-20T15:41:00Z">
        <w:r w:rsidR="002A0527">
          <w:br/>
        </w:r>
      </w:ins>
      <w:r w:rsidRPr="00AB07B4">
        <w:t>three groups are significantly smaller.</w:t>
      </w:r>
    </w:p>
    <w:tbl>
      <w:tblPr>
        <w:tblW w:w="5000" w:type="pct"/>
        <w:tblLayout w:type="fixed"/>
        <w:tblLook w:val="0000" w:firstRow="0" w:lastRow="0" w:firstColumn="0" w:lastColumn="0" w:noHBand="0" w:noVBand="0"/>
      </w:tblPr>
      <w:tblGrid>
        <w:gridCol w:w="9026"/>
      </w:tblGrid>
      <w:tr w:rsidR="000E35CE" w14:paraId="51DD4C85" w14:textId="77777777" w:rsidTr="00AB07B4">
        <w:tc>
          <w:tcPr>
            <w:tcW w:w="9026" w:type="dxa"/>
          </w:tcPr>
          <w:p w14:paraId="51DD4C83" w14:textId="1F3C263C" w:rsidR="000E35CE" w:rsidRPr="00AB07B4" w:rsidRDefault="00D9434A">
            <w:pPr>
              <w:pStyle w:val="Figuretitle"/>
              <w:pPrChange w:id="1317" w:author="Meg Walker" w:date="2026-01-13T12:11:00Z" w16du:dateUtc="2026-01-13T12:11:00Z">
                <w:pPr>
                  <w:pStyle w:val="ImageCaption"/>
                  <w:spacing w:before="200"/>
                  <w:jc w:val="left"/>
                </w:pPr>
              </w:pPrChange>
            </w:pPr>
            <w:bookmarkStart w:id="1318" w:name="fig-deservingness"/>
            <w:del w:id="1319" w:author="Meg Walker" w:date="2026-01-20T15:42:00Z" w16du:dateUtc="2026-01-20T15:42:00Z">
              <w:r w:rsidRPr="00AB07B4" w:rsidDel="002A0527">
                <w:lastRenderedPageBreak/>
                <w:delText>Figure </w:delText>
              </w:r>
            </w:del>
            <w:bookmarkStart w:id="1320" w:name="_Toc219829151"/>
            <w:bookmarkStart w:id="1321" w:name="_Toc219829313"/>
            <w:bookmarkStart w:id="1322" w:name="_Toc219829520"/>
            <w:ins w:id="1323" w:author="Meg Walker" w:date="2026-01-20T15:42:00Z" w16du:dateUtc="2026-01-20T15:42:00Z">
              <w:r w:rsidR="002A0527" w:rsidRPr="00AB07B4">
                <w:t>Figure</w:t>
              </w:r>
              <w:r w:rsidR="002A0527">
                <w:t xml:space="preserve"> </w:t>
              </w:r>
            </w:ins>
            <w:r w:rsidRPr="00AB07B4">
              <w:t xml:space="preserve">3.1: </w:t>
            </w:r>
            <w:ins w:id="1324" w:author="Meg Walker" w:date="2026-01-20T15:43:00Z" w16du:dateUtc="2026-01-20T15:43:00Z">
              <w:r w:rsidR="002A0527">
                <w:tab/>
              </w:r>
            </w:ins>
            <w:r w:rsidRPr="00AB07B4">
              <w:t>Mean values for deservingness of government support by group and country, 2016</w:t>
            </w:r>
            <w:bookmarkEnd w:id="1320"/>
            <w:bookmarkEnd w:id="1321"/>
            <w:bookmarkEnd w:id="1322"/>
          </w:p>
          <w:p w14:paraId="51DD4C84" w14:textId="0F6964E5" w:rsidR="000E35CE" w:rsidRDefault="00E02585" w:rsidP="00E02585">
            <w:pPr>
              <w:spacing w:after="0"/>
              <w:ind w:left="1418"/>
              <w:pPrChange w:id="1325" w:author="Daniel Capistrano" w:date="2026-01-25T17:04:00Z" w16du:dateUtc="2026-01-25T17:04:00Z">
                <w:pPr>
                  <w:jc w:val="center"/>
                </w:pPr>
              </w:pPrChange>
            </w:pPr>
            <w:ins w:id="1326" w:author="Daniel Capistrano" w:date="2026-01-25T17:02:00Z" w16du:dateUtc="2026-01-25T17:02:00Z">
              <w:r>
                <w:rPr>
                  <w:noProof/>
                </w:rPr>
                <w:drawing>
                  <wp:inline distT="0" distB="0" distL="0" distR="0" wp14:anchorId="59504D80" wp14:editId="4FFF7C8D">
                    <wp:extent cx="4171950" cy="3792682"/>
                    <wp:effectExtent l="0" t="0" r="0" b="5080"/>
                    <wp:docPr id="652515534"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15534" name="Graphic 652515534"/>
                            <pic:cNvPicPr/>
                          </pic:nvPicPr>
                          <pic:blipFill>
                            <a:blip r:embed="rId36">
                              <a:extLst>
                                <a:ext uri="{96DAC541-7B7A-43D3-8B79-37D633B846F1}">
                                  <asvg:svgBlip xmlns:asvg="http://schemas.microsoft.com/office/drawing/2016/SVG/main" r:embed="rId37"/>
                                </a:ext>
                              </a:extLst>
                            </a:blip>
                            <a:stretch>
                              <a:fillRect/>
                            </a:stretch>
                          </pic:blipFill>
                          <pic:spPr>
                            <a:xfrm>
                              <a:off x="0" y="0"/>
                              <a:ext cx="4190922" cy="3809929"/>
                            </a:xfrm>
                            <a:prstGeom prst="rect">
                              <a:avLst/>
                            </a:prstGeom>
                          </pic:spPr>
                        </pic:pic>
                      </a:graphicData>
                    </a:graphic>
                  </wp:inline>
                </w:drawing>
              </w:r>
            </w:ins>
            <w:del w:id="1327" w:author="Daniel Capistrano" w:date="2026-01-25T16:55:00Z" w16du:dateUtc="2026-01-25T16:55:00Z">
              <w:r w:rsidR="00D9434A" w:rsidDel="00671124">
                <w:rPr>
                  <w:noProof/>
                </w:rPr>
                <w:drawing>
                  <wp:inline distT="0" distB="0" distL="0" distR="0" wp14:anchorId="51DD4DFE" wp14:editId="75442B51">
                    <wp:extent cx="4009390" cy="400939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img/fig_deservingness.png"/>
                            <pic:cNvPicPr>
                              <a:picLocks noChangeAspect="1" noChangeArrowheads="1"/>
                            </pic:cNvPicPr>
                          </pic:nvPicPr>
                          <pic:blipFill>
                            <a:blip r:embed="rId38"/>
                            <a:stretch>
                              <a:fillRect/>
                            </a:stretch>
                          </pic:blipFill>
                          <pic:spPr bwMode="auto">
                            <a:xfrm>
                              <a:off x="0" y="0"/>
                              <a:ext cx="4009390" cy="4009390"/>
                            </a:xfrm>
                            <a:prstGeom prst="rect">
                              <a:avLst/>
                            </a:prstGeom>
                            <a:noFill/>
                            <a:ln w="9525">
                              <a:noFill/>
                              <a:headEnd/>
                              <a:tailEnd/>
                            </a:ln>
                          </pic:spPr>
                        </pic:pic>
                      </a:graphicData>
                    </a:graphic>
                  </wp:inline>
                </w:drawing>
              </w:r>
            </w:del>
          </w:p>
        </w:tc>
        <w:bookmarkEnd w:id="1318"/>
      </w:tr>
    </w:tbl>
    <w:p w14:paraId="5BAFC43C" w14:textId="77777777" w:rsidR="00AB07B4" w:rsidRPr="00024E75" w:rsidRDefault="00F92EEA" w:rsidP="00AB07B4">
      <w:pPr>
        <w:keepNext/>
        <w:spacing w:after="0" w:line="240" w:lineRule="auto"/>
        <w:rPr>
          <w:ins w:id="1328" w:author="Meg Walker" w:date="2026-01-13T12:11:00Z" w16du:dateUtc="2026-01-13T12:11:00Z"/>
          <w:i/>
          <w:sz w:val="20"/>
          <w:szCs w:val="20"/>
        </w:rPr>
      </w:pPr>
      <w:ins w:id="1329" w:author="Meg Walker" w:date="2026-01-07T15:07:00Z" w16du:dateUtc="2026-01-07T15:07:00Z">
        <w:r>
          <w:rPr>
            <w:noProof/>
          </w:rPr>
          <w:pict w14:anchorId="251E74B0">
            <v:rect id="_x0000_i1042" alt="" style="width:451.3pt;height:1pt;mso-width-percent:0;mso-height-percent:0;mso-width-percent:0;mso-height-percent:0" o:hralign="center" o:hrstd="t" o:hrnoshade="t" o:hr="t" fillcolor="#bfbfbf [2412]" stroked="f"/>
          </w:pict>
        </w:r>
      </w:ins>
    </w:p>
    <w:p w14:paraId="51DD4C86" w14:textId="16BB091D" w:rsidR="000E35CE" w:rsidRDefault="00D9434A">
      <w:pPr>
        <w:pStyle w:val="RSSourceandnotes"/>
        <w:ind w:left="851" w:hanging="851"/>
        <w:pPrChange w:id="1330" w:author="Meg Walker" w:date="2026-01-13T12:11:00Z" w16du:dateUtc="2026-01-13T12:11:00Z">
          <w:pPr>
            <w:pStyle w:val="RSSourceandnotes"/>
          </w:pPr>
        </w:pPrChange>
      </w:pPr>
      <w:r>
        <w:t xml:space="preserve">Source: </w:t>
      </w:r>
      <w:ins w:id="1331" w:author="Meg Walker" w:date="2026-01-13T12:11:00Z" w16du:dateUtc="2026-01-13T12:11:00Z">
        <w:r w:rsidR="00AB07B4">
          <w:tab/>
        </w:r>
      </w:ins>
      <w:r>
        <w:t>Authors’ own analysis of the European Social Survey Round 8</w:t>
      </w:r>
      <w:ins w:id="1332" w:author="Meg Walker" w:date="2026-01-20T15:42:00Z" w16du:dateUtc="2026-01-20T15:42:00Z">
        <w:r w:rsidR="002A0527">
          <w:t>.</w:t>
        </w:r>
      </w:ins>
    </w:p>
    <w:p w14:paraId="0BD8BA93" w14:textId="77777777" w:rsidR="00E45AC4" w:rsidRDefault="00E45AC4" w:rsidP="00E45AC4">
      <w:pPr>
        <w:pStyle w:val="ESRIBodyText"/>
        <w:spacing w:after="0"/>
        <w:rPr>
          <w:ins w:id="1333" w:author="Meg Walker" w:date="2026-01-20T15:44:00Z" w16du:dateUtc="2026-01-20T15:44:00Z"/>
        </w:rPr>
      </w:pPr>
    </w:p>
    <w:p w14:paraId="51DD4C87" w14:textId="3FD32667" w:rsidR="000E35CE" w:rsidRDefault="00D9434A">
      <w:pPr>
        <w:pStyle w:val="ESRIBodyText"/>
        <w:pPrChange w:id="1334" w:author="Meg Walker" w:date="2026-01-13T12:11:00Z" w16du:dateUtc="2026-01-13T12:11:00Z">
          <w:pPr>
            <w:pStyle w:val="BodyText"/>
          </w:pPr>
        </w:pPrChange>
      </w:pPr>
      <w:r>
        <w:t xml:space="preserve">In Ireland, the ranking of prioritisation is similar across different characteristics of respondents. However, comparing age groups, the older the respondent, there is an increasing prioritisation of the </w:t>
      </w:r>
      <w:del w:id="1335" w:author="Meg Walker" w:date="2026-01-13T12:11:00Z" w16du:dateUtc="2026-01-13T12:11:00Z">
        <w:r w:rsidDel="00AB07B4">
          <w:delText>“</w:delText>
        </w:r>
      </w:del>
      <w:ins w:id="1336" w:author="Meg Walker" w:date="2026-01-13T12:11:00Z" w16du:dateUtc="2026-01-13T12:11:00Z">
        <w:r w:rsidR="00AB07B4">
          <w:t>‘</w:t>
        </w:r>
      </w:ins>
      <w:r>
        <w:t>old</w:t>
      </w:r>
      <w:del w:id="1337" w:author="Meg Walker" w:date="2026-01-13T12:11:00Z" w16du:dateUtc="2026-01-13T12:11:00Z">
        <w:r w:rsidDel="00AB07B4">
          <w:delText xml:space="preserve">” </w:delText>
        </w:r>
      </w:del>
      <w:ins w:id="1338" w:author="Meg Walker" w:date="2026-01-13T12:11:00Z" w16du:dateUtc="2026-01-13T12:11:00Z">
        <w:r w:rsidR="00AB07B4">
          <w:t xml:space="preserve">’ </w:t>
        </w:r>
      </w:ins>
      <w:r>
        <w:t xml:space="preserve">and decreasing prioritisation of </w:t>
      </w:r>
      <w:del w:id="1339" w:author="Meg Walker" w:date="2026-01-13T12:11:00Z" w16du:dateUtc="2026-01-13T12:11:00Z">
        <w:r w:rsidDel="00AB07B4">
          <w:delText>“</w:delText>
        </w:r>
      </w:del>
      <w:ins w:id="1340" w:author="Meg Walker" w:date="2026-01-13T12:11:00Z" w16du:dateUtc="2026-01-13T12:11:00Z">
        <w:r w:rsidR="00AB07B4">
          <w:t>‘</w:t>
        </w:r>
      </w:ins>
      <w:r>
        <w:t xml:space="preserve">working </w:t>
      </w:r>
      <w:r w:rsidRPr="00E24A4A">
        <w:t>parents</w:t>
      </w:r>
      <w:del w:id="1341" w:author="Meg Walker" w:date="2026-01-13T12:11:00Z" w16du:dateUtc="2026-01-13T12:11:00Z">
        <w:r w:rsidRPr="00E24A4A" w:rsidDel="00AB07B4">
          <w:delText xml:space="preserve">” </w:delText>
        </w:r>
      </w:del>
      <w:ins w:id="1342" w:author="Meg Walker" w:date="2026-01-13T12:11:00Z" w16du:dateUtc="2026-01-13T12:11:00Z">
        <w:r w:rsidR="00AB07B4" w:rsidRPr="00E24A4A">
          <w:t xml:space="preserve">’ </w:t>
        </w:r>
      </w:ins>
      <w:r w:rsidRPr="00E24A4A">
        <w:t>(</w:t>
      </w:r>
      <w:del w:id="1343" w:author="Meg Walker" w:date="2026-01-20T16:35:00Z" w16du:dateUtc="2026-01-20T16:35:00Z">
        <w:r w:rsidRPr="00E24A4A" w:rsidDel="00313F2B">
          <w:fldChar w:fldCharType="begin"/>
        </w:r>
        <w:r w:rsidRPr="00E24A4A" w:rsidDel="00313F2B">
          <w:delInstrText>HYPERLINK \l "fig-ie-deserve" \h</w:delInstrText>
        </w:r>
        <w:r w:rsidRPr="00E24A4A" w:rsidDel="00313F2B">
          <w:fldChar w:fldCharType="separate"/>
        </w:r>
        <w:r w:rsidRPr="00E24A4A" w:rsidDel="00313F2B">
          <w:rPr>
            <w:rPrChange w:id="1344" w:author="Meg Walker" w:date="2026-01-20T15:46:00Z" w16du:dateUtc="2026-01-20T15:46:00Z">
              <w:rPr>
                <w:rStyle w:val="Hyperlink"/>
              </w:rPr>
            </w:rPrChange>
          </w:rPr>
          <w:delText>Figure 3.2</w:delText>
        </w:r>
        <w:r w:rsidRPr="00E24A4A" w:rsidDel="00313F2B">
          <w:fldChar w:fldCharType="end"/>
        </w:r>
      </w:del>
      <w:ins w:id="1345" w:author="Meg Walker" w:date="2026-01-20T16:35:00Z" w16du:dateUtc="2026-01-20T16:35:00Z">
        <w:r w:rsidR="00313F2B" w:rsidRPr="00E24A4A">
          <w:fldChar w:fldCharType="begin"/>
        </w:r>
        <w:r w:rsidR="00313F2B" w:rsidRPr="00E24A4A">
          <w:instrText>HYPERLINK \l "fig-ie-deserve" \h</w:instrText>
        </w:r>
        <w:r w:rsidR="00313F2B" w:rsidRPr="00E24A4A">
          <w:fldChar w:fldCharType="separate"/>
        </w:r>
        <w:r w:rsidR="00313F2B" w:rsidRPr="00E24A4A">
          <w:rPr>
            <w:rPrChange w:id="1346" w:author="Meg Walker" w:date="2026-01-20T15:46:00Z" w16du:dateUtc="2026-01-20T15:46:00Z">
              <w:rPr>
                <w:rStyle w:val="Hyperlink"/>
              </w:rPr>
            </w:rPrChange>
          </w:rPr>
          <w:t>Figure</w:t>
        </w:r>
        <w:r w:rsidR="00313F2B">
          <w:t xml:space="preserve"> </w:t>
        </w:r>
        <w:r w:rsidR="00313F2B" w:rsidRPr="00E24A4A">
          <w:rPr>
            <w:rPrChange w:id="1347" w:author="Meg Walker" w:date="2026-01-20T15:46:00Z" w16du:dateUtc="2026-01-20T15:46:00Z">
              <w:rPr>
                <w:rStyle w:val="Hyperlink"/>
              </w:rPr>
            </w:rPrChange>
          </w:rPr>
          <w:t>3.2</w:t>
        </w:r>
        <w:r w:rsidR="00313F2B" w:rsidRPr="00E24A4A">
          <w:fldChar w:fldCharType="end"/>
        </w:r>
      </w:ins>
      <w:r w:rsidRPr="00E24A4A">
        <w:t>). In addition</w:t>
      </w:r>
      <w:r>
        <w:t xml:space="preserve">, among those </w:t>
      </w:r>
      <w:r w:rsidR="007D58D5">
        <w:t>who view their financial situation as</w:t>
      </w:r>
      <w:r>
        <w:t xml:space="preserve"> ‘very difficult’, there are no significant differences in the prioritisation of working parents over the unemployed</w:t>
      </w:r>
      <w:del w:id="1348" w:author="Meg Walker" w:date="2026-01-20T15:47:00Z" w16du:dateUtc="2026-01-20T15:47:00Z">
        <w:r w:rsidDel="00E24A4A">
          <w:delText xml:space="preserve"> over</w:delText>
        </w:r>
      </w:del>
      <w:r>
        <w:t>.</w:t>
      </w:r>
    </w:p>
    <w:tbl>
      <w:tblPr>
        <w:tblW w:w="5000" w:type="pct"/>
        <w:tblLayout w:type="fixed"/>
        <w:tblLook w:val="0000" w:firstRow="0" w:lastRow="0" w:firstColumn="0" w:lastColumn="0" w:noHBand="0" w:noVBand="0"/>
      </w:tblPr>
      <w:tblGrid>
        <w:gridCol w:w="9026"/>
      </w:tblGrid>
      <w:tr w:rsidR="000E35CE" w14:paraId="51DD4C8A" w14:textId="77777777" w:rsidTr="00AB07B4">
        <w:tc>
          <w:tcPr>
            <w:tcW w:w="9026" w:type="dxa"/>
          </w:tcPr>
          <w:p w14:paraId="51DD4C88" w14:textId="7B4BFB7D" w:rsidR="000E35CE" w:rsidRDefault="00D9434A">
            <w:pPr>
              <w:pStyle w:val="Figuretitle"/>
              <w:pPrChange w:id="1349" w:author="Meg Walker" w:date="2026-01-13T12:12:00Z" w16du:dateUtc="2026-01-13T12:12:00Z">
                <w:pPr>
                  <w:pStyle w:val="ImageCaption"/>
                  <w:spacing w:before="200"/>
                  <w:jc w:val="left"/>
                </w:pPr>
              </w:pPrChange>
            </w:pPr>
            <w:bookmarkStart w:id="1350" w:name="fig-ie-deserve"/>
            <w:del w:id="1351" w:author="Meg Walker" w:date="2026-01-20T17:03:00Z" w16du:dateUtc="2026-01-20T17:03:00Z">
              <w:r w:rsidDel="00E43467">
                <w:lastRenderedPageBreak/>
                <w:delText>Figure </w:delText>
              </w:r>
            </w:del>
            <w:bookmarkStart w:id="1352" w:name="_Toc219829152"/>
            <w:bookmarkStart w:id="1353" w:name="_Toc219829314"/>
            <w:bookmarkStart w:id="1354" w:name="_Toc219829521"/>
            <w:ins w:id="1355" w:author="Meg Walker" w:date="2026-01-20T17:03:00Z" w16du:dateUtc="2026-01-20T17:03:00Z">
              <w:r w:rsidR="00E43467">
                <w:t xml:space="preserve">Figure </w:t>
              </w:r>
            </w:ins>
            <w:r>
              <w:t xml:space="preserve">3.2: </w:t>
            </w:r>
            <w:ins w:id="1356" w:author="Meg Walker" w:date="2026-01-20T15:44:00Z" w16du:dateUtc="2026-01-20T15:44:00Z">
              <w:r w:rsidR="00E45AC4">
                <w:tab/>
              </w:r>
            </w:ins>
            <w:r>
              <w:t>Mean values for deservingness of government support by group, Ireland, 2016</w:t>
            </w:r>
            <w:bookmarkEnd w:id="1352"/>
            <w:bookmarkEnd w:id="1353"/>
            <w:bookmarkEnd w:id="1354"/>
          </w:p>
          <w:p w14:paraId="51DD4C89" w14:textId="559C4D1D" w:rsidR="000E35CE" w:rsidRDefault="00E02585" w:rsidP="00E02585">
            <w:pPr>
              <w:spacing w:after="0"/>
              <w:ind w:left="1418"/>
              <w:pPrChange w:id="1357" w:author="Daniel Capistrano" w:date="2026-01-25T17:04:00Z" w16du:dateUtc="2026-01-25T17:04:00Z">
                <w:pPr>
                  <w:jc w:val="center"/>
                </w:pPr>
              </w:pPrChange>
            </w:pPr>
            <w:ins w:id="1358" w:author="Daniel Capistrano" w:date="2026-01-25T17:03:00Z" w16du:dateUtc="2026-01-25T17:03:00Z">
              <w:r>
                <w:rPr>
                  <w:noProof/>
                </w:rPr>
                <w:drawing>
                  <wp:inline distT="0" distB="0" distL="0" distR="0" wp14:anchorId="68474080" wp14:editId="4D3B2B3F">
                    <wp:extent cx="4106636" cy="4106636"/>
                    <wp:effectExtent l="0" t="0" r="0" b="0"/>
                    <wp:docPr id="834214941"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14941" name="Graphic 834214941"/>
                            <pic:cNvPicPr/>
                          </pic:nvPicPr>
                          <pic:blipFill>
                            <a:blip r:embed="rId39">
                              <a:extLst>
                                <a:ext uri="{96DAC541-7B7A-43D3-8B79-37D633B846F1}">
                                  <asvg:svgBlip xmlns:asvg="http://schemas.microsoft.com/office/drawing/2016/SVG/main" r:embed="rId40"/>
                                </a:ext>
                              </a:extLst>
                            </a:blip>
                            <a:stretch>
                              <a:fillRect/>
                            </a:stretch>
                          </pic:blipFill>
                          <pic:spPr>
                            <a:xfrm>
                              <a:off x="0" y="0"/>
                              <a:ext cx="4111501" cy="4111501"/>
                            </a:xfrm>
                            <a:prstGeom prst="rect">
                              <a:avLst/>
                            </a:prstGeom>
                          </pic:spPr>
                        </pic:pic>
                      </a:graphicData>
                    </a:graphic>
                  </wp:inline>
                </w:drawing>
              </w:r>
            </w:ins>
            <w:del w:id="1359" w:author="Daniel Capistrano" w:date="2026-01-25T17:03:00Z" w16du:dateUtc="2026-01-25T17:03:00Z">
              <w:r w:rsidR="00D9434A" w:rsidDel="00E02585">
                <w:rPr>
                  <w:noProof/>
                </w:rPr>
                <w:drawing>
                  <wp:inline distT="0" distB="0" distL="0" distR="0" wp14:anchorId="51DD4E00" wp14:editId="4334BF1D">
                    <wp:extent cx="4009390" cy="4009390"/>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66" name="Picture" descr="img/fig_ie_deserve.png"/>
                            <pic:cNvPicPr>
                              <a:picLocks noChangeAspect="1" noChangeArrowheads="1"/>
                            </pic:cNvPicPr>
                          </pic:nvPicPr>
                          <pic:blipFill>
                            <a:blip r:embed="rId41"/>
                            <a:stretch>
                              <a:fillRect/>
                            </a:stretch>
                          </pic:blipFill>
                          <pic:spPr bwMode="auto">
                            <a:xfrm>
                              <a:off x="0" y="0"/>
                              <a:ext cx="4009390" cy="4009390"/>
                            </a:xfrm>
                            <a:prstGeom prst="rect">
                              <a:avLst/>
                            </a:prstGeom>
                            <a:noFill/>
                            <a:ln w="9525">
                              <a:noFill/>
                              <a:headEnd/>
                              <a:tailEnd/>
                            </a:ln>
                          </pic:spPr>
                        </pic:pic>
                      </a:graphicData>
                    </a:graphic>
                  </wp:inline>
                </w:drawing>
              </w:r>
            </w:del>
          </w:p>
        </w:tc>
        <w:bookmarkEnd w:id="1350"/>
      </w:tr>
    </w:tbl>
    <w:p w14:paraId="68561420" w14:textId="77777777" w:rsidR="00AB07B4" w:rsidRPr="00024E75" w:rsidRDefault="00F92EEA" w:rsidP="00AB07B4">
      <w:pPr>
        <w:keepNext/>
        <w:spacing w:after="0" w:line="240" w:lineRule="auto"/>
        <w:rPr>
          <w:ins w:id="1360" w:author="Meg Walker" w:date="2026-01-13T12:12:00Z" w16du:dateUtc="2026-01-13T12:12:00Z"/>
          <w:i/>
          <w:sz w:val="20"/>
          <w:szCs w:val="20"/>
        </w:rPr>
      </w:pPr>
      <w:ins w:id="1361" w:author="Meg Walker" w:date="2026-01-07T15:07:00Z" w16du:dateUtc="2026-01-07T15:07:00Z">
        <w:r>
          <w:rPr>
            <w:noProof/>
          </w:rPr>
          <w:pict w14:anchorId="7EDE23EB">
            <v:rect id="_x0000_i1041" alt="" style="width:451.3pt;height:1pt;mso-width-percent:0;mso-height-percent:0;mso-width-percent:0;mso-height-percent:0" o:hralign="center" o:hrstd="t" o:hrnoshade="t" o:hr="t" fillcolor="#bfbfbf [2412]" stroked="f"/>
          </w:pict>
        </w:r>
      </w:ins>
    </w:p>
    <w:p w14:paraId="51DD4C8B" w14:textId="1FE8E98D" w:rsidR="000E35CE" w:rsidRDefault="00AB07B4">
      <w:pPr>
        <w:pStyle w:val="RSSourceandnotes"/>
        <w:ind w:left="851" w:hanging="851"/>
        <w:pPrChange w:id="1362" w:author="Meg Walker" w:date="2026-01-13T12:12:00Z" w16du:dateUtc="2026-01-13T12:12:00Z">
          <w:pPr>
            <w:pStyle w:val="RSSourceandnotes"/>
          </w:pPr>
        </w:pPrChange>
      </w:pPr>
      <w:ins w:id="1363" w:author="Meg Walker" w:date="2026-01-13T12:12:00Z" w16du:dateUtc="2026-01-13T12:12:00Z">
        <w:r>
          <w:t>S</w:t>
        </w:r>
      </w:ins>
      <w:del w:id="1364" w:author="Meg Walker" w:date="2026-01-13T12:12:00Z" w16du:dateUtc="2026-01-13T12:12:00Z">
        <w:r w:rsidR="00D9434A" w:rsidDel="00AB07B4">
          <w:delText>S</w:delText>
        </w:r>
      </w:del>
      <w:r w:rsidR="00D9434A">
        <w:t xml:space="preserve">ource: </w:t>
      </w:r>
      <w:ins w:id="1365" w:author="Meg Walker" w:date="2026-01-13T12:12:00Z" w16du:dateUtc="2026-01-13T12:12:00Z">
        <w:r>
          <w:tab/>
        </w:r>
      </w:ins>
      <w:r w:rsidR="00D9434A">
        <w:t>Authors’ own analysis of the European Social Survey Round 8</w:t>
      </w:r>
      <w:ins w:id="1366" w:author="Meg Walker" w:date="2026-01-20T15:45:00Z" w16du:dateUtc="2026-01-20T15:45:00Z">
        <w:r w:rsidR="00E45AC4">
          <w:t>.</w:t>
        </w:r>
      </w:ins>
    </w:p>
    <w:p w14:paraId="51DD4C8C" w14:textId="054CC84B" w:rsidR="000E35CE" w:rsidRDefault="00D9434A">
      <w:pPr>
        <w:pStyle w:val="ESRI11"/>
        <w:pPrChange w:id="1367" w:author="Meg Walker" w:date="2026-01-13T12:12:00Z" w16du:dateUtc="2026-01-13T12:12:00Z">
          <w:pPr>
            <w:pStyle w:val="Heading2"/>
          </w:pPr>
        </w:pPrChange>
      </w:pPr>
      <w:bookmarkStart w:id="1368" w:name="_Toc211497178"/>
      <w:bookmarkStart w:id="1369" w:name="X9ab5f16fee05cf765d2c0fafde191459ec316e9"/>
      <w:bookmarkEnd w:id="1272"/>
      <w:r>
        <w:t xml:space="preserve">3.3 </w:t>
      </w:r>
      <w:ins w:id="1370" w:author="Meg Walker" w:date="2026-01-13T12:12:00Z" w16du:dateUtc="2026-01-13T12:12:00Z">
        <w:r w:rsidR="00AB07B4">
          <w:tab/>
        </w:r>
      </w:ins>
      <w:r>
        <w:t>Most respondents indicate that immigrants could receive social benefits after having worked and paid taxes for at least one year</w:t>
      </w:r>
      <w:bookmarkEnd w:id="1368"/>
    </w:p>
    <w:p w14:paraId="51DD4C8D" w14:textId="2E722D1D" w:rsidR="000E35CE" w:rsidRDefault="00D9434A">
      <w:pPr>
        <w:pStyle w:val="ESRIBodyText"/>
        <w:pPrChange w:id="1371" w:author="Meg Walker" w:date="2026-01-13T12:12:00Z" w16du:dateUtc="2026-01-13T12:12:00Z">
          <w:pPr>
            <w:pStyle w:val="FirstParagraph"/>
          </w:pPr>
        </w:pPrChange>
      </w:pPr>
      <w:r>
        <w:t xml:space="preserve">Overall, data from 2016 indicates that about half of respondents in Ireland believe that immigrants should obtain rights to social benefits/services </w:t>
      </w:r>
      <w:del w:id="1372" w:author="Meg Walker" w:date="2026-01-13T12:12:00Z" w16du:dateUtc="2026-01-13T12:12:00Z">
        <w:r w:rsidDel="00AB07B4">
          <w:delText>“</w:delText>
        </w:r>
      </w:del>
      <w:ins w:id="1373" w:author="Meg Walker" w:date="2026-01-13T12:12:00Z" w16du:dateUtc="2026-01-13T12:12:00Z">
        <w:r w:rsidR="00AB07B4">
          <w:t>‘</w:t>
        </w:r>
      </w:ins>
      <w:r>
        <w:t>After worked and paid taxes at least a year</w:t>
      </w:r>
      <w:del w:id="1374" w:author="Meg Walker" w:date="2026-01-13T12:12:00Z" w16du:dateUtc="2026-01-13T12:12:00Z">
        <w:r w:rsidDel="00AB07B4">
          <w:delText xml:space="preserve">”. </w:delText>
        </w:r>
      </w:del>
      <w:ins w:id="1375" w:author="Meg Walker" w:date="2026-01-13T12:12:00Z" w16du:dateUtc="2026-01-13T12:12:00Z">
        <w:r w:rsidR="00AB07B4">
          <w:t xml:space="preserve">’. </w:t>
        </w:r>
      </w:ins>
      <w:r>
        <w:t xml:space="preserve">The other options that received most answers were </w:t>
      </w:r>
      <w:del w:id="1376" w:author="Meg Walker" w:date="2026-01-13T12:12:00Z" w16du:dateUtc="2026-01-13T12:12:00Z">
        <w:r w:rsidDel="00AB07B4">
          <w:delText>“</w:delText>
        </w:r>
      </w:del>
      <w:ins w:id="1377" w:author="Meg Walker" w:date="2026-01-13T12:12:00Z" w16du:dateUtc="2026-01-13T12:12:00Z">
        <w:r w:rsidR="00AB07B4">
          <w:t>‘</w:t>
        </w:r>
      </w:ins>
      <w:r>
        <w:t>Once they have become a citizen</w:t>
      </w:r>
      <w:del w:id="1378" w:author="Meg Walker" w:date="2026-01-13T12:12:00Z" w16du:dateUtc="2026-01-13T12:12:00Z">
        <w:r w:rsidDel="00AB07B4">
          <w:delText xml:space="preserve">” </w:delText>
        </w:r>
      </w:del>
      <w:ins w:id="1379" w:author="Meg Walker" w:date="2026-01-13T12:12:00Z" w16du:dateUtc="2026-01-13T12:12:00Z">
        <w:r w:rsidR="00AB07B4">
          <w:t xml:space="preserve">’ </w:t>
        </w:r>
      </w:ins>
      <w:r>
        <w:t xml:space="preserve">(19%) and </w:t>
      </w:r>
      <w:del w:id="1380" w:author="Meg Walker" w:date="2026-01-20T15:49:00Z" w16du:dateUtc="2026-01-20T15:49:00Z">
        <w:r w:rsidDel="00865718">
          <w:delText>“</w:delText>
        </w:r>
      </w:del>
      <w:ins w:id="1381" w:author="Meg Walker" w:date="2026-01-20T15:49:00Z" w16du:dateUtc="2026-01-20T15:49:00Z">
        <w:r w:rsidR="00865718">
          <w:t>‘</w:t>
        </w:r>
      </w:ins>
      <w:r>
        <w:t>After a year, whether or not have worked</w:t>
      </w:r>
      <w:del w:id="1382" w:author="Meg Walker" w:date="2026-01-20T15:49:00Z" w16du:dateUtc="2026-01-20T15:49:00Z">
        <w:r w:rsidDel="00865718">
          <w:delText xml:space="preserve">” </w:delText>
        </w:r>
      </w:del>
      <w:ins w:id="1383" w:author="Meg Walker" w:date="2026-01-20T15:49:00Z" w16du:dateUtc="2026-01-20T15:49:00Z">
        <w:r w:rsidR="00865718">
          <w:t xml:space="preserve">’ </w:t>
        </w:r>
      </w:ins>
      <w:r>
        <w:t>(16%).</w:t>
      </w:r>
    </w:p>
    <w:p w14:paraId="51DD4C8E" w14:textId="24E622BD" w:rsidR="000E35CE" w:rsidRDefault="00D9434A">
      <w:pPr>
        <w:pStyle w:val="ESRIBodyText"/>
        <w:pPrChange w:id="1384" w:author="Meg Walker" w:date="2026-01-13T12:12:00Z" w16du:dateUtc="2026-01-13T12:12:00Z">
          <w:pPr>
            <w:pStyle w:val="BodyText"/>
          </w:pPr>
        </w:pPrChange>
      </w:pPr>
      <w:r>
        <w:t xml:space="preserve">As shown in </w:t>
      </w:r>
      <w:del w:id="1385" w:author="Meg Walker" w:date="2026-01-20T16:35:00Z" w16du:dateUtc="2026-01-20T16:35:00Z">
        <w:r w:rsidRPr="00865718" w:rsidDel="00313F2B">
          <w:fldChar w:fldCharType="begin"/>
        </w:r>
        <w:r w:rsidRPr="00865718" w:rsidDel="00313F2B">
          <w:delInstrText>HYPERLINK \l "fig-immig" \h</w:delInstrText>
        </w:r>
        <w:r w:rsidRPr="00865718" w:rsidDel="00313F2B">
          <w:fldChar w:fldCharType="separate"/>
        </w:r>
        <w:r w:rsidRPr="00865718" w:rsidDel="00313F2B">
          <w:rPr>
            <w:rPrChange w:id="1386" w:author="Meg Walker" w:date="2026-01-20T15:49:00Z" w16du:dateUtc="2026-01-20T15:49:00Z">
              <w:rPr>
                <w:rStyle w:val="Hyperlink"/>
              </w:rPr>
            </w:rPrChange>
          </w:rPr>
          <w:delText>Figure 3.3</w:delText>
        </w:r>
        <w:r w:rsidRPr="00865718" w:rsidDel="00313F2B">
          <w:fldChar w:fldCharType="end"/>
        </w:r>
      </w:del>
      <w:ins w:id="1387" w:author="Meg Walker" w:date="2026-01-20T16:35:00Z" w16du:dateUtc="2026-01-20T16:35:00Z">
        <w:r w:rsidR="00313F2B" w:rsidRPr="00865718">
          <w:fldChar w:fldCharType="begin"/>
        </w:r>
        <w:r w:rsidR="00313F2B" w:rsidRPr="00865718">
          <w:instrText>HYPERLINK \l "fig-immig" \h</w:instrText>
        </w:r>
        <w:r w:rsidR="00313F2B" w:rsidRPr="00865718">
          <w:fldChar w:fldCharType="separate"/>
        </w:r>
        <w:r w:rsidR="00313F2B" w:rsidRPr="00865718">
          <w:rPr>
            <w:rPrChange w:id="1388" w:author="Meg Walker" w:date="2026-01-20T15:49:00Z" w16du:dateUtc="2026-01-20T15:49:00Z">
              <w:rPr>
                <w:rStyle w:val="Hyperlink"/>
              </w:rPr>
            </w:rPrChange>
          </w:rPr>
          <w:t>Figure</w:t>
        </w:r>
        <w:r w:rsidR="00313F2B">
          <w:t xml:space="preserve"> </w:t>
        </w:r>
        <w:r w:rsidR="00313F2B" w:rsidRPr="00865718">
          <w:rPr>
            <w:rPrChange w:id="1389" w:author="Meg Walker" w:date="2026-01-20T15:49:00Z" w16du:dateUtc="2026-01-20T15:49:00Z">
              <w:rPr>
                <w:rStyle w:val="Hyperlink"/>
              </w:rPr>
            </w:rPrChange>
          </w:rPr>
          <w:t>3.3</w:t>
        </w:r>
        <w:r w:rsidR="00313F2B" w:rsidRPr="00865718">
          <w:fldChar w:fldCharType="end"/>
        </w:r>
      </w:ins>
      <w:r w:rsidRPr="00865718">
        <w:t>,</w:t>
      </w:r>
      <w:r>
        <w:t xml:space="preserve"> only 5</w:t>
      </w:r>
      <w:ins w:id="1390" w:author="Meg Walker" w:date="2026-01-20T15:49:00Z" w16du:dateUtc="2026-01-20T15:49:00Z">
        <w:r w:rsidR="00865718">
          <w:t xml:space="preserve"> per cent</w:t>
        </w:r>
      </w:ins>
      <w:del w:id="1391" w:author="Meg Walker" w:date="2026-01-20T15:49:00Z" w16du:dateUtc="2026-01-20T15:49:00Z">
        <w:r w:rsidDel="00865718">
          <w:delText>%</w:delText>
        </w:r>
      </w:del>
      <w:r>
        <w:t xml:space="preserve"> in 2016 indicated that </w:t>
      </w:r>
      <w:del w:id="1392" w:author="Meg Walker" w:date="2026-01-13T12:13:00Z" w16du:dateUtc="2026-01-13T12:13:00Z">
        <w:r w:rsidDel="00AB07B4">
          <w:delText>“</w:delText>
        </w:r>
      </w:del>
      <w:ins w:id="1393" w:author="Meg Walker" w:date="2026-01-13T12:13:00Z" w16du:dateUtc="2026-01-13T12:13:00Z">
        <w:r w:rsidR="00AB07B4">
          <w:t>‘</w:t>
        </w:r>
      </w:ins>
      <w:r>
        <w:t>They should never get the same rights</w:t>
      </w:r>
      <w:del w:id="1394" w:author="Meg Walker" w:date="2026-01-13T12:13:00Z" w16du:dateUtc="2026-01-13T12:13:00Z">
        <w:r w:rsidDel="00AB07B4">
          <w:delText xml:space="preserve">”. </w:delText>
        </w:r>
      </w:del>
      <w:ins w:id="1395" w:author="Meg Walker" w:date="2026-01-13T12:13:00Z" w16du:dateUtc="2026-01-13T12:13:00Z">
        <w:r w:rsidR="00AB07B4">
          <w:t xml:space="preserve">’. </w:t>
        </w:r>
      </w:ins>
      <w:r>
        <w:t>This proportion is significantly higher in countries such as Hungary (30%) and Czechia (24%). In Ireland, this proportion is also higher for those in worse financial situation (19%) and among those who are unemployed and not looking for</w:t>
      </w:r>
      <w:ins w:id="1396" w:author="Meg Walker" w:date="2026-01-20T15:50:00Z" w16du:dateUtc="2026-01-20T15:50:00Z">
        <w:r w:rsidR="00865718">
          <w:t xml:space="preserve"> a</w:t>
        </w:r>
      </w:ins>
      <w:r>
        <w:t xml:space="preserve"> job (18%).</w:t>
      </w:r>
    </w:p>
    <w:tbl>
      <w:tblPr>
        <w:tblW w:w="5000" w:type="pct"/>
        <w:tblLayout w:type="fixed"/>
        <w:tblLook w:val="0000" w:firstRow="0" w:lastRow="0" w:firstColumn="0" w:lastColumn="0" w:noHBand="0" w:noVBand="0"/>
      </w:tblPr>
      <w:tblGrid>
        <w:gridCol w:w="9026"/>
      </w:tblGrid>
      <w:tr w:rsidR="000E35CE" w14:paraId="51DD4C91" w14:textId="77777777" w:rsidTr="00AB07B4">
        <w:tc>
          <w:tcPr>
            <w:tcW w:w="9026" w:type="dxa"/>
          </w:tcPr>
          <w:p w14:paraId="51DD4C8F" w14:textId="111522FA" w:rsidR="000E35CE" w:rsidRDefault="00D9434A">
            <w:pPr>
              <w:pStyle w:val="Figuretitle"/>
              <w:pPrChange w:id="1397" w:author="Meg Walker" w:date="2026-01-13T12:13:00Z" w16du:dateUtc="2026-01-13T12:13:00Z">
                <w:pPr>
                  <w:pStyle w:val="ImageCaption"/>
                  <w:spacing w:before="200"/>
                  <w:jc w:val="left"/>
                </w:pPr>
              </w:pPrChange>
            </w:pPr>
            <w:bookmarkStart w:id="1398" w:name="fig-immig"/>
            <w:del w:id="1399" w:author="Meg Walker" w:date="2026-01-12T17:48:00Z" w16du:dateUtc="2026-01-12T17:48:00Z">
              <w:r w:rsidDel="005B4F71">
                <w:lastRenderedPageBreak/>
                <w:delText>Figure </w:delText>
              </w:r>
            </w:del>
            <w:bookmarkStart w:id="1400" w:name="_Toc219829153"/>
            <w:bookmarkStart w:id="1401" w:name="_Toc219829315"/>
            <w:bookmarkStart w:id="1402" w:name="_Toc219829522"/>
            <w:ins w:id="1403" w:author="Meg Walker" w:date="2026-01-12T17:48:00Z" w16du:dateUtc="2026-01-12T17:48:00Z">
              <w:r w:rsidR="005B4F71">
                <w:t xml:space="preserve">Figure </w:t>
              </w:r>
            </w:ins>
            <w:r>
              <w:t>3.3:</w:t>
            </w:r>
            <w:ins w:id="1404" w:author="Meg Walker" w:date="2026-01-20T15:50:00Z" w16du:dateUtc="2026-01-20T15:50:00Z">
              <w:r w:rsidR="00865718">
                <w:t xml:space="preserve"> </w:t>
              </w:r>
              <w:r w:rsidR="00865718">
                <w:tab/>
              </w:r>
            </w:ins>
            <w:del w:id="1405" w:author="Meg Walker" w:date="2026-01-20T15:50:00Z" w16du:dateUtc="2026-01-20T15:50:00Z">
              <w:r w:rsidDel="00865718">
                <w:delText xml:space="preserve"> </w:delText>
              </w:r>
            </w:del>
            <w:r>
              <w:t>Distribution for ‘When should immigrants obtain rights to social benefits/services’, Ireland, 2016</w:t>
            </w:r>
            <w:bookmarkEnd w:id="1400"/>
            <w:bookmarkEnd w:id="1401"/>
            <w:bookmarkEnd w:id="1402"/>
          </w:p>
          <w:p w14:paraId="51DD4C90" w14:textId="58B2DD4C" w:rsidR="000E35CE" w:rsidRDefault="00E02585" w:rsidP="00E02585">
            <w:pPr>
              <w:spacing w:after="0"/>
              <w:ind w:left="1418"/>
              <w:pPrChange w:id="1406" w:author="Daniel Capistrano" w:date="2026-01-25T17:06:00Z" w16du:dateUtc="2026-01-25T17:06:00Z">
                <w:pPr>
                  <w:jc w:val="center"/>
                </w:pPr>
              </w:pPrChange>
            </w:pPr>
            <w:ins w:id="1407" w:author="Daniel Capistrano" w:date="2026-01-25T17:06:00Z" w16du:dateUtc="2026-01-25T17:06:00Z">
              <w:r>
                <w:rPr>
                  <w:noProof/>
                </w:rPr>
                <w:drawing>
                  <wp:inline distT="0" distB="0" distL="0" distR="0" wp14:anchorId="60E09BCD" wp14:editId="580B3AEF">
                    <wp:extent cx="4416879" cy="3680733"/>
                    <wp:effectExtent l="0" t="0" r="3175" b="2540"/>
                    <wp:docPr id="1910479671"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79671" name="Graphic 1910479671"/>
                            <pic:cNvPicPr/>
                          </pic:nvPicPr>
                          <pic:blipFill>
                            <a:blip r:embed="rId42">
                              <a:extLst>
                                <a:ext uri="{96DAC541-7B7A-43D3-8B79-37D633B846F1}">
                                  <asvg:svgBlip xmlns:asvg="http://schemas.microsoft.com/office/drawing/2016/SVG/main" r:embed="rId43"/>
                                </a:ext>
                              </a:extLst>
                            </a:blip>
                            <a:stretch>
                              <a:fillRect/>
                            </a:stretch>
                          </pic:blipFill>
                          <pic:spPr>
                            <a:xfrm>
                              <a:off x="0" y="0"/>
                              <a:ext cx="4424234" cy="3686862"/>
                            </a:xfrm>
                            <a:prstGeom prst="rect">
                              <a:avLst/>
                            </a:prstGeom>
                          </pic:spPr>
                        </pic:pic>
                      </a:graphicData>
                    </a:graphic>
                  </wp:inline>
                </w:drawing>
              </w:r>
            </w:ins>
            <w:del w:id="1408" w:author="Daniel Capistrano" w:date="2026-01-25T17:06:00Z" w16du:dateUtc="2026-01-25T17:06:00Z">
              <w:r w:rsidR="00D9434A" w:rsidDel="00E02585">
                <w:rPr>
                  <w:noProof/>
                </w:rPr>
                <w:drawing>
                  <wp:inline distT="0" distB="0" distL="0" distR="0" wp14:anchorId="51DD4E02" wp14:editId="2901D5D9">
                    <wp:extent cx="4009390" cy="3341158"/>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1" name="Picture" descr="img/fig_immig.png"/>
                            <pic:cNvPicPr>
                              <a:picLocks noChangeAspect="1" noChangeArrowheads="1"/>
                            </pic:cNvPicPr>
                          </pic:nvPicPr>
                          <pic:blipFill>
                            <a:blip r:embed="rId44"/>
                            <a:stretch>
                              <a:fillRect/>
                            </a:stretch>
                          </pic:blipFill>
                          <pic:spPr bwMode="auto">
                            <a:xfrm>
                              <a:off x="0" y="0"/>
                              <a:ext cx="4009390" cy="3341158"/>
                            </a:xfrm>
                            <a:prstGeom prst="rect">
                              <a:avLst/>
                            </a:prstGeom>
                            <a:noFill/>
                            <a:ln w="9525">
                              <a:noFill/>
                              <a:headEnd/>
                              <a:tailEnd/>
                            </a:ln>
                          </pic:spPr>
                        </pic:pic>
                      </a:graphicData>
                    </a:graphic>
                  </wp:inline>
                </w:drawing>
              </w:r>
            </w:del>
          </w:p>
        </w:tc>
        <w:bookmarkEnd w:id="1398"/>
      </w:tr>
    </w:tbl>
    <w:p w14:paraId="72C7BE6C" w14:textId="77777777" w:rsidR="00AB07B4" w:rsidRPr="00024E75" w:rsidRDefault="00F92EEA" w:rsidP="00AB07B4">
      <w:pPr>
        <w:keepNext/>
        <w:spacing w:after="0" w:line="240" w:lineRule="auto"/>
        <w:rPr>
          <w:ins w:id="1409" w:author="Meg Walker" w:date="2026-01-13T12:13:00Z" w16du:dateUtc="2026-01-13T12:13:00Z"/>
          <w:i/>
          <w:sz w:val="20"/>
          <w:szCs w:val="20"/>
        </w:rPr>
      </w:pPr>
      <w:ins w:id="1410" w:author="Meg Walker" w:date="2026-01-07T15:07:00Z" w16du:dateUtc="2026-01-07T15:07:00Z">
        <w:r>
          <w:rPr>
            <w:noProof/>
          </w:rPr>
          <w:pict w14:anchorId="68549B9B">
            <v:rect id="_x0000_i1040" alt="" style="width:451.3pt;height:1pt;mso-width-percent:0;mso-height-percent:0;mso-width-percent:0;mso-height-percent:0" o:hralign="center" o:hrstd="t" o:hrnoshade="t" o:hr="t" fillcolor="#bfbfbf [2412]" stroked="f"/>
          </w:pict>
        </w:r>
      </w:ins>
    </w:p>
    <w:p w14:paraId="51DD4C92" w14:textId="0C66F2EE" w:rsidR="000E35CE" w:rsidRDefault="00D9434A">
      <w:pPr>
        <w:pStyle w:val="RSSourceandnotes"/>
        <w:ind w:left="851" w:hanging="851"/>
        <w:pPrChange w:id="1411" w:author="Meg Walker" w:date="2026-01-13T12:13:00Z" w16du:dateUtc="2026-01-13T12:13:00Z">
          <w:pPr>
            <w:pStyle w:val="RSSourceandnotes"/>
          </w:pPr>
        </w:pPrChange>
      </w:pPr>
      <w:r>
        <w:t xml:space="preserve">Source: </w:t>
      </w:r>
      <w:ins w:id="1412" w:author="Meg Walker" w:date="2026-01-13T12:13:00Z" w16du:dateUtc="2026-01-13T12:13:00Z">
        <w:r w:rsidR="00AB07B4">
          <w:tab/>
        </w:r>
      </w:ins>
      <w:r>
        <w:t>Authors’ own analysis of the European Social Survey Round 8</w:t>
      </w:r>
      <w:ins w:id="1413" w:author="Meg Walker" w:date="2026-01-20T15:50:00Z" w16du:dateUtc="2026-01-20T15:50:00Z">
        <w:r w:rsidR="00865718">
          <w:t>.</w:t>
        </w:r>
      </w:ins>
    </w:p>
    <w:p w14:paraId="51DD4C93" w14:textId="34B343E2" w:rsidR="000E35CE" w:rsidRDefault="00D9434A">
      <w:pPr>
        <w:pStyle w:val="ESRI11"/>
        <w:pPrChange w:id="1414" w:author="Meg Walker" w:date="2026-01-13T12:13:00Z" w16du:dateUtc="2026-01-13T12:13:00Z">
          <w:pPr>
            <w:pStyle w:val="Heading2"/>
          </w:pPr>
        </w:pPrChange>
      </w:pPr>
      <w:bookmarkStart w:id="1415" w:name="_Toc211497179"/>
      <w:bookmarkStart w:id="1416" w:name="X0b2fd02be326c10970e572141db0496f02cdc85"/>
      <w:bookmarkEnd w:id="1369"/>
      <w:r>
        <w:t xml:space="preserve">3.4 </w:t>
      </w:r>
      <w:ins w:id="1417" w:author="Meg Walker" w:date="2026-01-13T12:14:00Z" w16du:dateUtc="2026-01-13T12:14:00Z">
        <w:r w:rsidR="00AB07B4">
          <w:tab/>
        </w:r>
      </w:ins>
      <w:r>
        <w:t>The view that ‘Social benefits make people lazy’ is more prevalent in Ireland compared to the European average</w:t>
      </w:r>
      <w:bookmarkEnd w:id="1415"/>
    </w:p>
    <w:p w14:paraId="51DD4C94" w14:textId="77777777" w:rsidR="000E35CE" w:rsidRDefault="00D9434A">
      <w:pPr>
        <w:pStyle w:val="ESRIBodyText"/>
        <w:pPrChange w:id="1418" w:author="Meg Walker" w:date="2026-01-13T12:14:00Z" w16du:dateUtc="2026-01-13T12:14:00Z">
          <w:pPr>
            <w:pStyle w:val="FirstParagraph"/>
          </w:pPr>
        </w:pPrChange>
      </w:pPr>
      <w:r>
        <w:t>The module also included questions in relation to beliefs about the consequences of social benefits and services. Participants were asked to indicate to what extent they agree that social benefits and services in [country]…</w:t>
      </w:r>
    </w:p>
    <w:p w14:paraId="51DD4C95" w14:textId="39EC6162" w:rsidR="000E35CE" w:rsidRDefault="00D9434A">
      <w:pPr>
        <w:pStyle w:val="ESRIBodyText"/>
        <w:ind w:left="1701"/>
        <w:pPrChange w:id="1419" w:author="Meg Walker" w:date="2026-01-13T12:14:00Z" w16du:dateUtc="2026-01-13T12:14:00Z">
          <w:pPr>
            <w:pStyle w:val="BodyText"/>
          </w:pPr>
        </w:pPrChange>
      </w:pPr>
      <w:del w:id="1420" w:author="Meg Walker" w:date="2026-01-13T12:14:00Z" w16du:dateUtc="2026-01-13T12:14:00Z">
        <w:r w:rsidDel="00AB07B4">
          <w:delText>“…</w:delText>
        </w:r>
      </w:del>
      <w:ins w:id="1421" w:author="Meg Walker" w:date="2026-01-13T12:14:00Z" w16du:dateUtc="2026-01-13T12:14:00Z">
        <w:r w:rsidR="00AB07B4">
          <w:t>‘…</w:t>
        </w:r>
      </w:ins>
      <w:ins w:id="1422" w:author="Meg Walker" w:date="2026-01-20T15:50:00Z" w16du:dateUtc="2026-01-20T15:50:00Z">
        <w:r w:rsidR="00865718">
          <w:t xml:space="preserve"> </w:t>
        </w:r>
      </w:ins>
      <w:r>
        <w:t>cost businesses too much in taxes/charges</w:t>
      </w:r>
      <w:del w:id="1423" w:author="Meg Walker" w:date="2026-01-13T12:15:00Z" w16du:dateUtc="2026-01-13T12:15:00Z">
        <w:r w:rsidDel="00AB07B4">
          <w:delText>?”</w:delText>
        </w:r>
      </w:del>
      <w:ins w:id="1424" w:author="Meg Walker" w:date="2026-01-13T12:15:00Z" w16du:dateUtc="2026-01-13T12:15:00Z">
        <w:r w:rsidR="00AB07B4">
          <w:t>’</w:t>
        </w:r>
      </w:ins>
    </w:p>
    <w:p w14:paraId="51DD4C96" w14:textId="4F014B0E" w:rsidR="000E35CE" w:rsidRDefault="00D9434A">
      <w:pPr>
        <w:pStyle w:val="ESRIBodyText"/>
        <w:ind w:left="1701"/>
        <w:pPrChange w:id="1425" w:author="Meg Walker" w:date="2026-01-13T12:14:00Z" w16du:dateUtc="2026-01-13T12:14:00Z">
          <w:pPr>
            <w:pStyle w:val="BodyText"/>
          </w:pPr>
        </w:pPrChange>
      </w:pPr>
      <w:del w:id="1426" w:author="Meg Walker" w:date="2026-01-13T12:15:00Z" w16du:dateUtc="2026-01-13T12:15:00Z">
        <w:r w:rsidDel="00AB07B4">
          <w:delText>“…</w:delText>
        </w:r>
      </w:del>
      <w:ins w:id="1427" w:author="Meg Walker" w:date="2026-01-13T12:15:00Z" w16du:dateUtc="2026-01-13T12:15:00Z">
        <w:r w:rsidR="00AB07B4">
          <w:t>‘…</w:t>
        </w:r>
      </w:ins>
      <w:ins w:id="1428" w:author="Meg Walker" w:date="2026-01-20T15:51:00Z" w16du:dateUtc="2026-01-20T15:51:00Z">
        <w:r w:rsidR="00865718">
          <w:t xml:space="preserve"> </w:t>
        </w:r>
      </w:ins>
      <w:r>
        <w:t>lead to a more equal society</w:t>
      </w:r>
      <w:del w:id="1429" w:author="Meg Walker" w:date="2026-01-20T15:51:00Z" w16du:dateUtc="2026-01-20T15:51:00Z">
        <w:r w:rsidDel="00865718">
          <w:delText>?</w:delText>
        </w:r>
      </w:del>
      <w:ins w:id="1430" w:author="Meg Walker" w:date="2026-01-13T12:15:00Z" w16du:dateUtc="2026-01-13T12:15:00Z">
        <w:r w:rsidR="00AB07B4">
          <w:t>’</w:t>
        </w:r>
      </w:ins>
      <w:del w:id="1431" w:author="Meg Walker" w:date="2026-01-13T12:15:00Z" w16du:dateUtc="2026-01-13T12:15:00Z">
        <w:r w:rsidDel="00AB07B4">
          <w:delText>”</w:delText>
        </w:r>
      </w:del>
    </w:p>
    <w:p w14:paraId="51DD4C97" w14:textId="3EAABBC2" w:rsidR="000E35CE" w:rsidRDefault="00D9434A">
      <w:pPr>
        <w:pStyle w:val="ESRIBodyText"/>
        <w:ind w:left="1701"/>
        <w:pPrChange w:id="1432" w:author="Meg Walker" w:date="2026-01-13T12:14:00Z" w16du:dateUtc="2026-01-13T12:14:00Z">
          <w:pPr>
            <w:pStyle w:val="BodyText"/>
          </w:pPr>
        </w:pPrChange>
      </w:pPr>
      <w:del w:id="1433" w:author="Meg Walker" w:date="2026-01-13T12:15:00Z" w16du:dateUtc="2026-01-13T12:15:00Z">
        <w:r w:rsidDel="00AB07B4">
          <w:delText xml:space="preserve">“… </w:delText>
        </w:r>
      </w:del>
      <w:ins w:id="1434" w:author="Meg Walker" w:date="2026-01-13T12:15:00Z" w16du:dateUtc="2026-01-13T12:15:00Z">
        <w:r w:rsidR="00AB07B4">
          <w:t xml:space="preserve">‘… </w:t>
        </w:r>
      </w:ins>
      <w:r>
        <w:t>make people lazy</w:t>
      </w:r>
      <w:del w:id="1435" w:author="Meg Walker" w:date="2026-01-20T15:52:00Z" w16du:dateUtc="2026-01-20T15:52:00Z">
        <w:r w:rsidDel="00865718">
          <w:delText>?</w:delText>
        </w:r>
      </w:del>
      <w:ins w:id="1436" w:author="Meg Walker" w:date="2026-01-13T12:15:00Z" w16du:dateUtc="2026-01-13T12:15:00Z">
        <w:r w:rsidR="00AB07B4">
          <w:t>’</w:t>
        </w:r>
      </w:ins>
      <w:del w:id="1437" w:author="Meg Walker" w:date="2026-01-13T12:15:00Z" w16du:dateUtc="2026-01-13T12:15:00Z">
        <w:r w:rsidDel="00AB07B4">
          <w:delText>”</w:delText>
        </w:r>
      </w:del>
    </w:p>
    <w:p w14:paraId="51DD4C98" w14:textId="0761FAC4" w:rsidR="000E35CE" w:rsidRDefault="00D9434A">
      <w:pPr>
        <w:pStyle w:val="ESRIBodyText"/>
        <w:ind w:left="1701"/>
        <w:pPrChange w:id="1438" w:author="Meg Walker" w:date="2026-01-13T12:14:00Z" w16du:dateUtc="2026-01-13T12:14:00Z">
          <w:pPr>
            <w:pStyle w:val="BodyText"/>
          </w:pPr>
        </w:pPrChange>
      </w:pPr>
      <w:del w:id="1439" w:author="Meg Walker" w:date="2026-01-13T12:15:00Z" w16du:dateUtc="2026-01-13T12:15:00Z">
        <w:r w:rsidDel="00AB07B4">
          <w:delText>“…</w:delText>
        </w:r>
      </w:del>
      <w:ins w:id="1440" w:author="Meg Walker" w:date="2026-01-13T12:15:00Z" w16du:dateUtc="2026-01-13T12:15:00Z">
        <w:r w:rsidR="00AB07B4">
          <w:t>‘…</w:t>
        </w:r>
      </w:ins>
      <w:ins w:id="1441" w:author="Meg Walker" w:date="2026-01-20T15:51:00Z" w16du:dateUtc="2026-01-20T15:51:00Z">
        <w:r w:rsidR="00865718">
          <w:t xml:space="preserve"> </w:t>
        </w:r>
      </w:ins>
      <w:r>
        <w:t>make people less willing care for one another</w:t>
      </w:r>
      <w:del w:id="1442" w:author="Meg Walker" w:date="2026-01-13T12:15:00Z" w16du:dateUtc="2026-01-13T12:15:00Z">
        <w:r w:rsidDel="00AB07B4">
          <w:delText>?”</w:delText>
        </w:r>
      </w:del>
      <w:ins w:id="1443" w:author="Meg Walker" w:date="2026-01-13T12:15:00Z" w16du:dateUtc="2026-01-13T12:15:00Z">
        <w:r w:rsidR="00AB07B4">
          <w:t>’</w:t>
        </w:r>
      </w:ins>
    </w:p>
    <w:p w14:paraId="51DD4C99" w14:textId="7B78B8D8" w:rsidR="000E35CE" w:rsidRDefault="00D9434A">
      <w:pPr>
        <w:pStyle w:val="ESRIBodyText"/>
        <w:ind w:left="1701"/>
        <w:pPrChange w:id="1444" w:author="Meg Walker" w:date="2026-01-13T12:14:00Z" w16du:dateUtc="2026-01-13T12:14:00Z">
          <w:pPr>
            <w:pStyle w:val="BodyText"/>
          </w:pPr>
        </w:pPrChange>
      </w:pPr>
      <w:del w:id="1445" w:author="Meg Walker" w:date="2026-01-13T12:15:00Z" w16du:dateUtc="2026-01-13T12:15:00Z">
        <w:r w:rsidDel="00AB07B4">
          <w:delText>“…</w:delText>
        </w:r>
      </w:del>
      <w:ins w:id="1446" w:author="Meg Walker" w:date="2026-01-13T12:15:00Z" w16du:dateUtc="2026-01-13T12:15:00Z">
        <w:r w:rsidR="00AB07B4">
          <w:t>‘…</w:t>
        </w:r>
      </w:ins>
      <w:ins w:id="1447" w:author="Meg Walker" w:date="2026-01-20T15:51:00Z" w16du:dateUtc="2026-01-20T15:51:00Z">
        <w:r w:rsidR="00865718">
          <w:t xml:space="preserve"> </w:t>
        </w:r>
      </w:ins>
      <w:r>
        <w:t>prevent widespread poverty</w:t>
      </w:r>
      <w:del w:id="1448" w:author="Meg Walker" w:date="2026-01-13T12:15:00Z" w16du:dateUtc="2026-01-13T12:15:00Z">
        <w:r w:rsidDel="00AB07B4">
          <w:delText>”</w:delText>
        </w:r>
      </w:del>
      <w:ins w:id="1449" w:author="Meg Walker" w:date="2026-01-13T12:15:00Z" w16du:dateUtc="2026-01-13T12:15:00Z">
        <w:r w:rsidR="00AB07B4">
          <w:t>’</w:t>
        </w:r>
      </w:ins>
    </w:p>
    <w:p w14:paraId="51DD4C9A" w14:textId="3A883E33" w:rsidR="000E35CE" w:rsidRDefault="00AB07B4">
      <w:pPr>
        <w:pStyle w:val="ESRIBodyText"/>
        <w:ind w:left="1701"/>
        <w:pPrChange w:id="1450" w:author="Meg Walker" w:date="2026-01-13T12:14:00Z" w16du:dateUtc="2026-01-13T12:14:00Z">
          <w:pPr>
            <w:pStyle w:val="BodyText"/>
          </w:pPr>
        </w:pPrChange>
      </w:pPr>
      <w:ins w:id="1451" w:author="Meg Walker" w:date="2026-01-13T12:15:00Z" w16du:dateUtc="2026-01-13T12:15:00Z">
        <w:r>
          <w:t>‘</w:t>
        </w:r>
      </w:ins>
      <w:del w:id="1452" w:author="Meg Walker" w:date="2026-01-13T12:15:00Z" w16du:dateUtc="2026-01-13T12:15:00Z">
        <w:r w:rsidR="00D9434A" w:rsidDel="00AB07B4">
          <w:delText>“</w:delText>
        </w:r>
      </w:del>
      <w:r w:rsidR="00D9434A">
        <w:t>…</w:t>
      </w:r>
      <w:ins w:id="1453" w:author="Meg Walker" w:date="2026-01-20T15:52:00Z" w16du:dateUtc="2026-01-20T15:52:00Z">
        <w:r w:rsidR="00865718">
          <w:t xml:space="preserve"> </w:t>
        </w:r>
      </w:ins>
      <w:r w:rsidR="00D9434A">
        <w:t xml:space="preserve">place too great </w:t>
      </w:r>
      <w:ins w:id="1454" w:author="Meg Walker" w:date="2026-01-20T15:52:00Z" w16du:dateUtc="2026-01-20T15:52:00Z">
        <w:r w:rsidR="00865718">
          <w:t xml:space="preserve">a </w:t>
        </w:r>
      </w:ins>
      <w:r w:rsidR="00D9434A">
        <w:t xml:space="preserve">strain on </w:t>
      </w:r>
      <w:ins w:id="1455" w:author="Meg Walker" w:date="2026-01-20T15:52:00Z" w16du:dateUtc="2026-01-20T15:52:00Z">
        <w:r w:rsidR="00865718">
          <w:t xml:space="preserve">the </w:t>
        </w:r>
      </w:ins>
      <w:r w:rsidR="00D9434A">
        <w:t>economy</w:t>
      </w:r>
      <w:del w:id="1456" w:author="Meg Walker" w:date="2026-01-13T12:15:00Z" w16du:dateUtc="2026-01-13T12:15:00Z">
        <w:r w:rsidR="00D9434A" w:rsidDel="00AB07B4">
          <w:delText>”</w:delText>
        </w:r>
      </w:del>
      <w:ins w:id="1457" w:author="Meg Walker" w:date="2026-01-13T12:15:00Z" w16du:dateUtc="2026-01-13T12:15:00Z">
        <w:r>
          <w:t>’</w:t>
        </w:r>
      </w:ins>
    </w:p>
    <w:p w14:paraId="51DD4C9B" w14:textId="25FBE0B4" w:rsidR="000E35CE" w:rsidRDefault="00D9434A">
      <w:pPr>
        <w:pStyle w:val="ESRIBodyText"/>
        <w:rPr>
          <w:ins w:id="1458" w:author="Meg Walker" w:date="2026-01-20T16:19:00Z" w16du:dateUtc="2026-01-20T16:19:00Z"/>
        </w:rPr>
      </w:pPr>
      <w:r>
        <w:t xml:space="preserve">The average level of agreement with these statements reduced slightly between 2008/2009 at the onset of the recession and 2016 during the recovery period. Nevertheless, the ranking of agreement among statements remains the same, as </w:t>
      </w:r>
      <w:r w:rsidRPr="00865718">
        <w:t xml:space="preserve">shown in </w:t>
      </w:r>
      <w:del w:id="1459" w:author="Meg Walker" w:date="2026-01-20T16:34:00Z" w16du:dateUtc="2026-01-20T16:34:00Z">
        <w:r w:rsidRPr="00865718" w:rsidDel="00313F2B">
          <w:fldChar w:fldCharType="begin"/>
        </w:r>
        <w:r w:rsidRPr="00865718" w:rsidDel="00313F2B">
          <w:delInstrText>HYPERLINK \l "fig-benefits" \h</w:delInstrText>
        </w:r>
        <w:r w:rsidRPr="00865718" w:rsidDel="00313F2B">
          <w:fldChar w:fldCharType="separate"/>
        </w:r>
        <w:r w:rsidRPr="00865718" w:rsidDel="00313F2B">
          <w:rPr>
            <w:rPrChange w:id="1460" w:author="Meg Walker" w:date="2026-01-20T15:53:00Z" w16du:dateUtc="2026-01-20T15:53:00Z">
              <w:rPr>
                <w:rStyle w:val="Hyperlink"/>
              </w:rPr>
            </w:rPrChange>
          </w:rPr>
          <w:delText>Figure 3.4</w:delText>
        </w:r>
        <w:r w:rsidRPr="00865718" w:rsidDel="00313F2B">
          <w:fldChar w:fldCharType="end"/>
        </w:r>
      </w:del>
      <w:ins w:id="1461" w:author="Meg Walker" w:date="2026-01-20T16:34:00Z" w16du:dateUtc="2026-01-20T16:34:00Z">
        <w:r w:rsidR="00313F2B" w:rsidRPr="00865718">
          <w:fldChar w:fldCharType="begin"/>
        </w:r>
        <w:r w:rsidR="00313F2B" w:rsidRPr="00865718">
          <w:instrText>HYPERLINK \l "fig-benefits" \h</w:instrText>
        </w:r>
        <w:r w:rsidR="00313F2B" w:rsidRPr="00865718">
          <w:fldChar w:fldCharType="separate"/>
        </w:r>
        <w:r w:rsidR="00313F2B" w:rsidRPr="00865718">
          <w:rPr>
            <w:rPrChange w:id="1462" w:author="Meg Walker" w:date="2026-01-20T15:53:00Z" w16du:dateUtc="2026-01-20T15:53:00Z">
              <w:rPr>
                <w:rStyle w:val="Hyperlink"/>
              </w:rPr>
            </w:rPrChange>
          </w:rPr>
          <w:t>Figure</w:t>
        </w:r>
        <w:r w:rsidR="00313F2B">
          <w:t xml:space="preserve"> </w:t>
        </w:r>
        <w:r w:rsidR="00313F2B" w:rsidRPr="00865718">
          <w:rPr>
            <w:rPrChange w:id="1463" w:author="Meg Walker" w:date="2026-01-20T15:53:00Z" w16du:dateUtc="2026-01-20T15:53:00Z">
              <w:rPr>
                <w:rStyle w:val="Hyperlink"/>
              </w:rPr>
            </w:rPrChange>
          </w:rPr>
          <w:t>3.4</w:t>
        </w:r>
        <w:r w:rsidR="00313F2B" w:rsidRPr="00865718">
          <w:fldChar w:fldCharType="end"/>
        </w:r>
      </w:ins>
      <w:r w:rsidRPr="00865718">
        <w:t>.</w:t>
      </w:r>
      <w:r>
        <w:t xml:space="preserve"> The exception is the average agreement with </w:t>
      </w:r>
      <w:del w:id="1464" w:author="Meg Walker" w:date="2026-01-13T12:15:00Z" w16du:dateUtc="2026-01-13T12:15:00Z">
        <w:r w:rsidDel="00AB07B4">
          <w:delText>“</w:delText>
        </w:r>
      </w:del>
      <w:ins w:id="1465" w:author="Meg Walker" w:date="2026-01-13T12:15:00Z" w16du:dateUtc="2026-01-13T12:15:00Z">
        <w:r w:rsidR="00AB07B4">
          <w:t>‘</w:t>
        </w:r>
      </w:ins>
      <w:r>
        <w:t xml:space="preserve">social benefits </w:t>
      </w:r>
      <w:r>
        <w:lastRenderedPageBreak/>
        <w:t>lead to a more equal society</w:t>
      </w:r>
      <w:del w:id="1466" w:author="Meg Walker" w:date="2026-01-13T12:15:00Z" w16du:dateUtc="2026-01-13T12:15:00Z">
        <w:r w:rsidDel="00AB07B4">
          <w:delText xml:space="preserve">”, </w:delText>
        </w:r>
      </w:del>
      <w:ins w:id="1467" w:author="Meg Walker" w:date="2026-01-13T12:15:00Z" w16du:dateUtc="2026-01-13T12:15:00Z">
        <w:r w:rsidR="00AB07B4">
          <w:t xml:space="preserve">’, </w:t>
        </w:r>
      </w:ins>
      <w:r>
        <w:t xml:space="preserve">which observed a minor increase and surpassed </w:t>
      </w:r>
      <w:ins w:id="1468" w:author="Meg Walker" w:date="2026-01-20T16:36:00Z" w16du:dateUtc="2026-01-20T16:36:00Z">
        <w:r w:rsidR="008559F7">
          <w:br/>
        </w:r>
      </w:ins>
      <w:r>
        <w:t xml:space="preserve">the average agreement with </w:t>
      </w:r>
      <w:del w:id="1469" w:author="Meg Walker" w:date="2026-01-13T12:15:00Z" w16du:dateUtc="2026-01-13T12:15:00Z">
        <w:r w:rsidDel="00AB07B4">
          <w:delText>“</w:delText>
        </w:r>
      </w:del>
      <w:ins w:id="1470" w:author="Meg Walker" w:date="2026-01-13T12:15:00Z" w16du:dateUtc="2026-01-13T12:15:00Z">
        <w:r w:rsidR="00AB07B4">
          <w:t>‘</w:t>
        </w:r>
      </w:ins>
      <w:r>
        <w:t xml:space="preserve">put </w:t>
      </w:r>
      <w:ins w:id="1471" w:author="Meg Walker" w:date="2026-01-20T15:53:00Z" w16du:dateUtc="2026-01-20T15:53:00Z">
        <w:r w:rsidR="00865718">
          <w:t xml:space="preserve">a </w:t>
        </w:r>
      </w:ins>
      <w:r>
        <w:t xml:space="preserve">strain </w:t>
      </w:r>
      <w:ins w:id="1472" w:author="Meg Walker" w:date="2026-01-20T15:53:00Z" w16du:dateUtc="2026-01-20T15:53:00Z">
        <w:r w:rsidR="00865718">
          <w:t>o</w:t>
        </w:r>
      </w:ins>
      <w:del w:id="1473" w:author="Meg Walker" w:date="2026-01-20T15:53:00Z" w16du:dateUtc="2026-01-20T15:53:00Z">
        <w:r w:rsidDel="00865718">
          <w:delText>i</w:delText>
        </w:r>
      </w:del>
      <w:r>
        <w:t>n the economy</w:t>
      </w:r>
      <w:del w:id="1474" w:author="Meg Walker" w:date="2026-01-13T12:16:00Z" w16du:dateUtc="2026-01-13T12:16:00Z">
        <w:r w:rsidDel="00AB07B4">
          <w:delText xml:space="preserve">” </w:delText>
        </w:r>
      </w:del>
      <w:ins w:id="1475" w:author="Meg Walker" w:date="2026-01-13T12:16:00Z" w16du:dateUtc="2026-01-13T12:16:00Z">
        <w:r w:rsidR="00AB07B4">
          <w:t xml:space="preserve">’ </w:t>
        </w:r>
      </w:ins>
      <w:r>
        <w:t xml:space="preserve">and </w:t>
      </w:r>
      <w:del w:id="1476" w:author="Meg Walker" w:date="2026-01-13T12:16:00Z" w16du:dateUtc="2026-01-13T12:16:00Z">
        <w:r w:rsidDel="00AB07B4">
          <w:delText>“</w:delText>
        </w:r>
      </w:del>
      <w:ins w:id="1477" w:author="Meg Walker" w:date="2026-01-13T12:16:00Z" w16du:dateUtc="2026-01-13T12:16:00Z">
        <w:r w:rsidR="00AB07B4">
          <w:t>‘</w:t>
        </w:r>
      </w:ins>
      <w:r>
        <w:t>cost business</w:t>
      </w:r>
      <w:ins w:id="1478" w:author="Meg Walker" w:date="2026-01-20T15:53:00Z" w16du:dateUtc="2026-01-20T15:53:00Z">
        <w:r w:rsidR="00865718">
          <w:t>es</w:t>
        </w:r>
      </w:ins>
      <w:r>
        <w:t xml:space="preserve"> </w:t>
      </w:r>
      <w:ins w:id="1479" w:author="Meg Walker" w:date="2026-01-20T16:36:00Z" w16du:dateUtc="2026-01-20T16:36:00Z">
        <w:r w:rsidR="008559F7">
          <w:br/>
        </w:r>
      </w:ins>
      <w:r>
        <w:t>too much in taxes</w:t>
      </w:r>
      <w:del w:id="1480" w:author="Meg Walker" w:date="2026-01-13T12:16:00Z" w16du:dateUtc="2026-01-13T12:16:00Z">
        <w:r w:rsidDel="00AB07B4">
          <w:delText xml:space="preserve">”. </w:delText>
        </w:r>
      </w:del>
      <w:ins w:id="1481" w:author="Meg Walker" w:date="2026-01-13T12:16:00Z" w16du:dateUtc="2026-01-13T12:16:00Z">
        <w:r w:rsidR="00AB07B4">
          <w:t xml:space="preserve">’. </w:t>
        </w:r>
      </w:ins>
      <w:r>
        <w:t xml:space="preserve">It is also worth noting the strong decline in the percentage </w:t>
      </w:r>
      <w:ins w:id="1482" w:author="Meg Walker" w:date="2026-01-20T16:36:00Z" w16du:dateUtc="2026-01-20T16:36:00Z">
        <w:r w:rsidR="008559F7">
          <w:br/>
        </w:r>
      </w:ins>
      <w:r>
        <w:t xml:space="preserve">who agree that it hurts </w:t>
      </w:r>
      <w:ins w:id="1483" w:author="Meg Walker" w:date="2026-01-20T15:53:00Z" w16du:dateUtc="2026-01-20T15:53:00Z">
        <w:r w:rsidR="00865718">
          <w:t xml:space="preserve">the </w:t>
        </w:r>
      </w:ins>
      <w:r>
        <w:t>economy and business. This might be due to the rising unemployment and collapse of businesses during the financial crash.</w:t>
      </w:r>
    </w:p>
    <w:p w14:paraId="469E11E1" w14:textId="77777777" w:rsidR="00404F2E" w:rsidRDefault="00404F2E">
      <w:pPr>
        <w:pStyle w:val="ESRIBodyText"/>
        <w:spacing w:after="0"/>
        <w:pPrChange w:id="1484" w:author="Meg Walker" w:date="2026-01-20T16:19:00Z" w16du:dateUtc="2026-01-20T16:19:00Z">
          <w:pPr>
            <w:pStyle w:val="BodyText"/>
          </w:pPr>
        </w:pPrChange>
      </w:pPr>
    </w:p>
    <w:tbl>
      <w:tblPr>
        <w:tblW w:w="5000" w:type="pct"/>
        <w:tblLayout w:type="fixed"/>
        <w:tblLook w:val="0000" w:firstRow="0" w:lastRow="0" w:firstColumn="0" w:lastColumn="0" w:noHBand="0" w:noVBand="0"/>
      </w:tblPr>
      <w:tblGrid>
        <w:gridCol w:w="9026"/>
      </w:tblGrid>
      <w:tr w:rsidR="000E35CE" w14:paraId="51DD4C9E" w14:textId="77777777" w:rsidTr="00AB07B4">
        <w:tc>
          <w:tcPr>
            <w:tcW w:w="9026" w:type="dxa"/>
          </w:tcPr>
          <w:p w14:paraId="51DD4C9C" w14:textId="56691940" w:rsidR="000E35CE" w:rsidRDefault="00D9434A">
            <w:pPr>
              <w:pStyle w:val="Figuretitle"/>
              <w:pPrChange w:id="1485" w:author="Meg Walker" w:date="2026-01-13T12:16:00Z" w16du:dateUtc="2026-01-13T12:16:00Z">
                <w:pPr>
                  <w:pStyle w:val="ImageCaption"/>
                  <w:spacing w:before="200"/>
                  <w:jc w:val="left"/>
                </w:pPr>
              </w:pPrChange>
            </w:pPr>
            <w:bookmarkStart w:id="1486" w:name="fig-benefits"/>
            <w:del w:id="1487" w:author="Meg Walker" w:date="2026-01-12T17:48:00Z" w16du:dateUtc="2026-01-12T17:48:00Z">
              <w:r w:rsidDel="005B4F71">
                <w:delText>Figure </w:delText>
              </w:r>
            </w:del>
            <w:bookmarkStart w:id="1488" w:name="_Toc219829154"/>
            <w:bookmarkStart w:id="1489" w:name="_Toc219829316"/>
            <w:bookmarkStart w:id="1490" w:name="_Toc219829523"/>
            <w:ins w:id="1491" w:author="Meg Walker" w:date="2026-01-12T17:48:00Z" w16du:dateUtc="2026-01-12T17:48:00Z">
              <w:r w:rsidR="005B4F71">
                <w:t xml:space="preserve">Figure </w:t>
              </w:r>
            </w:ins>
            <w:r>
              <w:t xml:space="preserve">3.4: </w:t>
            </w:r>
            <w:ins w:id="1492" w:author="Meg Walker" w:date="2026-01-20T15:52:00Z" w16du:dateUtc="2026-01-20T15:52:00Z">
              <w:r w:rsidR="00865718">
                <w:tab/>
              </w:r>
            </w:ins>
            <w:r>
              <w:t>Proportion of respondents who agree with statements about social benefits, Ireland, 2009/2016</w:t>
            </w:r>
            <w:bookmarkEnd w:id="1488"/>
            <w:bookmarkEnd w:id="1489"/>
            <w:bookmarkEnd w:id="1490"/>
          </w:p>
          <w:p w14:paraId="51DD4C9D" w14:textId="3C2B0DD3" w:rsidR="000E35CE" w:rsidRDefault="00E02585">
            <w:pPr>
              <w:ind w:left="1418"/>
              <w:pPrChange w:id="1493" w:author="Meg Walker" w:date="2026-01-20T15:54:00Z" w16du:dateUtc="2026-01-20T15:54:00Z">
                <w:pPr>
                  <w:jc w:val="center"/>
                </w:pPr>
              </w:pPrChange>
            </w:pPr>
            <w:ins w:id="1494" w:author="Daniel Capistrano" w:date="2026-01-25T17:07:00Z" w16du:dateUtc="2026-01-25T17:07:00Z">
              <w:r>
                <w:rPr>
                  <w:noProof/>
                </w:rPr>
                <w:drawing>
                  <wp:inline distT="0" distB="0" distL="0" distR="0" wp14:anchorId="5ABE3A08" wp14:editId="46BA535B">
                    <wp:extent cx="4310743" cy="3592286"/>
                    <wp:effectExtent l="0" t="0" r="0" b="1905"/>
                    <wp:docPr id="117550188"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0188" name="Graphic 117550188"/>
                            <pic:cNvPicPr/>
                          </pic:nvPicPr>
                          <pic:blipFill>
                            <a:blip r:embed="rId45">
                              <a:extLst>
                                <a:ext uri="{96DAC541-7B7A-43D3-8B79-37D633B846F1}">
                                  <asvg:svgBlip xmlns:asvg="http://schemas.microsoft.com/office/drawing/2016/SVG/main" r:embed="rId46"/>
                                </a:ext>
                              </a:extLst>
                            </a:blip>
                            <a:stretch>
                              <a:fillRect/>
                            </a:stretch>
                          </pic:blipFill>
                          <pic:spPr>
                            <a:xfrm>
                              <a:off x="0" y="0"/>
                              <a:ext cx="4336921" cy="3614101"/>
                            </a:xfrm>
                            <a:prstGeom prst="rect">
                              <a:avLst/>
                            </a:prstGeom>
                          </pic:spPr>
                        </pic:pic>
                      </a:graphicData>
                    </a:graphic>
                  </wp:inline>
                </w:drawing>
              </w:r>
            </w:ins>
            <w:del w:id="1495" w:author="Daniel Capistrano" w:date="2026-01-25T17:07:00Z" w16du:dateUtc="2026-01-25T17:07:00Z">
              <w:r w:rsidR="00D9434A" w:rsidDel="00E02585">
                <w:rPr>
                  <w:noProof/>
                </w:rPr>
                <w:drawing>
                  <wp:inline distT="0" distB="0" distL="0" distR="0" wp14:anchorId="51DD4E04" wp14:editId="0902F67A">
                    <wp:extent cx="4009390" cy="3341158"/>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76" name="Picture" descr="img/fig_benefits.png"/>
                            <pic:cNvPicPr>
                              <a:picLocks noChangeAspect="1" noChangeArrowheads="1"/>
                            </pic:cNvPicPr>
                          </pic:nvPicPr>
                          <pic:blipFill>
                            <a:blip r:embed="rId47"/>
                            <a:stretch>
                              <a:fillRect/>
                            </a:stretch>
                          </pic:blipFill>
                          <pic:spPr bwMode="auto">
                            <a:xfrm>
                              <a:off x="0" y="0"/>
                              <a:ext cx="4009390" cy="3341158"/>
                            </a:xfrm>
                            <a:prstGeom prst="rect">
                              <a:avLst/>
                            </a:prstGeom>
                            <a:noFill/>
                            <a:ln w="9525">
                              <a:noFill/>
                              <a:headEnd/>
                              <a:tailEnd/>
                            </a:ln>
                          </pic:spPr>
                        </pic:pic>
                      </a:graphicData>
                    </a:graphic>
                  </wp:inline>
                </w:drawing>
              </w:r>
            </w:del>
          </w:p>
        </w:tc>
        <w:bookmarkEnd w:id="1486"/>
      </w:tr>
    </w:tbl>
    <w:p w14:paraId="2B990028" w14:textId="77777777" w:rsidR="00AB07B4" w:rsidRPr="00024E75" w:rsidRDefault="00F92EEA" w:rsidP="00AB07B4">
      <w:pPr>
        <w:keepNext/>
        <w:spacing w:after="0" w:line="240" w:lineRule="auto"/>
        <w:rPr>
          <w:ins w:id="1496" w:author="Meg Walker" w:date="2026-01-13T12:16:00Z" w16du:dateUtc="2026-01-13T12:16:00Z"/>
          <w:i/>
          <w:sz w:val="20"/>
          <w:szCs w:val="20"/>
        </w:rPr>
      </w:pPr>
      <w:ins w:id="1497" w:author="Meg Walker" w:date="2026-01-07T15:07:00Z" w16du:dateUtc="2026-01-07T15:07:00Z">
        <w:r>
          <w:rPr>
            <w:noProof/>
          </w:rPr>
          <w:pict w14:anchorId="1F5F98C4">
            <v:rect id="_x0000_i1039" alt="" style="width:451.3pt;height:1pt;mso-width-percent:0;mso-height-percent:0;mso-width-percent:0;mso-height-percent:0" o:hralign="center" o:hrstd="t" o:hrnoshade="t" o:hr="t" fillcolor="#bfbfbf [2412]" stroked="f"/>
          </w:pict>
        </w:r>
      </w:ins>
    </w:p>
    <w:p w14:paraId="51DD4C9F" w14:textId="7B467BD5" w:rsidR="000E35CE" w:rsidRDefault="00D9434A">
      <w:pPr>
        <w:pStyle w:val="RSSourceandnotes"/>
        <w:ind w:left="851" w:hanging="851"/>
        <w:pPrChange w:id="1498" w:author="Meg Walker" w:date="2026-01-13T12:16:00Z" w16du:dateUtc="2026-01-13T12:16:00Z">
          <w:pPr>
            <w:pStyle w:val="RSSourceandnotes"/>
          </w:pPr>
        </w:pPrChange>
      </w:pPr>
      <w:r>
        <w:t xml:space="preserve">Source: </w:t>
      </w:r>
      <w:ins w:id="1499" w:author="Meg Walker" w:date="2026-01-13T12:16:00Z" w16du:dateUtc="2026-01-13T12:16:00Z">
        <w:r w:rsidR="00AB07B4">
          <w:tab/>
        </w:r>
      </w:ins>
      <w:r>
        <w:t>Authors’ own analysis of the European Social Survey</w:t>
      </w:r>
      <w:ins w:id="1500" w:author="Meg Walker" w:date="2026-01-20T15:55:00Z" w16du:dateUtc="2026-01-20T15:55:00Z">
        <w:r w:rsidR="00DB3C5D">
          <w:t>.</w:t>
        </w:r>
      </w:ins>
    </w:p>
    <w:p w14:paraId="49B35B58" w14:textId="77777777" w:rsidR="00DB3C5D" w:rsidRDefault="00DB3C5D" w:rsidP="00DB3C5D">
      <w:pPr>
        <w:pStyle w:val="ESRIBodyText"/>
        <w:spacing w:after="0"/>
        <w:rPr>
          <w:ins w:id="1501" w:author="Meg Walker" w:date="2026-01-20T15:56:00Z" w16du:dateUtc="2026-01-20T15:56:00Z"/>
        </w:rPr>
      </w:pPr>
    </w:p>
    <w:p w14:paraId="51DD4CA0" w14:textId="77E2942F" w:rsidR="000E35CE" w:rsidRDefault="00D9434A">
      <w:pPr>
        <w:pStyle w:val="ESRIBodyText"/>
        <w:pPrChange w:id="1502" w:author="Meg Walker" w:date="2026-01-13T12:17:00Z" w16du:dateUtc="2026-01-13T12:17:00Z">
          <w:pPr>
            <w:pStyle w:val="BodyText"/>
          </w:pPr>
        </w:pPrChange>
      </w:pPr>
      <w:r>
        <w:t xml:space="preserve">Despite the reduction from 2009 to 2016, as shown </w:t>
      </w:r>
      <w:r w:rsidRPr="00DB3C5D">
        <w:t xml:space="preserve">in </w:t>
      </w:r>
      <w:del w:id="1503" w:author="Meg Walker" w:date="2026-01-20T16:34:00Z" w16du:dateUtc="2026-01-20T16:34:00Z">
        <w:r w:rsidRPr="00DB3C5D" w:rsidDel="00313F2B">
          <w:fldChar w:fldCharType="begin"/>
        </w:r>
        <w:r w:rsidRPr="00DB3C5D" w:rsidDel="00313F2B">
          <w:delInstrText>HYPERLINK \l "fig-lazy" \h</w:delInstrText>
        </w:r>
        <w:r w:rsidRPr="00DB3C5D" w:rsidDel="00313F2B">
          <w:fldChar w:fldCharType="separate"/>
        </w:r>
        <w:r w:rsidRPr="00DB3C5D" w:rsidDel="00313F2B">
          <w:rPr>
            <w:rPrChange w:id="1504" w:author="Meg Walker" w:date="2026-01-20T15:55:00Z" w16du:dateUtc="2026-01-20T15:55:00Z">
              <w:rPr>
                <w:rStyle w:val="Hyperlink"/>
              </w:rPr>
            </w:rPrChange>
          </w:rPr>
          <w:delText>Figure 3.5</w:delText>
        </w:r>
        <w:r w:rsidRPr="00DB3C5D" w:rsidDel="00313F2B">
          <w:fldChar w:fldCharType="end"/>
        </w:r>
      </w:del>
      <w:ins w:id="1505" w:author="Meg Walker" w:date="2026-01-20T16:34:00Z" w16du:dateUtc="2026-01-20T16:34:00Z">
        <w:r w:rsidR="00313F2B" w:rsidRPr="00DB3C5D">
          <w:fldChar w:fldCharType="begin"/>
        </w:r>
        <w:r w:rsidR="00313F2B" w:rsidRPr="00DB3C5D">
          <w:instrText>HYPERLINK \l "fig-lazy" \h</w:instrText>
        </w:r>
        <w:r w:rsidR="00313F2B" w:rsidRPr="00DB3C5D">
          <w:fldChar w:fldCharType="separate"/>
        </w:r>
        <w:r w:rsidR="00313F2B" w:rsidRPr="00DB3C5D">
          <w:rPr>
            <w:rPrChange w:id="1506" w:author="Meg Walker" w:date="2026-01-20T15:55:00Z" w16du:dateUtc="2026-01-20T15:55:00Z">
              <w:rPr>
                <w:rStyle w:val="Hyperlink"/>
              </w:rPr>
            </w:rPrChange>
          </w:rPr>
          <w:t>Figure</w:t>
        </w:r>
        <w:r w:rsidR="00313F2B">
          <w:t xml:space="preserve"> </w:t>
        </w:r>
        <w:r w:rsidR="00313F2B" w:rsidRPr="00DB3C5D">
          <w:rPr>
            <w:rPrChange w:id="1507" w:author="Meg Walker" w:date="2026-01-20T15:55:00Z" w16du:dateUtc="2026-01-20T15:55:00Z">
              <w:rPr>
                <w:rStyle w:val="Hyperlink"/>
              </w:rPr>
            </w:rPrChange>
          </w:rPr>
          <w:t>3.5</w:t>
        </w:r>
        <w:r w:rsidR="00313F2B" w:rsidRPr="00DB3C5D">
          <w:fldChar w:fldCharType="end"/>
        </w:r>
      </w:ins>
      <w:r w:rsidRPr="00DB3C5D">
        <w:t>, Ireland</w:t>
      </w:r>
      <w:r>
        <w:t xml:space="preserve"> (58%) </w:t>
      </w:r>
      <w:ins w:id="1508" w:author="Meg Walker" w:date="2026-01-20T15:56:00Z" w16du:dateUtc="2026-01-20T15:56:00Z">
        <w:r w:rsidR="00DB3C5D">
          <w:br/>
        </w:r>
      </w:ins>
      <w:r>
        <w:t xml:space="preserve">had the third highest proportion of respondents agreeing that </w:t>
      </w:r>
      <w:del w:id="1509" w:author="Meg Walker" w:date="2026-01-13T12:17:00Z" w16du:dateUtc="2026-01-13T12:17:00Z">
        <w:r w:rsidDel="00AB07B4">
          <w:delText>“</w:delText>
        </w:r>
      </w:del>
      <w:ins w:id="1510" w:author="Meg Walker" w:date="2026-01-13T12:17:00Z" w16du:dateUtc="2026-01-13T12:17:00Z">
        <w:r w:rsidR="00AB07B4">
          <w:t>‘</w:t>
        </w:r>
      </w:ins>
      <w:r>
        <w:t>social benefits make people lazy</w:t>
      </w:r>
      <w:del w:id="1511" w:author="Meg Walker" w:date="2026-01-13T12:17:00Z" w16du:dateUtc="2026-01-13T12:17:00Z">
        <w:r w:rsidDel="00AB07B4">
          <w:delText xml:space="preserve">”, </w:delText>
        </w:r>
      </w:del>
      <w:ins w:id="1512" w:author="Meg Walker" w:date="2026-01-13T12:17:00Z" w16du:dateUtc="2026-01-13T12:17:00Z">
        <w:r w:rsidR="00AB07B4">
          <w:t xml:space="preserve">’, </w:t>
        </w:r>
      </w:ins>
      <w:r>
        <w:t xml:space="preserve">behind Portugal (63%) and Poland (60%). This proportion is significantly lower in countries such as Iceland (24%), Sweden (35%), and Germany (43%). Finally, as expected, those who strongly agree that </w:t>
      </w:r>
      <w:del w:id="1513" w:author="Meg Walker" w:date="2026-01-13T12:17:00Z" w16du:dateUtc="2026-01-13T12:17:00Z">
        <w:r w:rsidDel="00AB07B4">
          <w:delText>“</w:delText>
        </w:r>
      </w:del>
      <w:ins w:id="1514" w:author="Meg Walker" w:date="2026-01-13T12:17:00Z" w16du:dateUtc="2026-01-13T12:17:00Z">
        <w:r w:rsidR="00AB07B4">
          <w:t>‘</w:t>
        </w:r>
      </w:ins>
      <w:r>
        <w:t>social benefits make people lazy</w:t>
      </w:r>
      <w:del w:id="1515" w:author="Meg Walker" w:date="2026-01-13T12:17:00Z" w16du:dateUtc="2026-01-13T12:17:00Z">
        <w:r w:rsidDel="00AB07B4">
          <w:delText xml:space="preserve">” </w:delText>
        </w:r>
      </w:del>
      <w:ins w:id="1516" w:author="Meg Walker" w:date="2026-01-13T12:17:00Z" w16du:dateUtc="2026-01-13T12:17:00Z">
        <w:r w:rsidR="00AB07B4">
          <w:t xml:space="preserve">’ </w:t>
        </w:r>
      </w:ins>
      <w:r>
        <w:t>are also less likely to support income redistribution (68%), whereas those who strongly disagree are more supportive of redistribution (84%).</w:t>
      </w:r>
    </w:p>
    <w:tbl>
      <w:tblPr>
        <w:tblW w:w="5000" w:type="pct"/>
        <w:tblLayout w:type="fixed"/>
        <w:tblLook w:val="0000" w:firstRow="0" w:lastRow="0" w:firstColumn="0" w:lastColumn="0" w:noHBand="0" w:noVBand="0"/>
      </w:tblPr>
      <w:tblGrid>
        <w:gridCol w:w="9026"/>
      </w:tblGrid>
      <w:tr w:rsidR="000E35CE" w14:paraId="51DD4CA3" w14:textId="77777777" w:rsidTr="00AB07B4">
        <w:tc>
          <w:tcPr>
            <w:tcW w:w="9026" w:type="dxa"/>
          </w:tcPr>
          <w:p w14:paraId="51DD4CA1" w14:textId="203D68C4" w:rsidR="000E35CE" w:rsidRDefault="00D9434A">
            <w:pPr>
              <w:pStyle w:val="Figuretitle"/>
              <w:pPrChange w:id="1517" w:author="Meg Walker" w:date="2026-01-13T12:17:00Z" w16du:dateUtc="2026-01-13T12:17:00Z">
                <w:pPr>
                  <w:pStyle w:val="ImageCaption"/>
                  <w:spacing w:before="200"/>
                  <w:jc w:val="left"/>
                </w:pPr>
              </w:pPrChange>
            </w:pPr>
            <w:bookmarkStart w:id="1518" w:name="fig-lazy"/>
            <w:del w:id="1519" w:author="Meg Walker" w:date="2026-01-12T17:48:00Z" w16du:dateUtc="2026-01-12T17:48:00Z">
              <w:r w:rsidDel="005B4F71">
                <w:lastRenderedPageBreak/>
                <w:delText>Figure </w:delText>
              </w:r>
            </w:del>
            <w:bookmarkStart w:id="1520" w:name="_Toc219829155"/>
            <w:bookmarkStart w:id="1521" w:name="_Toc219829317"/>
            <w:bookmarkStart w:id="1522" w:name="_Toc219829524"/>
            <w:ins w:id="1523" w:author="Meg Walker" w:date="2026-01-12T17:48:00Z" w16du:dateUtc="2026-01-12T17:48:00Z">
              <w:r w:rsidR="005B4F71">
                <w:t xml:space="preserve">Figure </w:t>
              </w:r>
            </w:ins>
            <w:r>
              <w:t xml:space="preserve">3.5: </w:t>
            </w:r>
            <w:ins w:id="1524" w:author="Meg Walker" w:date="2026-01-20T15:55:00Z" w16du:dateUtc="2026-01-20T15:55:00Z">
              <w:r w:rsidR="00DB3C5D">
                <w:tab/>
              </w:r>
            </w:ins>
            <w:r>
              <w:t>Proportion of agreement that social benefits make people lazy, Europe, 2009/2016</w:t>
            </w:r>
            <w:bookmarkEnd w:id="1520"/>
            <w:bookmarkEnd w:id="1521"/>
            <w:bookmarkEnd w:id="1522"/>
          </w:p>
          <w:p w14:paraId="51DD4CA2" w14:textId="0174F617" w:rsidR="000E35CE" w:rsidRDefault="00E02585" w:rsidP="00E02585">
            <w:pPr>
              <w:spacing w:after="0"/>
              <w:ind w:left="1418"/>
              <w:pPrChange w:id="1525" w:author="Daniel Capistrano" w:date="2026-01-25T17:09:00Z" w16du:dateUtc="2026-01-25T17:09:00Z">
                <w:pPr>
                  <w:jc w:val="center"/>
                </w:pPr>
              </w:pPrChange>
            </w:pPr>
            <w:ins w:id="1526" w:author="Daniel Capistrano" w:date="2026-01-25T17:08:00Z" w16du:dateUtc="2026-01-25T17:08:00Z">
              <w:r>
                <w:rPr>
                  <w:noProof/>
                </w:rPr>
                <w:drawing>
                  <wp:inline distT="0" distB="0" distL="0" distR="0" wp14:anchorId="7F117B36" wp14:editId="74D429FC">
                    <wp:extent cx="4572000" cy="3094264"/>
                    <wp:effectExtent l="0" t="0" r="0" b="0"/>
                    <wp:docPr id="177047512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75120" name="Graphic 1770475120"/>
                            <pic:cNvPicPr/>
                          </pic:nvPicPr>
                          <pic:blipFill rotWithShape="1">
                            <a:blip r:embed="rId48">
                              <a:extLst>
                                <a:ext uri="{96DAC541-7B7A-43D3-8B79-37D633B846F1}">
                                  <asvg:svgBlip xmlns:asvg="http://schemas.microsoft.com/office/drawing/2016/SVG/main" r:embed="rId49"/>
                                </a:ext>
                              </a:extLst>
                            </a:blip>
                            <a:srcRect b="15402"/>
                            <a:stretch>
                              <a:fillRect/>
                            </a:stretch>
                          </pic:blipFill>
                          <pic:spPr bwMode="auto">
                            <a:xfrm>
                              <a:off x="0" y="0"/>
                              <a:ext cx="4572000" cy="3094264"/>
                            </a:xfrm>
                            <a:prstGeom prst="rect">
                              <a:avLst/>
                            </a:prstGeom>
                            <a:ln>
                              <a:noFill/>
                            </a:ln>
                            <a:extLst>
                              <a:ext uri="{53640926-AAD7-44D8-BBD7-CCE9431645EC}">
                                <a14:shadowObscured xmlns:a14="http://schemas.microsoft.com/office/drawing/2010/main"/>
                              </a:ext>
                            </a:extLst>
                          </pic:spPr>
                        </pic:pic>
                      </a:graphicData>
                    </a:graphic>
                  </wp:inline>
                </w:drawing>
              </w:r>
            </w:ins>
            <w:del w:id="1527" w:author="Daniel Capistrano" w:date="2026-01-25T17:08:00Z" w16du:dateUtc="2026-01-25T17:08:00Z">
              <w:r w:rsidR="00D9434A" w:rsidDel="00E02585">
                <w:rPr>
                  <w:noProof/>
                </w:rPr>
                <w:drawing>
                  <wp:inline distT="0" distB="0" distL="0" distR="0" wp14:anchorId="51DD4E06" wp14:editId="1296EE51">
                    <wp:extent cx="4009390" cy="3207512"/>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80" name="Picture" descr="img/fig_lazy.png"/>
                            <pic:cNvPicPr>
                              <a:picLocks noChangeAspect="1" noChangeArrowheads="1"/>
                            </pic:cNvPicPr>
                          </pic:nvPicPr>
                          <pic:blipFill>
                            <a:blip r:embed="rId50"/>
                            <a:stretch>
                              <a:fillRect/>
                            </a:stretch>
                          </pic:blipFill>
                          <pic:spPr bwMode="auto">
                            <a:xfrm>
                              <a:off x="0" y="0"/>
                              <a:ext cx="4009390" cy="3207512"/>
                            </a:xfrm>
                            <a:prstGeom prst="rect">
                              <a:avLst/>
                            </a:prstGeom>
                            <a:noFill/>
                            <a:ln w="9525">
                              <a:noFill/>
                              <a:headEnd/>
                              <a:tailEnd/>
                            </a:ln>
                          </pic:spPr>
                        </pic:pic>
                      </a:graphicData>
                    </a:graphic>
                  </wp:inline>
                </w:drawing>
              </w:r>
            </w:del>
          </w:p>
        </w:tc>
        <w:bookmarkEnd w:id="1518"/>
      </w:tr>
    </w:tbl>
    <w:p w14:paraId="59C508D8" w14:textId="77777777" w:rsidR="00AB07B4" w:rsidRPr="00024E75" w:rsidRDefault="00F92EEA" w:rsidP="00AB07B4">
      <w:pPr>
        <w:keepNext/>
        <w:spacing w:after="0" w:line="240" w:lineRule="auto"/>
        <w:rPr>
          <w:ins w:id="1528" w:author="Meg Walker" w:date="2026-01-13T12:17:00Z" w16du:dateUtc="2026-01-13T12:17:00Z"/>
          <w:i/>
          <w:sz w:val="20"/>
          <w:szCs w:val="20"/>
        </w:rPr>
      </w:pPr>
      <w:ins w:id="1529" w:author="Meg Walker" w:date="2026-01-07T15:07:00Z" w16du:dateUtc="2026-01-07T15:07:00Z">
        <w:r>
          <w:rPr>
            <w:noProof/>
          </w:rPr>
          <w:pict w14:anchorId="50C95910">
            <v:rect id="_x0000_i1038" alt="" style="width:451.3pt;height:1pt;mso-width-percent:0;mso-height-percent:0;mso-width-percent:0;mso-height-percent:0" o:hralign="center" o:hrstd="t" o:hrnoshade="t" o:hr="t" fillcolor="#bfbfbf [2412]" stroked="f"/>
          </w:pict>
        </w:r>
      </w:ins>
    </w:p>
    <w:p w14:paraId="51DD4CA4" w14:textId="38479761" w:rsidR="000E35CE" w:rsidRDefault="00D9434A" w:rsidP="00AB07B4">
      <w:pPr>
        <w:pStyle w:val="RSSourceandnotes"/>
      </w:pPr>
      <w:r>
        <w:t xml:space="preserve">Source: </w:t>
      </w:r>
      <w:ins w:id="1530" w:author="Meg Walker" w:date="2026-01-13T12:17:00Z" w16du:dateUtc="2026-01-13T12:17:00Z">
        <w:r w:rsidR="00AB07B4">
          <w:tab/>
        </w:r>
      </w:ins>
      <w:r>
        <w:t>Authors’ own analysis of the European Social Survey</w:t>
      </w:r>
      <w:ins w:id="1531" w:author="Meg Walker" w:date="2026-01-20T15:57:00Z" w16du:dateUtc="2026-01-20T15:57:00Z">
        <w:r w:rsidR="00DB3C5D">
          <w:t>.</w:t>
        </w:r>
      </w:ins>
    </w:p>
    <w:p w14:paraId="51DD4CA5" w14:textId="3A20A4EA" w:rsidR="000E35CE" w:rsidRDefault="00D9434A">
      <w:pPr>
        <w:pStyle w:val="ESRI11"/>
        <w:pPrChange w:id="1532" w:author="Meg Walker" w:date="2026-01-13T12:17:00Z" w16du:dateUtc="2026-01-13T12:17:00Z">
          <w:pPr>
            <w:pStyle w:val="Heading2"/>
          </w:pPr>
        </w:pPrChange>
      </w:pPr>
      <w:bookmarkStart w:id="1533" w:name="_Toc211497180"/>
      <w:bookmarkStart w:id="1534" w:name="Xd71c8e339c45a28c5f87625b4ee916538cab565"/>
      <w:bookmarkEnd w:id="1416"/>
      <w:r>
        <w:t xml:space="preserve">3.5 </w:t>
      </w:r>
      <w:ins w:id="1535" w:author="Meg Walker" w:date="2026-01-13T12:17:00Z" w16du:dateUtc="2026-01-13T12:17:00Z">
        <w:r w:rsidR="00AB07B4">
          <w:tab/>
        </w:r>
      </w:ins>
      <w:r>
        <w:t>Younger respondents in Ireland are more likely to agree that social benefits make people lazy</w:t>
      </w:r>
      <w:bookmarkEnd w:id="1533"/>
    </w:p>
    <w:p w14:paraId="51DD4CA6" w14:textId="682F66B4" w:rsidR="000E35CE" w:rsidRPr="00AB07B4" w:rsidRDefault="00D9434A">
      <w:pPr>
        <w:pStyle w:val="ESRIBodyText"/>
        <w:pPrChange w:id="1536" w:author="Meg Walker" w:date="2026-01-13T12:18:00Z" w16du:dateUtc="2026-01-13T12:18:00Z">
          <w:pPr>
            <w:pStyle w:val="FirstParagraph"/>
          </w:pPr>
        </w:pPrChange>
      </w:pPr>
      <w:del w:id="1537" w:author="Meg Walker" w:date="2026-01-20T16:34:00Z" w16du:dateUtc="2026-01-20T16:34:00Z">
        <w:r w:rsidRPr="00FE4902" w:rsidDel="00313F2B">
          <w:fldChar w:fldCharType="begin"/>
        </w:r>
        <w:r w:rsidRPr="00FE4902" w:rsidDel="00313F2B">
          <w:delInstrText>HYPERLINK \l "tbl-multiv-beliefs" \h</w:delInstrText>
        </w:r>
        <w:r w:rsidRPr="00FE4902" w:rsidDel="00313F2B">
          <w:fldChar w:fldCharType="separate"/>
        </w:r>
        <w:r w:rsidRPr="00FE4902" w:rsidDel="00313F2B">
          <w:rPr>
            <w:rPrChange w:id="1538" w:author="Meg Walker" w:date="2026-01-20T15:57:00Z" w16du:dateUtc="2026-01-20T15:57:00Z">
              <w:rPr>
                <w:rStyle w:val="Hyperlink"/>
                <w:rFonts w:cstheme="minorBidi"/>
                <w:color w:val="auto"/>
              </w:rPr>
            </w:rPrChange>
          </w:rPr>
          <w:delText>Table 3.1</w:delText>
        </w:r>
        <w:r w:rsidRPr="00FE4902" w:rsidDel="00313F2B">
          <w:fldChar w:fldCharType="end"/>
        </w:r>
      </w:del>
      <w:ins w:id="1539" w:author="Meg Walker" w:date="2026-01-20T16:34:00Z" w16du:dateUtc="2026-01-20T16:34:00Z">
        <w:r w:rsidR="00313F2B" w:rsidRPr="00FE4902">
          <w:fldChar w:fldCharType="begin"/>
        </w:r>
        <w:r w:rsidR="00313F2B" w:rsidRPr="00FE4902">
          <w:instrText>HYPERLINK \l "tbl-multiv-beliefs" \h</w:instrText>
        </w:r>
        <w:r w:rsidR="00313F2B" w:rsidRPr="00FE4902">
          <w:fldChar w:fldCharType="separate"/>
        </w:r>
        <w:r w:rsidR="00313F2B" w:rsidRPr="00FE4902">
          <w:rPr>
            <w:rPrChange w:id="1540" w:author="Meg Walker" w:date="2026-01-20T15:57:00Z" w16du:dateUtc="2026-01-20T15:57:00Z">
              <w:rPr>
                <w:rStyle w:val="Hyperlink"/>
                <w:rFonts w:cstheme="minorBidi"/>
                <w:color w:val="auto"/>
              </w:rPr>
            </w:rPrChange>
          </w:rPr>
          <w:t>Table</w:t>
        </w:r>
        <w:r w:rsidR="00313F2B">
          <w:t xml:space="preserve"> </w:t>
        </w:r>
        <w:r w:rsidR="00313F2B" w:rsidRPr="00FE4902">
          <w:rPr>
            <w:rPrChange w:id="1541" w:author="Meg Walker" w:date="2026-01-20T15:57:00Z" w16du:dateUtc="2026-01-20T15:57:00Z">
              <w:rPr>
                <w:rStyle w:val="Hyperlink"/>
                <w:rFonts w:cstheme="minorBidi"/>
                <w:color w:val="auto"/>
              </w:rPr>
            </w:rPrChange>
          </w:rPr>
          <w:t>3.1</w:t>
        </w:r>
        <w:r w:rsidR="00313F2B" w:rsidRPr="00FE4902">
          <w:fldChar w:fldCharType="end"/>
        </w:r>
      </w:ins>
      <w:r w:rsidRPr="00FE4902">
        <w:t xml:space="preserve"> </w:t>
      </w:r>
      <w:del w:id="1542" w:author="Meg Walker" w:date="2026-01-20T15:57:00Z" w16du:dateUtc="2026-01-20T15:57:00Z">
        <w:r w:rsidRPr="00FE4902" w:rsidDel="00FE4902">
          <w:delText xml:space="preserve">below </w:delText>
        </w:r>
      </w:del>
      <w:r w:rsidRPr="00FE4902">
        <w:t>presents</w:t>
      </w:r>
      <w:r w:rsidRPr="00AB07B4">
        <w:t xml:space="preserve"> coefficients of the regression models for the countries with the highest proportion of agreement with the statement on </w:t>
      </w:r>
      <w:del w:id="1543" w:author="Meg Walker" w:date="2026-01-12T17:48:00Z" w16du:dateUtc="2026-01-12T17:48:00Z">
        <w:r w:rsidRPr="00AB07B4" w:rsidDel="005B4F71">
          <w:delText>lazyness</w:delText>
        </w:r>
      </w:del>
      <w:ins w:id="1544" w:author="Meg Walker" w:date="2026-01-12T17:48:00Z" w16du:dateUtc="2026-01-12T17:48:00Z">
        <w:r w:rsidR="005B4F71" w:rsidRPr="00AB07B4">
          <w:t>laziness</w:t>
        </w:r>
      </w:ins>
      <w:r w:rsidRPr="00AB07B4">
        <w:t>: Ireland, Portugal, Poland</w:t>
      </w:r>
      <w:del w:id="1545" w:author="Meg Walker" w:date="2026-01-20T15:59:00Z" w16du:dateUtc="2026-01-20T15:59:00Z">
        <w:r w:rsidRPr="00AB07B4" w:rsidDel="00FE4902">
          <w:delText>,</w:delText>
        </w:r>
      </w:del>
      <w:r w:rsidRPr="00AB07B4">
        <w:t xml:space="preserve"> and the United Kingdom. The significant explanatory variables are different across these four countries. In Ireland, respondents in the 18</w:t>
      </w:r>
      <w:ins w:id="1546" w:author="Meg Walker" w:date="2026-01-13T12:44:00Z" w16du:dateUtc="2026-01-13T12:44:00Z">
        <w:r w:rsidR="00A97FD2">
          <w:t>–</w:t>
        </w:r>
      </w:ins>
      <w:del w:id="1547" w:author="Meg Walker" w:date="2026-01-13T12:44:00Z" w16du:dateUtc="2026-01-13T12:44:00Z">
        <w:r w:rsidRPr="00AB07B4" w:rsidDel="00A97FD2">
          <w:delText>-</w:delText>
        </w:r>
      </w:del>
      <w:r w:rsidRPr="00AB07B4">
        <w:t xml:space="preserve">24 age group are more inclined to agree with this statement compared to all older age groups. Conversely, the difference between age groups is not statistically significant in </w:t>
      </w:r>
      <w:ins w:id="1548" w:author="Meg Walker" w:date="2026-01-20T16:00:00Z" w16du:dateUtc="2026-01-20T16:00:00Z">
        <w:r w:rsidR="00FE4902">
          <w:br/>
        </w:r>
      </w:ins>
      <w:r w:rsidRPr="00AB07B4">
        <w:t>any of the other three groups.</w:t>
      </w:r>
    </w:p>
    <w:p w14:paraId="51DD4CA7" w14:textId="5A2B0AB7" w:rsidR="000E35CE" w:rsidRPr="00AB07B4" w:rsidRDefault="00D9434A">
      <w:pPr>
        <w:pStyle w:val="ESRIBodyText"/>
        <w:pPrChange w:id="1549" w:author="Meg Walker" w:date="2026-01-13T12:18:00Z" w16du:dateUtc="2026-01-13T12:18:00Z">
          <w:pPr>
            <w:pStyle w:val="BodyText"/>
          </w:pPr>
        </w:pPrChange>
      </w:pPr>
      <w:r w:rsidRPr="00AB07B4">
        <w:t>In Portugal, female respondents have 75</w:t>
      </w:r>
      <w:del w:id="1550" w:author="Meg Walker" w:date="2026-01-20T16:00:00Z" w16du:dateUtc="2026-01-20T16:00:00Z">
        <w:r w:rsidRPr="00AB07B4" w:rsidDel="00FE4902">
          <w:delText xml:space="preserve">% </w:delText>
        </w:r>
      </w:del>
      <w:ins w:id="1551" w:author="Meg Walker" w:date="2026-01-20T16:00:00Z" w16du:dateUtc="2026-01-20T16:00:00Z">
        <w:r w:rsidR="00FE4902">
          <w:t xml:space="preserve"> per cent</w:t>
        </w:r>
        <w:r w:rsidR="00FE4902" w:rsidRPr="00AB07B4">
          <w:t xml:space="preserve"> </w:t>
        </w:r>
      </w:ins>
      <w:r w:rsidRPr="00AB07B4">
        <w:t xml:space="preserve">increased odds of agreeing that social benefits make people lazy compared to men. Differences across social class groups are not significant in Ireland or Poland. But both in Portugal and the UK, </w:t>
      </w:r>
      <w:ins w:id="1552" w:author="Meg Walker" w:date="2026-01-20T16:00:00Z" w16du:dateUtc="2026-01-20T16:00:00Z">
        <w:r w:rsidR="00FE4902">
          <w:br/>
        </w:r>
      </w:ins>
      <w:r w:rsidRPr="00AB07B4">
        <w:t xml:space="preserve">the working class have higher odds of agreeing with the statement on </w:t>
      </w:r>
      <w:del w:id="1553" w:author="Meg Walker" w:date="2026-01-20T15:58:00Z" w16du:dateUtc="2026-01-20T15:58:00Z">
        <w:r w:rsidRPr="00AB07B4" w:rsidDel="00FE4902">
          <w:delText xml:space="preserve">lazyness </w:delText>
        </w:r>
      </w:del>
      <w:ins w:id="1554" w:author="Meg Walker" w:date="2026-01-20T15:58:00Z" w16du:dateUtc="2026-01-20T15:58:00Z">
        <w:r w:rsidR="00FE4902" w:rsidRPr="00AB07B4">
          <w:t>laz</w:t>
        </w:r>
        <w:r w:rsidR="00FE4902">
          <w:t>i</w:t>
        </w:r>
        <w:r w:rsidR="00FE4902" w:rsidRPr="00AB07B4">
          <w:t xml:space="preserve">ness </w:t>
        </w:r>
      </w:ins>
      <w:r w:rsidRPr="00AB07B4">
        <w:t>compared to the higher-grade service class.</w:t>
      </w:r>
    </w:p>
    <w:p w14:paraId="51DD4CA8" w14:textId="62D0E013" w:rsidR="000E35CE" w:rsidRPr="00AB07B4" w:rsidRDefault="00D9434A">
      <w:pPr>
        <w:pStyle w:val="ESRIBodyText"/>
        <w:pPrChange w:id="1555" w:author="Meg Walker" w:date="2026-01-13T12:18:00Z" w16du:dateUtc="2026-01-13T12:18:00Z">
          <w:pPr>
            <w:pStyle w:val="BodyText"/>
          </w:pPr>
        </w:pPrChange>
      </w:pPr>
      <w:r w:rsidRPr="00AB07B4">
        <w:t>Finally, in Ireland, the UK and Portugal, the agreement is higher among those respondents who position themselves more to the righ</w:t>
      </w:r>
      <w:r w:rsidR="007C5DB5" w:rsidRPr="00AB07B4">
        <w:t>t</w:t>
      </w:r>
      <w:r w:rsidRPr="00AB07B4">
        <w:t xml:space="preserve"> of the left-right ideological scale. The exception is Poland, where the opposite effect is statistically significant.</w:t>
      </w:r>
    </w:p>
    <w:tbl>
      <w:tblPr>
        <w:tblW w:w="5000" w:type="pct"/>
        <w:tblLayout w:type="fixed"/>
        <w:tblLook w:val="0000" w:firstRow="0" w:lastRow="0" w:firstColumn="0" w:lastColumn="0" w:noHBand="0" w:noVBand="0"/>
      </w:tblPr>
      <w:tblGrid>
        <w:gridCol w:w="9026"/>
      </w:tblGrid>
      <w:tr w:rsidR="000E35CE" w14:paraId="51DD4D65" w14:textId="77777777">
        <w:tc>
          <w:tcPr>
            <w:tcW w:w="7920" w:type="dxa"/>
          </w:tcPr>
          <w:p w14:paraId="51DD4CA9" w14:textId="5D58AEE6" w:rsidR="000E35CE" w:rsidRDefault="00D9434A">
            <w:pPr>
              <w:pStyle w:val="ESRITableHeading"/>
              <w:pPrChange w:id="1556" w:author="Meg Walker" w:date="2026-01-13T12:18:00Z" w16du:dateUtc="2026-01-13T12:18:00Z">
                <w:pPr>
                  <w:pStyle w:val="ImageCaption"/>
                  <w:spacing w:before="200"/>
                  <w:jc w:val="left"/>
                </w:pPr>
              </w:pPrChange>
            </w:pPr>
            <w:bookmarkStart w:id="1557" w:name="tbl-multiv-beliefs"/>
            <w:del w:id="1558" w:author="Meg Walker" w:date="2026-01-20T16:36:00Z" w16du:dateUtc="2026-01-20T16:36:00Z">
              <w:r w:rsidDel="008559F7">
                <w:lastRenderedPageBreak/>
                <w:delText>Table </w:delText>
              </w:r>
            </w:del>
            <w:bookmarkStart w:id="1559" w:name="_Toc219828764"/>
            <w:ins w:id="1560" w:author="Meg Walker" w:date="2026-01-20T16:36:00Z" w16du:dateUtc="2026-01-20T16:36:00Z">
              <w:r w:rsidR="008559F7">
                <w:t xml:space="preserve">Table </w:t>
              </w:r>
            </w:ins>
            <w:r>
              <w:t xml:space="preserve">3.1: </w:t>
            </w:r>
            <w:ins w:id="1561" w:author="Meg Walker" w:date="2026-01-20T15:57:00Z" w16du:dateUtc="2026-01-20T15:57:00Z">
              <w:r w:rsidR="00FE4902">
                <w:tab/>
              </w:r>
            </w:ins>
            <w:r>
              <w:t xml:space="preserve">Logistic regression estimates for agreement </w:t>
            </w:r>
            <w:del w:id="1562" w:author="Meg Walker" w:date="2026-01-20T19:17:00Z" w16du:dateUtc="2026-01-20T19:17:00Z">
              <w:r w:rsidR="003302EC" w:rsidDel="00A009AF">
                <w:delText>THAT</w:delText>
              </w:r>
              <w:r w:rsidDel="00A009AF">
                <w:delText xml:space="preserve"> </w:delText>
              </w:r>
            </w:del>
            <w:ins w:id="1563" w:author="Meg Walker" w:date="2026-01-20T19:17:00Z" w16du:dateUtc="2026-01-20T19:17:00Z">
              <w:r w:rsidR="00A009AF">
                <w:t xml:space="preserve">that </w:t>
              </w:r>
            </w:ins>
            <w:r>
              <w:t>‘social benefits</w:t>
            </w:r>
            <w:r w:rsidR="003302EC">
              <w:t xml:space="preserve"> make people lazy</w:t>
            </w:r>
            <w:r>
              <w:t>’,</w:t>
            </w:r>
            <w:ins w:id="1564" w:author="Meg Walker" w:date="2026-01-13T12:41:00Z" w16du:dateUtc="2026-01-13T12:41:00Z">
              <w:r w:rsidR="00A97FD2">
                <w:t xml:space="preserve"> </w:t>
              </w:r>
            </w:ins>
            <w:del w:id="1565" w:author="Meg Walker" w:date="2026-01-13T12:41:00Z" w16du:dateUtc="2026-01-13T12:41:00Z">
              <w:r w:rsidDel="00A97FD2">
                <w:delText xml:space="preserve">  </w:delText>
              </w:r>
            </w:del>
            <w:r>
              <w:t>2016</w:t>
            </w:r>
            <w:bookmarkEnd w:id="1559"/>
          </w:p>
          <w:tbl>
            <w:tblPr>
              <w:tblStyle w:val="ESRItable10"/>
              <w:tblW w:w="8817" w:type="dxa"/>
              <w:tblLayout w:type="fixed"/>
              <w:tblLook w:val="0020" w:firstRow="1" w:lastRow="0" w:firstColumn="0" w:lastColumn="0" w:noHBand="0" w:noVBand="0"/>
              <w:tblPrChange w:id="1566" w:author="Meg Walker" w:date="2026-01-12T17:52:00Z" w16du:dateUtc="2026-01-12T17:52:00Z">
                <w:tblPr>
                  <w:tblStyle w:val="ESRItable10"/>
                  <w:tblW w:w="0" w:type="auto"/>
                  <w:tblLayout w:type="fixed"/>
                  <w:tblLook w:val="0020" w:firstRow="1" w:lastRow="0" w:firstColumn="0" w:lastColumn="0" w:noHBand="0" w:noVBand="0"/>
                </w:tblPr>
              </w:tblPrChange>
            </w:tblPr>
            <w:tblGrid>
              <w:gridCol w:w="2013"/>
              <w:gridCol w:w="850"/>
              <w:gridCol w:w="851"/>
              <w:gridCol w:w="850"/>
              <w:gridCol w:w="851"/>
              <w:gridCol w:w="850"/>
              <w:gridCol w:w="851"/>
              <w:gridCol w:w="850"/>
              <w:gridCol w:w="851"/>
              <w:tblGridChange w:id="1567">
                <w:tblGrid>
                  <w:gridCol w:w="1450"/>
                  <w:gridCol w:w="563"/>
                  <w:gridCol w:w="354"/>
                  <w:gridCol w:w="918"/>
                  <w:gridCol w:w="429"/>
                  <w:gridCol w:w="488"/>
                  <w:gridCol w:w="918"/>
                  <w:gridCol w:w="295"/>
                  <w:gridCol w:w="622"/>
                  <w:gridCol w:w="918"/>
                  <w:gridCol w:w="161"/>
                  <w:gridCol w:w="756"/>
                  <w:gridCol w:w="918"/>
                  <w:gridCol w:w="27"/>
                </w:tblGrid>
              </w:tblGridChange>
            </w:tblGrid>
            <w:tr w:rsidR="000E35CE" w14:paraId="51DD4CAF" w14:textId="77777777" w:rsidTr="005B4F71">
              <w:trPr>
                <w:cnfStyle w:val="100000000000" w:firstRow="1" w:lastRow="0" w:firstColumn="0" w:lastColumn="0" w:oddVBand="0" w:evenVBand="0" w:oddHBand="0" w:evenHBand="0" w:firstRowFirstColumn="0" w:firstRowLastColumn="0" w:lastRowFirstColumn="0" w:lastRowLastColumn="0"/>
                <w:trPrChange w:id="1568" w:author="Meg Walker" w:date="2026-01-12T17:52:00Z" w16du:dateUtc="2026-01-12T17:52:00Z">
                  <w:trPr>
                    <w:gridAfter w:val="0"/>
                  </w:trPr>
                </w:trPrChange>
              </w:trPr>
              <w:tc>
                <w:tcPr>
                  <w:tcW w:w="2013" w:type="dxa"/>
                  <w:vMerge w:val="restart"/>
                  <w:tcPrChange w:id="1569" w:author="Meg Walker" w:date="2026-01-12T17:52:00Z" w16du:dateUtc="2026-01-12T17:52:00Z">
                    <w:tcPr>
                      <w:tcW w:w="1450" w:type="dxa"/>
                      <w:vMerge w:val="restart"/>
                    </w:tcPr>
                  </w:tcPrChange>
                </w:tcPr>
                <w:p w14:paraId="51DD4CAA" w14:textId="77777777" w:rsidR="000E35CE" w:rsidRDefault="00D9434A">
                  <w:pPr>
                    <w:cnfStyle w:val="100000000000" w:firstRow="1" w:lastRow="0" w:firstColumn="0" w:lastColumn="0" w:oddVBand="0" w:evenVBand="0" w:oddHBand="0" w:evenHBand="0" w:firstRowFirstColumn="0" w:firstRowLastColumn="0" w:lastRowFirstColumn="0" w:lastRowLastColumn="0"/>
                  </w:pPr>
                  <w:r>
                    <w:t>Characteristic</w:t>
                  </w:r>
                </w:p>
              </w:tc>
              <w:tc>
                <w:tcPr>
                  <w:tcW w:w="1701" w:type="dxa"/>
                  <w:gridSpan w:val="2"/>
                  <w:tcPrChange w:id="1570" w:author="Meg Walker" w:date="2026-01-12T17:52:00Z" w16du:dateUtc="2026-01-12T17:52:00Z">
                    <w:tcPr>
                      <w:tcW w:w="1835" w:type="dxa"/>
                      <w:gridSpan w:val="3"/>
                    </w:tcPr>
                  </w:tcPrChange>
                </w:tcPr>
                <w:p w14:paraId="51DD4CAB" w14:textId="77777777" w:rsidR="000E35CE" w:rsidRDefault="00D9434A">
                  <w:pPr>
                    <w:cnfStyle w:val="100000000000" w:firstRow="1" w:lastRow="0" w:firstColumn="0" w:lastColumn="0" w:oddVBand="0" w:evenVBand="0" w:oddHBand="0" w:evenHBand="0" w:firstRowFirstColumn="0" w:firstRowLastColumn="0" w:lastRowFirstColumn="0" w:lastRowLastColumn="0"/>
                  </w:pPr>
                  <w:r>
                    <w:t>Ireland</w:t>
                  </w:r>
                </w:p>
              </w:tc>
              <w:tc>
                <w:tcPr>
                  <w:tcW w:w="1701" w:type="dxa"/>
                  <w:gridSpan w:val="2"/>
                  <w:tcPrChange w:id="1571" w:author="Meg Walker" w:date="2026-01-12T17:52:00Z" w16du:dateUtc="2026-01-12T17:52:00Z">
                    <w:tcPr>
                      <w:tcW w:w="1835" w:type="dxa"/>
                      <w:gridSpan w:val="3"/>
                    </w:tcPr>
                  </w:tcPrChange>
                </w:tcPr>
                <w:p w14:paraId="51DD4CAC" w14:textId="77777777" w:rsidR="000E35CE" w:rsidRDefault="00D9434A">
                  <w:pPr>
                    <w:cnfStyle w:val="100000000000" w:firstRow="1" w:lastRow="0" w:firstColumn="0" w:lastColumn="0" w:oddVBand="0" w:evenVBand="0" w:oddHBand="0" w:evenHBand="0" w:firstRowFirstColumn="0" w:firstRowLastColumn="0" w:lastRowFirstColumn="0" w:lastRowLastColumn="0"/>
                  </w:pPr>
                  <w:r>
                    <w:t>United Kingdom</w:t>
                  </w:r>
                </w:p>
              </w:tc>
              <w:tc>
                <w:tcPr>
                  <w:tcW w:w="1701" w:type="dxa"/>
                  <w:gridSpan w:val="2"/>
                  <w:tcPrChange w:id="1572" w:author="Meg Walker" w:date="2026-01-12T17:52:00Z" w16du:dateUtc="2026-01-12T17:52:00Z">
                    <w:tcPr>
                      <w:tcW w:w="1835" w:type="dxa"/>
                      <w:gridSpan w:val="3"/>
                    </w:tcPr>
                  </w:tcPrChange>
                </w:tcPr>
                <w:p w14:paraId="51DD4CAD" w14:textId="77777777" w:rsidR="000E35CE" w:rsidRDefault="00D9434A">
                  <w:pPr>
                    <w:cnfStyle w:val="100000000000" w:firstRow="1" w:lastRow="0" w:firstColumn="0" w:lastColumn="0" w:oddVBand="0" w:evenVBand="0" w:oddHBand="0" w:evenHBand="0" w:firstRowFirstColumn="0" w:firstRowLastColumn="0" w:lastRowFirstColumn="0" w:lastRowLastColumn="0"/>
                  </w:pPr>
                  <w:r>
                    <w:t>Portugal</w:t>
                  </w:r>
                </w:p>
              </w:tc>
              <w:tc>
                <w:tcPr>
                  <w:tcW w:w="1701" w:type="dxa"/>
                  <w:gridSpan w:val="2"/>
                  <w:tcPrChange w:id="1573" w:author="Meg Walker" w:date="2026-01-12T17:52:00Z" w16du:dateUtc="2026-01-12T17:52:00Z">
                    <w:tcPr>
                      <w:tcW w:w="1835" w:type="dxa"/>
                      <w:gridSpan w:val="3"/>
                    </w:tcPr>
                  </w:tcPrChange>
                </w:tcPr>
                <w:p w14:paraId="51DD4CAE" w14:textId="77777777" w:rsidR="000E35CE" w:rsidRDefault="00D9434A">
                  <w:pPr>
                    <w:cnfStyle w:val="100000000000" w:firstRow="1" w:lastRow="0" w:firstColumn="0" w:lastColumn="0" w:oddVBand="0" w:evenVBand="0" w:oddHBand="0" w:evenHBand="0" w:firstRowFirstColumn="0" w:firstRowLastColumn="0" w:lastRowFirstColumn="0" w:lastRowLastColumn="0"/>
                  </w:pPr>
                  <w:r>
                    <w:t>Poland</w:t>
                  </w:r>
                </w:p>
              </w:tc>
            </w:tr>
            <w:tr w:rsidR="000E35CE" w14:paraId="51DD4CB9" w14:textId="77777777" w:rsidTr="005B4F71">
              <w:trPr>
                <w:cnfStyle w:val="000000100000" w:firstRow="0" w:lastRow="0" w:firstColumn="0" w:lastColumn="0" w:oddVBand="0" w:evenVBand="0" w:oddHBand="1" w:evenHBand="0" w:firstRowFirstColumn="0" w:firstRowLastColumn="0" w:lastRowFirstColumn="0" w:lastRowLastColumn="0"/>
                <w:trPrChange w:id="1574" w:author="Meg Walker" w:date="2026-01-12T17:52:00Z" w16du:dateUtc="2026-01-12T17:52:00Z">
                  <w:trPr>
                    <w:gridAfter w:val="0"/>
                  </w:trPr>
                </w:trPrChange>
              </w:trPr>
              <w:tc>
                <w:tcPr>
                  <w:tcW w:w="2013" w:type="dxa"/>
                  <w:vMerge/>
                  <w:tcPrChange w:id="1575" w:author="Meg Walker" w:date="2026-01-12T17:52:00Z" w16du:dateUtc="2026-01-12T17:52:00Z">
                    <w:tcPr>
                      <w:tcW w:w="1450" w:type="dxa"/>
                      <w:vMerge/>
                    </w:tcPr>
                  </w:tcPrChange>
                </w:tcPr>
                <w:p w14:paraId="51DD4CB0" w14:textId="77777777" w:rsidR="000E35CE" w:rsidRDefault="000E35CE">
                  <w:pPr>
                    <w:cnfStyle w:val="000000100000" w:firstRow="0" w:lastRow="0" w:firstColumn="0" w:lastColumn="0" w:oddVBand="0" w:evenVBand="0" w:oddHBand="1" w:evenHBand="0" w:firstRowFirstColumn="0" w:firstRowLastColumn="0" w:lastRowFirstColumn="0" w:lastRowLastColumn="0"/>
                  </w:pPr>
                </w:p>
              </w:tc>
              <w:tc>
                <w:tcPr>
                  <w:tcW w:w="850" w:type="dxa"/>
                  <w:tcPrChange w:id="1576" w:author="Meg Walker" w:date="2026-01-12T17:52:00Z" w16du:dateUtc="2026-01-12T17:52:00Z">
                    <w:tcPr>
                      <w:tcW w:w="917" w:type="dxa"/>
                      <w:gridSpan w:val="2"/>
                    </w:tcPr>
                  </w:tcPrChange>
                </w:tcPr>
                <w:p w14:paraId="51DD4CB1" w14:textId="77777777" w:rsidR="000E35CE" w:rsidRDefault="00D9434A">
                  <w:pPr>
                    <w:jc w:val="center"/>
                    <w:cnfStyle w:val="000000100000" w:firstRow="0" w:lastRow="0" w:firstColumn="0" w:lastColumn="0" w:oddVBand="0" w:evenVBand="0" w:oddHBand="1" w:evenHBand="0" w:firstRowFirstColumn="0" w:firstRowLastColumn="0" w:lastRowFirstColumn="0" w:lastRowLastColumn="0"/>
                  </w:pPr>
                  <w:r>
                    <w:rPr>
                      <w:b/>
                      <w:bCs/>
                    </w:rPr>
                    <w:t>OR</w:t>
                  </w:r>
                </w:p>
              </w:tc>
              <w:tc>
                <w:tcPr>
                  <w:tcW w:w="851" w:type="dxa"/>
                  <w:tcPrChange w:id="1577" w:author="Meg Walker" w:date="2026-01-12T17:52:00Z" w16du:dateUtc="2026-01-12T17:52:00Z">
                    <w:tcPr>
                      <w:tcW w:w="918" w:type="dxa"/>
                    </w:tcPr>
                  </w:tcPrChange>
                </w:tcPr>
                <w:p w14:paraId="51DD4CB2" w14:textId="77777777" w:rsidR="000E35CE" w:rsidRDefault="00D9434A">
                  <w:pPr>
                    <w:jc w:val="center"/>
                    <w:cnfStyle w:val="000000100000" w:firstRow="0" w:lastRow="0" w:firstColumn="0" w:lastColumn="0" w:oddVBand="0" w:evenVBand="0" w:oddHBand="1" w:evenHBand="0" w:firstRowFirstColumn="0" w:firstRowLastColumn="0" w:lastRowFirstColumn="0" w:lastRowLastColumn="0"/>
                  </w:pPr>
                  <w:r>
                    <w:rPr>
                      <w:b/>
                      <w:bCs/>
                    </w:rPr>
                    <w:t>p-value</w:t>
                  </w:r>
                </w:p>
              </w:tc>
              <w:tc>
                <w:tcPr>
                  <w:tcW w:w="850" w:type="dxa"/>
                  <w:tcPrChange w:id="1578" w:author="Meg Walker" w:date="2026-01-12T17:52:00Z" w16du:dateUtc="2026-01-12T17:52:00Z">
                    <w:tcPr>
                      <w:tcW w:w="917" w:type="dxa"/>
                      <w:gridSpan w:val="2"/>
                    </w:tcPr>
                  </w:tcPrChange>
                </w:tcPr>
                <w:p w14:paraId="51DD4CB3" w14:textId="77777777" w:rsidR="000E35CE" w:rsidRDefault="00D9434A">
                  <w:pPr>
                    <w:jc w:val="center"/>
                    <w:cnfStyle w:val="000000100000" w:firstRow="0" w:lastRow="0" w:firstColumn="0" w:lastColumn="0" w:oddVBand="0" w:evenVBand="0" w:oddHBand="1" w:evenHBand="0" w:firstRowFirstColumn="0" w:firstRowLastColumn="0" w:lastRowFirstColumn="0" w:lastRowLastColumn="0"/>
                  </w:pPr>
                  <w:r>
                    <w:rPr>
                      <w:b/>
                      <w:bCs/>
                    </w:rPr>
                    <w:t>OR</w:t>
                  </w:r>
                </w:p>
              </w:tc>
              <w:tc>
                <w:tcPr>
                  <w:tcW w:w="851" w:type="dxa"/>
                  <w:tcPrChange w:id="1579" w:author="Meg Walker" w:date="2026-01-12T17:52:00Z" w16du:dateUtc="2026-01-12T17:52:00Z">
                    <w:tcPr>
                      <w:tcW w:w="918" w:type="dxa"/>
                    </w:tcPr>
                  </w:tcPrChange>
                </w:tcPr>
                <w:p w14:paraId="51DD4CB4" w14:textId="77777777" w:rsidR="000E35CE" w:rsidRDefault="00D9434A">
                  <w:pPr>
                    <w:jc w:val="center"/>
                    <w:cnfStyle w:val="000000100000" w:firstRow="0" w:lastRow="0" w:firstColumn="0" w:lastColumn="0" w:oddVBand="0" w:evenVBand="0" w:oddHBand="1" w:evenHBand="0" w:firstRowFirstColumn="0" w:firstRowLastColumn="0" w:lastRowFirstColumn="0" w:lastRowLastColumn="0"/>
                  </w:pPr>
                  <w:r>
                    <w:rPr>
                      <w:b/>
                      <w:bCs/>
                    </w:rPr>
                    <w:t>p-value</w:t>
                  </w:r>
                </w:p>
              </w:tc>
              <w:tc>
                <w:tcPr>
                  <w:tcW w:w="850" w:type="dxa"/>
                  <w:tcPrChange w:id="1580" w:author="Meg Walker" w:date="2026-01-12T17:52:00Z" w16du:dateUtc="2026-01-12T17:52:00Z">
                    <w:tcPr>
                      <w:tcW w:w="917" w:type="dxa"/>
                      <w:gridSpan w:val="2"/>
                    </w:tcPr>
                  </w:tcPrChange>
                </w:tcPr>
                <w:p w14:paraId="51DD4CB5" w14:textId="77777777" w:rsidR="000E35CE" w:rsidRDefault="00D9434A">
                  <w:pPr>
                    <w:jc w:val="center"/>
                    <w:cnfStyle w:val="000000100000" w:firstRow="0" w:lastRow="0" w:firstColumn="0" w:lastColumn="0" w:oddVBand="0" w:evenVBand="0" w:oddHBand="1" w:evenHBand="0" w:firstRowFirstColumn="0" w:firstRowLastColumn="0" w:lastRowFirstColumn="0" w:lastRowLastColumn="0"/>
                  </w:pPr>
                  <w:r>
                    <w:rPr>
                      <w:b/>
                      <w:bCs/>
                    </w:rPr>
                    <w:t>OR</w:t>
                  </w:r>
                </w:p>
              </w:tc>
              <w:tc>
                <w:tcPr>
                  <w:tcW w:w="851" w:type="dxa"/>
                  <w:tcPrChange w:id="1581" w:author="Meg Walker" w:date="2026-01-12T17:52:00Z" w16du:dateUtc="2026-01-12T17:52:00Z">
                    <w:tcPr>
                      <w:tcW w:w="918" w:type="dxa"/>
                    </w:tcPr>
                  </w:tcPrChange>
                </w:tcPr>
                <w:p w14:paraId="51DD4CB6" w14:textId="77777777" w:rsidR="000E35CE" w:rsidRDefault="00D9434A">
                  <w:pPr>
                    <w:jc w:val="center"/>
                    <w:cnfStyle w:val="000000100000" w:firstRow="0" w:lastRow="0" w:firstColumn="0" w:lastColumn="0" w:oddVBand="0" w:evenVBand="0" w:oddHBand="1" w:evenHBand="0" w:firstRowFirstColumn="0" w:firstRowLastColumn="0" w:lastRowFirstColumn="0" w:lastRowLastColumn="0"/>
                  </w:pPr>
                  <w:r>
                    <w:rPr>
                      <w:b/>
                      <w:bCs/>
                    </w:rPr>
                    <w:t>p-value</w:t>
                  </w:r>
                </w:p>
              </w:tc>
              <w:tc>
                <w:tcPr>
                  <w:tcW w:w="850" w:type="dxa"/>
                  <w:tcPrChange w:id="1582" w:author="Meg Walker" w:date="2026-01-12T17:52:00Z" w16du:dateUtc="2026-01-12T17:52:00Z">
                    <w:tcPr>
                      <w:tcW w:w="917" w:type="dxa"/>
                      <w:gridSpan w:val="2"/>
                    </w:tcPr>
                  </w:tcPrChange>
                </w:tcPr>
                <w:p w14:paraId="51DD4CB7" w14:textId="77777777" w:rsidR="000E35CE" w:rsidRDefault="00D9434A">
                  <w:pPr>
                    <w:jc w:val="center"/>
                    <w:cnfStyle w:val="000000100000" w:firstRow="0" w:lastRow="0" w:firstColumn="0" w:lastColumn="0" w:oddVBand="0" w:evenVBand="0" w:oddHBand="1" w:evenHBand="0" w:firstRowFirstColumn="0" w:firstRowLastColumn="0" w:lastRowFirstColumn="0" w:lastRowLastColumn="0"/>
                  </w:pPr>
                  <w:r>
                    <w:rPr>
                      <w:b/>
                      <w:bCs/>
                    </w:rPr>
                    <w:t>OR</w:t>
                  </w:r>
                </w:p>
              </w:tc>
              <w:tc>
                <w:tcPr>
                  <w:tcW w:w="851" w:type="dxa"/>
                  <w:tcPrChange w:id="1583" w:author="Meg Walker" w:date="2026-01-12T17:52:00Z" w16du:dateUtc="2026-01-12T17:52:00Z">
                    <w:tcPr>
                      <w:tcW w:w="918" w:type="dxa"/>
                    </w:tcPr>
                  </w:tcPrChange>
                </w:tcPr>
                <w:p w14:paraId="51DD4CB8" w14:textId="77777777" w:rsidR="000E35CE" w:rsidRDefault="00D9434A">
                  <w:pPr>
                    <w:jc w:val="center"/>
                    <w:cnfStyle w:val="000000100000" w:firstRow="0" w:lastRow="0" w:firstColumn="0" w:lastColumn="0" w:oddVBand="0" w:evenVBand="0" w:oddHBand="1" w:evenHBand="0" w:firstRowFirstColumn="0" w:firstRowLastColumn="0" w:lastRowFirstColumn="0" w:lastRowLastColumn="0"/>
                  </w:pPr>
                  <w:r>
                    <w:rPr>
                      <w:b/>
                      <w:bCs/>
                    </w:rPr>
                    <w:t>p-value</w:t>
                  </w:r>
                </w:p>
              </w:tc>
            </w:tr>
            <w:tr w:rsidR="000E35CE" w14:paraId="51DD4CC3" w14:textId="77777777" w:rsidTr="005B4F71">
              <w:trPr>
                <w:cnfStyle w:val="000000010000" w:firstRow="0" w:lastRow="0" w:firstColumn="0" w:lastColumn="0" w:oddVBand="0" w:evenVBand="0" w:oddHBand="0" w:evenHBand="1" w:firstRowFirstColumn="0" w:firstRowLastColumn="0" w:lastRowFirstColumn="0" w:lastRowLastColumn="0"/>
                <w:trPrChange w:id="1584" w:author="Meg Walker" w:date="2026-01-12T17:52:00Z" w16du:dateUtc="2026-01-12T17:52:00Z">
                  <w:trPr>
                    <w:gridAfter w:val="0"/>
                  </w:trPr>
                </w:trPrChange>
              </w:trPr>
              <w:tc>
                <w:tcPr>
                  <w:tcW w:w="2013" w:type="dxa"/>
                  <w:tcPrChange w:id="1585" w:author="Meg Walker" w:date="2026-01-12T17:52:00Z" w16du:dateUtc="2026-01-12T17:52:00Z">
                    <w:tcPr>
                      <w:tcW w:w="1450" w:type="dxa"/>
                    </w:tcPr>
                  </w:tcPrChange>
                </w:tcPr>
                <w:p w14:paraId="51DD4CBA" w14:textId="77777777" w:rsidR="000E35CE" w:rsidRPr="00343E7B" w:rsidRDefault="00D9434A" w:rsidP="00343E7B">
                  <w:pPr>
                    <w:cnfStyle w:val="000000010000" w:firstRow="0" w:lastRow="0" w:firstColumn="0" w:lastColumn="0" w:oddVBand="0" w:evenVBand="0" w:oddHBand="0" w:evenHBand="1" w:firstRowFirstColumn="0" w:firstRowLastColumn="0" w:lastRowFirstColumn="0" w:lastRowLastColumn="0"/>
                    <w:rPr>
                      <w:b/>
                      <w:bCs/>
                    </w:rPr>
                  </w:pPr>
                  <w:r w:rsidRPr="00343E7B">
                    <w:rPr>
                      <w:b/>
                      <w:bCs/>
                    </w:rPr>
                    <w:t>Age group</w:t>
                  </w:r>
                </w:p>
              </w:tc>
              <w:tc>
                <w:tcPr>
                  <w:tcW w:w="850" w:type="dxa"/>
                  <w:tcPrChange w:id="1586" w:author="Meg Walker" w:date="2026-01-12T17:52:00Z" w16du:dateUtc="2026-01-12T17:52:00Z">
                    <w:tcPr>
                      <w:tcW w:w="917" w:type="dxa"/>
                      <w:gridSpan w:val="2"/>
                    </w:tcPr>
                  </w:tcPrChange>
                </w:tcPr>
                <w:p w14:paraId="51DD4CBB" w14:textId="77777777" w:rsidR="000E35CE" w:rsidRDefault="00D9434A">
                  <w:pPr>
                    <w:jc w:val="center"/>
                    <w:cnfStyle w:val="000000010000" w:firstRow="0" w:lastRow="0" w:firstColumn="0" w:lastColumn="0" w:oddVBand="0" w:evenVBand="0" w:oddHBand="0" w:evenHBand="1" w:firstRowFirstColumn="0" w:firstRowLastColumn="0" w:lastRowFirstColumn="0" w:lastRowLastColumn="0"/>
                  </w:pPr>
                  <w:r>
                    <w:br/>
                  </w:r>
                </w:p>
              </w:tc>
              <w:tc>
                <w:tcPr>
                  <w:tcW w:w="851" w:type="dxa"/>
                  <w:tcPrChange w:id="1587" w:author="Meg Walker" w:date="2026-01-12T17:52:00Z" w16du:dateUtc="2026-01-12T17:52:00Z">
                    <w:tcPr>
                      <w:tcW w:w="918" w:type="dxa"/>
                    </w:tcPr>
                  </w:tcPrChange>
                </w:tcPr>
                <w:p w14:paraId="51DD4CBC" w14:textId="77777777" w:rsidR="000E35CE" w:rsidRDefault="00D9434A">
                  <w:pPr>
                    <w:tabs>
                      <w:tab w:val="decimal" w:pos="171"/>
                    </w:tabs>
                    <w:cnfStyle w:val="000000010000" w:firstRow="0" w:lastRow="0" w:firstColumn="0" w:lastColumn="0" w:oddVBand="0" w:evenVBand="0" w:oddHBand="0" w:evenHBand="1" w:firstRowFirstColumn="0" w:firstRowLastColumn="0" w:lastRowFirstColumn="0" w:lastRowLastColumn="0"/>
                    <w:pPrChange w:id="1588" w:author="Meg Walker" w:date="2026-01-20T16:06:00Z" w16du:dateUtc="2026-01-20T16:06:00Z">
                      <w:pPr>
                        <w:jc w:val="center"/>
                        <w:cnfStyle w:val="000000010000" w:firstRow="0" w:lastRow="0" w:firstColumn="0" w:lastColumn="0" w:oddVBand="0" w:evenVBand="0" w:oddHBand="0" w:evenHBand="1" w:firstRowFirstColumn="0" w:firstRowLastColumn="0" w:lastRowFirstColumn="0" w:lastRowLastColumn="0"/>
                      </w:pPr>
                    </w:pPrChange>
                  </w:pPr>
                  <w:r>
                    <w:br/>
                  </w:r>
                </w:p>
              </w:tc>
              <w:tc>
                <w:tcPr>
                  <w:tcW w:w="850" w:type="dxa"/>
                  <w:tcPrChange w:id="1589" w:author="Meg Walker" w:date="2026-01-12T17:52:00Z" w16du:dateUtc="2026-01-12T17:52:00Z">
                    <w:tcPr>
                      <w:tcW w:w="917" w:type="dxa"/>
                      <w:gridSpan w:val="2"/>
                    </w:tcPr>
                  </w:tcPrChange>
                </w:tcPr>
                <w:p w14:paraId="51DD4CBD" w14:textId="77777777" w:rsidR="000E35CE" w:rsidRDefault="00D9434A">
                  <w:pPr>
                    <w:jc w:val="center"/>
                    <w:cnfStyle w:val="000000010000" w:firstRow="0" w:lastRow="0" w:firstColumn="0" w:lastColumn="0" w:oddVBand="0" w:evenVBand="0" w:oddHBand="0" w:evenHBand="1" w:firstRowFirstColumn="0" w:firstRowLastColumn="0" w:lastRowFirstColumn="0" w:lastRowLastColumn="0"/>
                  </w:pPr>
                  <w:r>
                    <w:br/>
                  </w:r>
                </w:p>
              </w:tc>
              <w:tc>
                <w:tcPr>
                  <w:tcW w:w="851" w:type="dxa"/>
                  <w:tcPrChange w:id="1590" w:author="Meg Walker" w:date="2026-01-12T17:52:00Z" w16du:dateUtc="2026-01-12T17:52:00Z">
                    <w:tcPr>
                      <w:tcW w:w="918" w:type="dxa"/>
                    </w:tcPr>
                  </w:tcPrChange>
                </w:tcPr>
                <w:p w14:paraId="51DD4CBE" w14:textId="77777777" w:rsidR="000E35CE" w:rsidRDefault="00D9434A">
                  <w:pPr>
                    <w:tabs>
                      <w:tab w:val="decimal" w:pos="172"/>
                    </w:tabs>
                    <w:jc w:val="center"/>
                    <w:cnfStyle w:val="000000010000" w:firstRow="0" w:lastRow="0" w:firstColumn="0" w:lastColumn="0" w:oddVBand="0" w:evenVBand="0" w:oddHBand="0" w:evenHBand="1" w:firstRowFirstColumn="0" w:firstRowLastColumn="0" w:lastRowFirstColumn="0" w:lastRowLastColumn="0"/>
                    <w:pPrChange w:id="1591" w:author="Meg Walker" w:date="2026-01-20T16:02:00Z" w16du:dateUtc="2026-01-20T16:02:00Z">
                      <w:pPr>
                        <w:jc w:val="center"/>
                        <w:cnfStyle w:val="000000010000" w:firstRow="0" w:lastRow="0" w:firstColumn="0" w:lastColumn="0" w:oddVBand="0" w:evenVBand="0" w:oddHBand="0" w:evenHBand="1" w:firstRowFirstColumn="0" w:firstRowLastColumn="0" w:lastRowFirstColumn="0" w:lastRowLastColumn="0"/>
                      </w:pPr>
                    </w:pPrChange>
                  </w:pPr>
                  <w:r>
                    <w:br/>
                  </w:r>
                </w:p>
              </w:tc>
              <w:tc>
                <w:tcPr>
                  <w:tcW w:w="850" w:type="dxa"/>
                  <w:tcPrChange w:id="1592" w:author="Meg Walker" w:date="2026-01-12T17:52:00Z" w16du:dateUtc="2026-01-12T17:52:00Z">
                    <w:tcPr>
                      <w:tcW w:w="917" w:type="dxa"/>
                      <w:gridSpan w:val="2"/>
                    </w:tcPr>
                  </w:tcPrChange>
                </w:tcPr>
                <w:p w14:paraId="51DD4CBF" w14:textId="77777777" w:rsidR="000E35CE" w:rsidRDefault="00D9434A">
                  <w:pPr>
                    <w:jc w:val="center"/>
                    <w:cnfStyle w:val="000000010000" w:firstRow="0" w:lastRow="0" w:firstColumn="0" w:lastColumn="0" w:oddVBand="0" w:evenVBand="0" w:oddHBand="0" w:evenHBand="1" w:firstRowFirstColumn="0" w:firstRowLastColumn="0" w:lastRowFirstColumn="0" w:lastRowLastColumn="0"/>
                  </w:pPr>
                  <w:r>
                    <w:br/>
                  </w:r>
                </w:p>
              </w:tc>
              <w:tc>
                <w:tcPr>
                  <w:tcW w:w="851" w:type="dxa"/>
                  <w:tcPrChange w:id="1593" w:author="Meg Walker" w:date="2026-01-12T17:52:00Z" w16du:dateUtc="2026-01-12T17:52:00Z">
                    <w:tcPr>
                      <w:tcW w:w="918" w:type="dxa"/>
                    </w:tcPr>
                  </w:tcPrChange>
                </w:tcPr>
                <w:p w14:paraId="51DD4CC0" w14:textId="77777777" w:rsidR="000E35CE" w:rsidRDefault="00D9434A">
                  <w:pPr>
                    <w:tabs>
                      <w:tab w:val="decimal" w:pos="314"/>
                    </w:tabs>
                    <w:cnfStyle w:val="000000010000" w:firstRow="0" w:lastRow="0" w:firstColumn="0" w:lastColumn="0" w:oddVBand="0" w:evenVBand="0" w:oddHBand="0" w:evenHBand="1" w:firstRowFirstColumn="0" w:firstRowLastColumn="0" w:lastRowFirstColumn="0" w:lastRowLastColumn="0"/>
                    <w:pPrChange w:id="1594" w:author="Meg Walker" w:date="2026-01-20T16:03:00Z" w16du:dateUtc="2026-01-20T16:03:00Z">
                      <w:pPr>
                        <w:jc w:val="center"/>
                        <w:cnfStyle w:val="000000010000" w:firstRow="0" w:lastRow="0" w:firstColumn="0" w:lastColumn="0" w:oddVBand="0" w:evenVBand="0" w:oddHBand="0" w:evenHBand="1" w:firstRowFirstColumn="0" w:firstRowLastColumn="0" w:lastRowFirstColumn="0" w:lastRowLastColumn="0"/>
                      </w:pPr>
                    </w:pPrChange>
                  </w:pPr>
                  <w:r>
                    <w:br/>
                  </w:r>
                </w:p>
              </w:tc>
              <w:tc>
                <w:tcPr>
                  <w:tcW w:w="850" w:type="dxa"/>
                  <w:tcPrChange w:id="1595" w:author="Meg Walker" w:date="2026-01-12T17:52:00Z" w16du:dateUtc="2026-01-12T17:52:00Z">
                    <w:tcPr>
                      <w:tcW w:w="917" w:type="dxa"/>
                      <w:gridSpan w:val="2"/>
                    </w:tcPr>
                  </w:tcPrChange>
                </w:tcPr>
                <w:p w14:paraId="51DD4CC1" w14:textId="77777777" w:rsidR="000E35CE" w:rsidRDefault="00D9434A">
                  <w:pPr>
                    <w:jc w:val="center"/>
                    <w:cnfStyle w:val="000000010000" w:firstRow="0" w:lastRow="0" w:firstColumn="0" w:lastColumn="0" w:oddVBand="0" w:evenVBand="0" w:oddHBand="0" w:evenHBand="1" w:firstRowFirstColumn="0" w:firstRowLastColumn="0" w:lastRowFirstColumn="0" w:lastRowLastColumn="0"/>
                  </w:pPr>
                  <w:r>
                    <w:br/>
                  </w:r>
                </w:p>
              </w:tc>
              <w:tc>
                <w:tcPr>
                  <w:tcW w:w="851" w:type="dxa"/>
                  <w:tcPrChange w:id="1596" w:author="Meg Walker" w:date="2026-01-12T17:52:00Z" w16du:dateUtc="2026-01-12T17:52:00Z">
                    <w:tcPr>
                      <w:tcW w:w="918" w:type="dxa"/>
                    </w:tcPr>
                  </w:tcPrChange>
                </w:tcPr>
                <w:p w14:paraId="51DD4CC2" w14:textId="77777777" w:rsidR="000E35CE" w:rsidRDefault="00D9434A">
                  <w:pPr>
                    <w:tabs>
                      <w:tab w:val="decimal" w:pos="315"/>
                    </w:tabs>
                    <w:cnfStyle w:val="000000010000" w:firstRow="0" w:lastRow="0" w:firstColumn="0" w:lastColumn="0" w:oddVBand="0" w:evenVBand="0" w:oddHBand="0" w:evenHBand="1" w:firstRowFirstColumn="0" w:firstRowLastColumn="0" w:lastRowFirstColumn="0" w:lastRowLastColumn="0"/>
                    <w:pPrChange w:id="1597" w:author="Meg Walker" w:date="2026-01-20T16:03:00Z" w16du:dateUtc="2026-01-20T16:03:00Z">
                      <w:pPr>
                        <w:jc w:val="center"/>
                        <w:cnfStyle w:val="000000010000" w:firstRow="0" w:lastRow="0" w:firstColumn="0" w:lastColumn="0" w:oddVBand="0" w:evenVBand="0" w:oddHBand="0" w:evenHBand="1" w:firstRowFirstColumn="0" w:firstRowLastColumn="0" w:lastRowFirstColumn="0" w:lastRowLastColumn="0"/>
                      </w:pPr>
                    </w:pPrChange>
                  </w:pPr>
                  <w:r>
                    <w:br/>
                  </w:r>
                </w:p>
              </w:tc>
            </w:tr>
            <w:tr w:rsidR="000E35CE" w14:paraId="51DD4CCD" w14:textId="77777777" w:rsidTr="005B4F71">
              <w:trPr>
                <w:cnfStyle w:val="000000100000" w:firstRow="0" w:lastRow="0" w:firstColumn="0" w:lastColumn="0" w:oddVBand="0" w:evenVBand="0" w:oddHBand="1" w:evenHBand="0" w:firstRowFirstColumn="0" w:firstRowLastColumn="0" w:lastRowFirstColumn="0" w:lastRowLastColumn="0"/>
                <w:trPrChange w:id="1598" w:author="Meg Walker" w:date="2026-01-12T17:52:00Z" w16du:dateUtc="2026-01-12T17:52:00Z">
                  <w:trPr>
                    <w:gridAfter w:val="0"/>
                  </w:trPr>
                </w:trPrChange>
              </w:trPr>
              <w:tc>
                <w:tcPr>
                  <w:tcW w:w="2013" w:type="dxa"/>
                  <w:tcPrChange w:id="1599" w:author="Meg Walker" w:date="2026-01-12T17:52:00Z" w16du:dateUtc="2026-01-12T17:52:00Z">
                    <w:tcPr>
                      <w:tcW w:w="1450" w:type="dxa"/>
                    </w:tcPr>
                  </w:tcPrChange>
                </w:tcPr>
                <w:p w14:paraId="51DD4CC4" w14:textId="696E7D3A" w:rsidR="000E35CE" w:rsidRPr="00343E7B" w:rsidRDefault="00D9434A">
                  <w:pPr>
                    <w:ind w:firstLine="196"/>
                    <w:cnfStyle w:val="000000100000" w:firstRow="0" w:lastRow="0" w:firstColumn="0" w:lastColumn="0" w:oddVBand="0" w:evenVBand="0" w:oddHBand="1" w:evenHBand="0" w:firstRowFirstColumn="0" w:firstRowLastColumn="0" w:lastRowFirstColumn="0" w:lastRowLastColumn="0"/>
                    <w:rPr>
                      <w:b/>
                      <w:bCs/>
                    </w:rPr>
                    <w:pPrChange w:id="1600" w:author="Meg Walker" w:date="2026-01-12T17:49:00Z" w16du:dateUtc="2026-01-12T17:49:00Z">
                      <w:pPr>
                        <w:cnfStyle w:val="000000100000" w:firstRow="0" w:lastRow="0" w:firstColumn="0" w:lastColumn="0" w:oddVBand="0" w:evenVBand="0" w:oddHBand="1" w:evenHBand="0" w:firstRowFirstColumn="0" w:firstRowLastColumn="0" w:lastRowFirstColumn="0" w:lastRowLastColumn="0"/>
                      </w:pPr>
                    </w:pPrChange>
                  </w:pPr>
                  <w:del w:id="1601" w:author="Meg Walker" w:date="2026-01-12T17:49:00Z" w16du:dateUtc="2026-01-12T17:49:00Z">
                    <w:r w:rsidRPr="00343E7B" w:rsidDel="005B4F71">
                      <w:rPr>
                        <w:b/>
                        <w:bCs/>
                      </w:rPr>
                      <w:delText>    </w:delText>
                    </w:r>
                  </w:del>
                  <w:r w:rsidRPr="00343E7B">
                    <w:rPr>
                      <w:b/>
                      <w:bCs/>
                    </w:rPr>
                    <w:t>18</w:t>
                  </w:r>
                  <w:ins w:id="1602" w:author="Meg Walker" w:date="2026-01-12T17:49:00Z" w16du:dateUtc="2026-01-12T17:49:00Z">
                    <w:r w:rsidR="005B4F71">
                      <w:rPr>
                        <w:b/>
                        <w:bCs/>
                      </w:rPr>
                      <w:t>–</w:t>
                    </w:r>
                  </w:ins>
                  <w:del w:id="1603" w:author="Meg Walker" w:date="2026-01-12T17:49:00Z" w16du:dateUtc="2026-01-12T17:49:00Z">
                    <w:r w:rsidRPr="00343E7B" w:rsidDel="005B4F71">
                      <w:rPr>
                        <w:b/>
                        <w:bCs/>
                      </w:rPr>
                      <w:delText>-</w:delText>
                    </w:r>
                  </w:del>
                  <w:r w:rsidRPr="00343E7B">
                    <w:rPr>
                      <w:b/>
                      <w:bCs/>
                    </w:rPr>
                    <w:t>24</w:t>
                  </w:r>
                  <w:r w:rsidR="00776F7F" w:rsidRPr="00343E7B">
                    <w:rPr>
                      <w:b/>
                      <w:bCs/>
                    </w:rPr>
                    <w:t xml:space="preserve"> (Ref.)</w:t>
                  </w:r>
                </w:p>
              </w:tc>
              <w:tc>
                <w:tcPr>
                  <w:tcW w:w="850" w:type="dxa"/>
                  <w:tcPrChange w:id="1604" w:author="Meg Walker" w:date="2026-01-12T17:52:00Z" w16du:dateUtc="2026-01-12T17:52:00Z">
                    <w:tcPr>
                      <w:tcW w:w="917" w:type="dxa"/>
                      <w:gridSpan w:val="2"/>
                    </w:tcPr>
                  </w:tcPrChange>
                </w:tcPr>
                <w:p w14:paraId="51DD4CC5" w14:textId="77777777" w:rsidR="000E35CE" w:rsidRDefault="00D9434A">
                  <w:pPr>
                    <w:jc w:val="center"/>
                    <w:cnfStyle w:val="000000100000" w:firstRow="0" w:lastRow="0" w:firstColumn="0" w:lastColumn="0" w:oddVBand="0" w:evenVBand="0" w:oddHBand="1" w:evenHBand="0" w:firstRowFirstColumn="0" w:firstRowLastColumn="0" w:lastRowFirstColumn="0" w:lastRowLastColumn="0"/>
                  </w:pPr>
                  <w:r>
                    <w:t>—</w:t>
                  </w:r>
                </w:p>
              </w:tc>
              <w:tc>
                <w:tcPr>
                  <w:tcW w:w="851" w:type="dxa"/>
                  <w:tcPrChange w:id="1605" w:author="Meg Walker" w:date="2026-01-12T17:52:00Z" w16du:dateUtc="2026-01-12T17:52:00Z">
                    <w:tcPr>
                      <w:tcW w:w="918" w:type="dxa"/>
                    </w:tcPr>
                  </w:tcPrChange>
                </w:tcPr>
                <w:p w14:paraId="51DD4CC6" w14:textId="77777777" w:rsidR="000E35CE" w:rsidRDefault="00D9434A">
                  <w:pPr>
                    <w:tabs>
                      <w:tab w:val="decimal" w:pos="171"/>
                    </w:tabs>
                    <w:cnfStyle w:val="000000100000" w:firstRow="0" w:lastRow="0" w:firstColumn="0" w:lastColumn="0" w:oddVBand="0" w:evenVBand="0" w:oddHBand="1" w:evenHBand="0" w:firstRowFirstColumn="0" w:firstRowLastColumn="0" w:lastRowFirstColumn="0" w:lastRowLastColumn="0"/>
                    <w:pPrChange w:id="1606" w:author="Meg Walker" w:date="2026-01-20T16:06:00Z" w16du:dateUtc="2026-01-20T16:06:00Z">
                      <w:pPr>
                        <w:jc w:val="center"/>
                        <w:cnfStyle w:val="000000100000" w:firstRow="0" w:lastRow="0" w:firstColumn="0" w:lastColumn="0" w:oddVBand="0" w:evenVBand="0" w:oddHBand="1" w:evenHBand="0" w:firstRowFirstColumn="0" w:firstRowLastColumn="0" w:lastRowFirstColumn="0" w:lastRowLastColumn="0"/>
                      </w:pPr>
                    </w:pPrChange>
                  </w:pPr>
                  <w:r>
                    <w:br/>
                  </w:r>
                </w:p>
              </w:tc>
              <w:tc>
                <w:tcPr>
                  <w:tcW w:w="850" w:type="dxa"/>
                  <w:tcPrChange w:id="1607" w:author="Meg Walker" w:date="2026-01-12T17:52:00Z" w16du:dateUtc="2026-01-12T17:52:00Z">
                    <w:tcPr>
                      <w:tcW w:w="917" w:type="dxa"/>
                      <w:gridSpan w:val="2"/>
                    </w:tcPr>
                  </w:tcPrChange>
                </w:tcPr>
                <w:p w14:paraId="51DD4CC7" w14:textId="77777777" w:rsidR="000E35CE" w:rsidRDefault="00D9434A">
                  <w:pPr>
                    <w:jc w:val="center"/>
                    <w:cnfStyle w:val="000000100000" w:firstRow="0" w:lastRow="0" w:firstColumn="0" w:lastColumn="0" w:oddVBand="0" w:evenVBand="0" w:oddHBand="1" w:evenHBand="0" w:firstRowFirstColumn="0" w:firstRowLastColumn="0" w:lastRowFirstColumn="0" w:lastRowLastColumn="0"/>
                  </w:pPr>
                  <w:r>
                    <w:t>—</w:t>
                  </w:r>
                </w:p>
              </w:tc>
              <w:tc>
                <w:tcPr>
                  <w:tcW w:w="851" w:type="dxa"/>
                  <w:tcPrChange w:id="1608" w:author="Meg Walker" w:date="2026-01-12T17:52:00Z" w16du:dateUtc="2026-01-12T17:52:00Z">
                    <w:tcPr>
                      <w:tcW w:w="918" w:type="dxa"/>
                    </w:tcPr>
                  </w:tcPrChange>
                </w:tcPr>
                <w:p w14:paraId="51DD4CC8" w14:textId="77777777" w:rsidR="000E35CE" w:rsidRDefault="00D9434A">
                  <w:pPr>
                    <w:tabs>
                      <w:tab w:val="decimal" w:pos="172"/>
                    </w:tabs>
                    <w:jc w:val="center"/>
                    <w:cnfStyle w:val="000000100000" w:firstRow="0" w:lastRow="0" w:firstColumn="0" w:lastColumn="0" w:oddVBand="0" w:evenVBand="0" w:oddHBand="1" w:evenHBand="0" w:firstRowFirstColumn="0" w:firstRowLastColumn="0" w:lastRowFirstColumn="0" w:lastRowLastColumn="0"/>
                    <w:pPrChange w:id="1609" w:author="Meg Walker" w:date="2026-01-20T16:02:00Z" w16du:dateUtc="2026-01-20T16:02:00Z">
                      <w:pPr>
                        <w:jc w:val="center"/>
                        <w:cnfStyle w:val="000000100000" w:firstRow="0" w:lastRow="0" w:firstColumn="0" w:lastColumn="0" w:oddVBand="0" w:evenVBand="0" w:oddHBand="1" w:evenHBand="0" w:firstRowFirstColumn="0" w:firstRowLastColumn="0" w:lastRowFirstColumn="0" w:lastRowLastColumn="0"/>
                      </w:pPr>
                    </w:pPrChange>
                  </w:pPr>
                  <w:r>
                    <w:br/>
                  </w:r>
                </w:p>
              </w:tc>
              <w:tc>
                <w:tcPr>
                  <w:tcW w:w="850" w:type="dxa"/>
                  <w:tcPrChange w:id="1610" w:author="Meg Walker" w:date="2026-01-12T17:52:00Z" w16du:dateUtc="2026-01-12T17:52:00Z">
                    <w:tcPr>
                      <w:tcW w:w="917" w:type="dxa"/>
                      <w:gridSpan w:val="2"/>
                    </w:tcPr>
                  </w:tcPrChange>
                </w:tcPr>
                <w:p w14:paraId="51DD4CC9" w14:textId="77777777" w:rsidR="000E35CE" w:rsidRDefault="00D9434A">
                  <w:pPr>
                    <w:jc w:val="center"/>
                    <w:cnfStyle w:val="000000100000" w:firstRow="0" w:lastRow="0" w:firstColumn="0" w:lastColumn="0" w:oddVBand="0" w:evenVBand="0" w:oddHBand="1" w:evenHBand="0" w:firstRowFirstColumn="0" w:firstRowLastColumn="0" w:lastRowFirstColumn="0" w:lastRowLastColumn="0"/>
                  </w:pPr>
                  <w:r>
                    <w:t>—</w:t>
                  </w:r>
                </w:p>
              </w:tc>
              <w:tc>
                <w:tcPr>
                  <w:tcW w:w="851" w:type="dxa"/>
                  <w:tcPrChange w:id="1611" w:author="Meg Walker" w:date="2026-01-12T17:52:00Z" w16du:dateUtc="2026-01-12T17:52:00Z">
                    <w:tcPr>
                      <w:tcW w:w="918" w:type="dxa"/>
                    </w:tcPr>
                  </w:tcPrChange>
                </w:tcPr>
                <w:p w14:paraId="51DD4CCA" w14:textId="77777777" w:rsidR="000E35CE" w:rsidRDefault="00D9434A">
                  <w:pPr>
                    <w:tabs>
                      <w:tab w:val="decimal" w:pos="314"/>
                    </w:tabs>
                    <w:cnfStyle w:val="000000100000" w:firstRow="0" w:lastRow="0" w:firstColumn="0" w:lastColumn="0" w:oddVBand="0" w:evenVBand="0" w:oddHBand="1" w:evenHBand="0" w:firstRowFirstColumn="0" w:firstRowLastColumn="0" w:lastRowFirstColumn="0" w:lastRowLastColumn="0"/>
                    <w:pPrChange w:id="1612" w:author="Meg Walker" w:date="2026-01-20T16:03:00Z" w16du:dateUtc="2026-01-20T16:03:00Z">
                      <w:pPr>
                        <w:jc w:val="center"/>
                        <w:cnfStyle w:val="000000100000" w:firstRow="0" w:lastRow="0" w:firstColumn="0" w:lastColumn="0" w:oddVBand="0" w:evenVBand="0" w:oddHBand="1" w:evenHBand="0" w:firstRowFirstColumn="0" w:firstRowLastColumn="0" w:lastRowFirstColumn="0" w:lastRowLastColumn="0"/>
                      </w:pPr>
                    </w:pPrChange>
                  </w:pPr>
                  <w:r>
                    <w:br/>
                  </w:r>
                </w:p>
              </w:tc>
              <w:tc>
                <w:tcPr>
                  <w:tcW w:w="850" w:type="dxa"/>
                  <w:tcPrChange w:id="1613" w:author="Meg Walker" w:date="2026-01-12T17:52:00Z" w16du:dateUtc="2026-01-12T17:52:00Z">
                    <w:tcPr>
                      <w:tcW w:w="917" w:type="dxa"/>
                      <w:gridSpan w:val="2"/>
                    </w:tcPr>
                  </w:tcPrChange>
                </w:tcPr>
                <w:p w14:paraId="51DD4CCB" w14:textId="77777777" w:rsidR="000E35CE" w:rsidRDefault="00D9434A">
                  <w:pPr>
                    <w:jc w:val="center"/>
                    <w:cnfStyle w:val="000000100000" w:firstRow="0" w:lastRow="0" w:firstColumn="0" w:lastColumn="0" w:oddVBand="0" w:evenVBand="0" w:oddHBand="1" w:evenHBand="0" w:firstRowFirstColumn="0" w:firstRowLastColumn="0" w:lastRowFirstColumn="0" w:lastRowLastColumn="0"/>
                  </w:pPr>
                  <w:r>
                    <w:t>—</w:t>
                  </w:r>
                </w:p>
              </w:tc>
              <w:tc>
                <w:tcPr>
                  <w:tcW w:w="851" w:type="dxa"/>
                  <w:tcPrChange w:id="1614" w:author="Meg Walker" w:date="2026-01-12T17:52:00Z" w16du:dateUtc="2026-01-12T17:52:00Z">
                    <w:tcPr>
                      <w:tcW w:w="918" w:type="dxa"/>
                    </w:tcPr>
                  </w:tcPrChange>
                </w:tcPr>
                <w:p w14:paraId="51DD4CCC" w14:textId="77777777" w:rsidR="000E35CE" w:rsidRDefault="00D9434A">
                  <w:pPr>
                    <w:tabs>
                      <w:tab w:val="decimal" w:pos="315"/>
                    </w:tabs>
                    <w:cnfStyle w:val="000000100000" w:firstRow="0" w:lastRow="0" w:firstColumn="0" w:lastColumn="0" w:oddVBand="0" w:evenVBand="0" w:oddHBand="1" w:evenHBand="0" w:firstRowFirstColumn="0" w:firstRowLastColumn="0" w:lastRowFirstColumn="0" w:lastRowLastColumn="0"/>
                    <w:pPrChange w:id="1615" w:author="Meg Walker" w:date="2026-01-20T16:03:00Z" w16du:dateUtc="2026-01-20T16:03:00Z">
                      <w:pPr>
                        <w:jc w:val="center"/>
                        <w:cnfStyle w:val="000000100000" w:firstRow="0" w:lastRow="0" w:firstColumn="0" w:lastColumn="0" w:oddVBand="0" w:evenVBand="0" w:oddHBand="1" w:evenHBand="0" w:firstRowFirstColumn="0" w:firstRowLastColumn="0" w:lastRowFirstColumn="0" w:lastRowLastColumn="0"/>
                      </w:pPr>
                    </w:pPrChange>
                  </w:pPr>
                  <w:r>
                    <w:br/>
                  </w:r>
                </w:p>
              </w:tc>
            </w:tr>
            <w:tr w:rsidR="000E35CE" w14:paraId="51DD4CD7" w14:textId="77777777" w:rsidTr="005B4F71">
              <w:trPr>
                <w:cnfStyle w:val="000000010000" w:firstRow="0" w:lastRow="0" w:firstColumn="0" w:lastColumn="0" w:oddVBand="0" w:evenVBand="0" w:oddHBand="0" w:evenHBand="1" w:firstRowFirstColumn="0" w:firstRowLastColumn="0" w:lastRowFirstColumn="0" w:lastRowLastColumn="0"/>
                <w:trPrChange w:id="1616" w:author="Meg Walker" w:date="2026-01-12T17:52:00Z" w16du:dateUtc="2026-01-12T17:52:00Z">
                  <w:trPr>
                    <w:gridAfter w:val="0"/>
                  </w:trPr>
                </w:trPrChange>
              </w:trPr>
              <w:tc>
                <w:tcPr>
                  <w:tcW w:w="2013" w:type="dxa"/>
                  <w:tcPrChange w:id="1617" w:author="Meg Walker" w:date="2026-01-12T17:52:00Z" w16du:dateUtc="2026-01-12T17:52:00Z">
                    <w:tcPr>
                      <w:tcW w:w="1450" w:type="dxa"/>
                    </w:tcPr>
                  </w:tcPrChange>
                </w:tcPr>
                <w:p w14:paraId="51DD4CCE" w14:textId="774407D5" w:rsidR="000E35CE" w:rsidRPr="00343E7B" w:rsidRDefault="00D9434A">
                  <w:pPr>
                    <w:ind w:firstLine="196"/>
                    <w:cnfStyle w:val="000000010000" w:firstRow="0" w:lastRow="0" w:firstColumn="0" w:lastColumn="0" w:oddVBand="0" w:evenVBand="0" w:oddHBand="0" w:evenHBand="1" w:firstRowFirstColumn="0" w:firstRowLastColumn="0" w:lastRowFirstColumn="0" w:lastRowLastColumn="0"/>
                    <w:rPr>
                      <w:b/>
                      <w:bCs/>
                    </w:rPr>
                    <w:pPrChange w:id="1618" w:author="Meg Walker" w:date="2026-01-12T17:49:00Z" w16du:dateUtc="2026-01-12T17:49:00Z">
                      <w:pPr>
                        <w:cnfStyle w:val="000000010000" w:firstRow="0" w:lastRow="0" w:firstColumn="0" w:lastColumn="0" w:oddVBand="0" w:evenVBand="0" w:oddHBand="0" w:evenHBand="1" w:firstRowFirstColumn="0" w:firstRowLastColumn="0" w:lastRowFirstColumn="0" w:lastRowLastColumn="0"/>
                      </w:pPr>
                    </w:pPrChange>
                  </w:pPr>
                  <w:del w:id="1619" w:author="Meg Walker" w:date="2026-01-12T17:49:00Z" w16du:dateUtc="2026-01-12T17:49:00Z">
                    <w:r w:rsidRPr="00343E7B" w:rsidDel="005B4F71">
                      <w:rPr>
                        <w:b/>
                        <w:bCs/>
                      </w:rPr>
                      <w:delText>    </w:delText>
                    </w:r>
                  </w:del>
                  <w:r w:rsidRPr="00343E7B">
                    <w:rPr>
                      <w:b/>
                      <w:bCs/>
                    </w:rPr>
                    <w:t>25</w:t>
                  </w:r>
                  <w:ins w:id="1620" w:author="Meg Walker" w:date="2026-01-12T17:49:00Z" w16du:dateUtc="2026-01-12T17:49:00Z">
                    <w:r w:rsidR="005B4F71">
                      <w:rPr>
                        <w:b/>
                        <w:bCs/>
                      </w:rPr>
                      <w:t>–</w:t>
                    </w:r>
                  </w:ins>
                  <w:del w:id="1621" w:author="Meg Walker" w:date="2026-01-12T17:49:00Z" w16du:dateUtc="2026-01-12T17:49:00Z">
                    <w:r w:rsidRPr="00343E7B" w:rsidDel="005B4F71">
                      <w:rPr>
                        <w:b/>
                        <w:bCs/>
                      </w:rPr>
                      <w:delText>-</w:delText>
                    </w:r>
                  </w:del>
                  <w:r w:rsidRPr="00343E7B">
                    <w:rPr>
                      <w:b/>
                      <w:bCs/>
                    </w:rPr>
                    <w:t>35</w:t>
                  </w:r>
                </w:p>
              </w:tc>
              <w:tc>
                <w:tcPr>
                  <w:tcW w:w="850" w:type="dxa"/>
                  <w:tcPrChange w:id="1622" w:author="Meg Walker" w:date="2026-01-12T17:52:00Z" w16du:dateUtc="2026-01-12T17:52:00Z">
                    <w:tcPr>
                      <w:tcW w:w="917" w:type="dxa"/>
                      <w:gridSpan w:val="2"/>
                    </w:tcPr>
                  </w:tcPrChange>
                </w:tcPr>
                <w:p w14:paraId="51DD4CCF" w14:textId="77777777" w:rsidR="000E35CE" w:rsidRDefault="00D9434A">
                  <w:pPr>
                    <w:tabs>
                      <w:tab w:val="decimal" w:pos="170"/>
                    </w:tabs>
                    <w:jc w:val="center"/>
                    <w:cnfStyle w:val="000000010000" w:firstRow="0" w:lastRow="0" w:firstColumn="0" w:lastColumn="0" w:oddVBand="0" w:evenVBand="0" w:oddHBand="0" w:evenHBand="1" w:firstRowFirstColumn="0" w:firstRowLastColumn="0" w:lastRowFirstColumn="0" w:lastRowLastColumn="0"/>
                    <w:pPrChange w:id="1623" w:author="Meg Walker" w:date="2026-01-20T16:08:00Z" w16du:dateUtc="2026-01-20T16:08:00Z">
                      <w:pPr>
                        <w:jc w:val="center"/>
                        <w:cnfStyle w:val="000000010000" w:firstRow="0" w:lastRow="0" w:firstColumn="0" w:lastColumn="0" w:oddVBand="0" w:evenVBand="0" w:oddHBand="0" w:evenHBand="1" w:firstRowFirstColumn="0" w:firstRowLastColumn="0" w:lastRowFirstColumn="0" w:lastRowLastColumn="0"/>
                      </w:pPr>
                    </w:pPrChange>
                  </w:pPr>
                  <w:r>
                    <w:t>0.44</w:t>
                  </w:r>
                </w:p>
              </w:tc>
              <w:tc>
                <w:tcPr>
                  <w:tcW w:w="851" w:type="dxa"/>
                  <w:tcPrChange w:id="1624" w:author="Meg Walker" w:date="2026-01-12T17:52:00Z" w16du:dateUtc="2026-01-12T17:52:00Z">
                    <w:tcPr>
                      <w:tcW w:w="918" w:type="dxa"/>
                    </w:tcPr>
                  </w:tcPrChange>
                </w:tcPr>
                <w:p w14:paraId="51DD4CD0" w14:textId="77777777" w:rsidR="000E35CE" w:rsidRDefault="00D9434A">
                  <w:pPr>
                    <w:tabs>
                      <w:tab w:val="decimal" w:pos="171"/>
                    </w:tabs>
                    <w:cnfStyle w:val="000000010000" w:firstRow="0" w:lastRow="0" w:firstColumn="0" w:lastColumn="0" w:oddVBand="0" w:evenVBand="0" w:oddHBand="0" w:evenHBand="1" w:firstRowFirstColumn="0" w:firstRowLastColumn="0" w:lastRowFirstColumn="0" w:lastRowLastColumn="0"/>
                    <w:pPrChange w:id="1625" w:author="Meg Walker" w:date="2026-01-20T16:06:00Z" w16du:dateUtc="2026-01-20T16:06:00Z">
                      <w:pPr>
                        <w:jc w:val="center"/>
                        <w:cnfStyle w:val="000000010000" w:firstRow="0" w:lastRow="0" w:firstColumn="0" w:lastColumn="0" w:oddVBand="0" w:evenVBand="0" w:oddHBand="0" w:evenHBand="1" w:firstRowFirstColumn="0" w:firstRowLastColumn="0" w:lastRowFirstColumn="0" w:lastRowLastColumn="0"/>
                      </w:pPr>
                    </w:pPrChange>
                  </w:pPr>
                  <w:r>
                    <w:t>0.002</w:t>
                  </w:r>
                </w:p>
              </w:tc>
              <w:tc>
                <w:tcPr>
                  <w:tcW w:w="850" w:type="dxa"/>
                  <w:tcPrChange w:id="1626" w:author="Meg Walker" w:date="2026-01-12T17:52:00Z" w16du:dateUtc="2026-01-12T17:52:00Z">
                    <w:tcPr>
                      <w:tcW w:w="917" w:type="dxa"/>
                      <w:gridSpan w:val="2"/>
                    </w:tcPr>
                  </w:tcPrChange>
                </w:tcPr>
                <w:p w14:paraId="51DD4CD1" w14:textId="77777777" w:rsidR="000E35CE" w:rsidRDefault="00D9434A">
                  <w:pPr>
                    <w:jc w:val="center"/>
                    <w:cnfStyle w:val="000000010000" w:firstRow="0" w:lastRow="0" w:firstColumn="0" w:lastColumn="0" w:oddVBand="0" w:evenVBand="0" w:oddHBand="0" w:evenHBand="1" w:firstRowFirstColumn="0" w:firstRowLastColumn="0" w:lastRowFirstColumn="0" w:lastRowLastColumn="0"/>
                  </w:pPr>
                  <w:r>
                    <w:t>1.05</w:t>
                  </w:r>
                </w:p>
              </w:tc>
              <w:tc>
                <w:tcPr>
                  <w:tcW w:w="851" w:type="dxa"/>
                  <w:tcPrChange w:id="1627" w:author="Meg Walker" w:date="2026-01-12T17:52:00Z" w16du:dateUtc="2026-01-12T17:52:00Z">
                    <w:tcPr>
                      <w:tcW w:w="918" w:type="dxa"/>
                    </w:tcPr>
                  </w:tcPrChange>
                </w:tcPr>
                <w:p w14:paraId="51DD4CD2" w14:textId="77777777" w:rsidR="000E35CE" w:rsidRDefault="00D9434A">
                  <w:pPr>
                    <w:tabs>
                      <w:tab w:val="decimal" w:pos="313"/>
                    </w:tabs>
                    <w:cnfStyle w:val="000000010000" w:firstRow="0" w:lastRow="0" w:firstColumn="0" w:lastColumn="0" w:oddVBand="0" w:evenVBand="0" w:oddHBand="0" w:evenHBand="1" w:firstRowFirstColumn="0" w:firstRowLastColumn="0" w:lastRowFirstColumn="0" w:lastRowLastColumn="0"/>
                    <w:pPrChange w:id="1628" w:author="Meg Walker" w:date="2026-01-20T16:09:00Z" w16du:dateUtc="2026-01-20T16:09:00Z">
                      <w:pPr>
                        <w:jc w:val="center"/>
                        <w:cnfStyle w:val="000000010000" w:firstRow="0" w:lastRow="0" w:firstColumn="0" w:lastColumn="0" w:oddVBand="0" w:evenVBand="0" w:oddHBand="0" w:evenHBand="1" w:firstRowFirstColumn="0" w:firstRowLastColumn="0" w:lastRowFirstColumn="0" w:lastRowLastColumn="0"/>
                      </w:pPr>
                    </w:pPrChange>
                  </w:pPr>
                  <w:r>
                    <w:t>0.9</w:t>
                  </w:r>
                </w:p>
              </w:tc>
              <w:tc>
                <w:tcPr>
                  <w:tcW w:w="850" w:type="dxa"/>
                  <w:tcPrChange w:id="1629" w:author="Meg Walker" w:date="2026-01-12T17:52:00Z" w16du:dateUtc="2026-01-12T17:52:00Z">
                    <w:tcPr>
                      <w:tcW w:w="917" w:type="dxa"/>
                      <w:gridSpan w:val="2"/>
                    </w:tcPr>
                  </w:tcPrChange>
                </w:tcPr>
                <w:p w14:paraId="51DD4CD3" w14:textId="77777777" w:rsidR="000E35CE" w:rsidRDefault="00D9434A">
                  <w:pPr>
                    <w:jc w:val="center"/>
                    <w:cnfStyle w:val="000000010000" w:firstRow="0" w:lastRow="0" w:firstColumn="0" w:lastColumn="0" w:oddVBand="0" w:evenVBand="0" w:oddHBand="0" w:evenHBand="1" w:firstRowFirstColumn="0" w:firstRowLastColumn="0" w:lastRowFirstColumn="0" w:lastRowLastColumn="0"/>
                  </w:pPr>
                  <w:r>
                    <w:t>0.64</w:t>
                  </w:r>
                </w:p>
              </w:tc>
              <w:tc>
                <w:tcPr>
                  <w:tcW w:w="851" w:type="dxa"/>
                  <w:tcPrChange w:id="1630" w:author="Meg Walker" w:date="2026-01-12T17:52:00Z" w16du:dateUtc="2026-01-12T17:52:00Z">
                    <w:tcPr>
                      <w:tcW w:w="918" w:type="dxa"/>
                    </w:tcPr>
                  </w:tcPrChange>
                </w:tcPr>
                <w:p w14:paraId="51DD4CD4" w14:textId="77777777" w:rsidR="000E35CE" w:rsidRDefault="00D9434A">
                  <w:pPr>
                    <w:tabs>
                      <w:tab w:val="decimal" w:pos="314"/>
                    </w:tabs>
                    <w:cnfStyle w:val="000000010000" w:firstRow="0" w:lastRow="0" w:firstColumn="0" w:lastColumn="0" w:oddVBand="0" w:evenVBand="0" w:oddHBand="0" w:evenHBand="1" w:firstRowFirstColumn="0" w:firstRowLastColumn="0" w:lastRowFirstColumn="0" w:lastRowLastColumn="0"/>
                    <w:pPrChange w:id="1631" w:author="Meg Walker" w:date="2026-01-20T16:03:00Z" w16du:dateUtc="2026-01-20T16:03:00Z">
                      <w:pPr>
                        <w:jc w:val="center"/>
                        <w:cnfStyle w:val="000000010000" w:firstRow="0" w:lastRow="0" w:firstColumn="0" w:lastColumn="0" w:oddVBand="0" w:evenVBand="0" w:oddHBand="0" w:evenHBand="1" w:firstRowFirstColumn="0" w:firstRowLastColumn="0" w:lastRowFirstColumn="0" w:lastRowLastColumn="0"/>
                      </w:pPr>
                    </w:pPrChange>
                  </w:pPr>
                  <w:r>
                    <w:t>0.2</w:t>
                  </w:r>
                </w:p>
              </w:tc>
              <w:tc>
                <w:tcPr>
                  <w:tcW w:w="850" w:type="dxa"/>
                  <w:tcPrChange w:id="1632" w:author="Meg Walker" w:date="2026-01-12T17:52:00Z" w16du:dateUtc="2026-01-12T17:52:00Z">
                    <w:tcPr>
                      <w:tcW w:w="917" w:type="dxa"/>
                      <w:gridSpan w:val="2"/>
                    </w:tcPr>
                  </w:tcPrChange>
                </w:tcPr>
                <w:p w14:paraId="51DD4CD5" w14:textId="77777777" w:rsidR="000E35CE" w:rsidRDefault="00D9434A">
                  <w:pPr>
                    <w:jc w:val="center"/>
                    <w:cnfStyle w:val="000000010000" w:firstRow="0" w:lastRow="0" w:firstColumn="0" w:lastColumn="0" w:oddVBand="0" w:evenVBand="0" w:oddHBand="0" w:evenHBand="1" w:firstRowFirstColumn="0" w:firstRowLastColumn="0" w:lastRowFirstColumn="0" w:lastRowLastColumn="0"/>
                  </w:pPr>
                  <w:r>
                    <w:t>0.84</w:t>
                  </w:r>
                </w:p>
              </w:tc>
              <w:tc>
                <w:tcPr>
                  <w:tcW w:w="851" w:type="dxa"/>
                  <w:tcPrChange w:id="1633" w:author="Meg Walker" w:date="2026-01-12T17:52:00Z" w16du:dateUtc="2026-01-12T17:52:00Z">
                    <w:tcPr>
                      <w:tcW w:w="918" w:type="dxa"/>
                    </w:tcPr>
                  </w:tcPrChange>
                </w:tcPr>
                <w:p w14:paraId="51DD4CD6" w14:textId="77777777" w:rsidR="000E35CE" w:rsidRDefault="00D9434A">
                  <w:pPr>
                    <w:tabs>
                      <w:tab w:val="decimal" w:pos="315"/>
                    </w:tabs>
                    <w:cnfStyle w:val="000000010000" w:firstRow="0" w:lastRow="0" w:firstColumn="0" w:lastColumn="0" w:oddVBand="0" w:evenVBand="0" w:oddHBand="0" w:evenHBand="1" w:firstRowFirstColumn="0" w:firstRowLastColumn="0" w:lastRowFirstColumn="0" w:lastRowLastColumn="0"/>
                    <w:pPrChange w:id="1634" w:author="Meg Walker" w:date="2026-01-20T16:03:00Z" w16du:dateUtc="2026-01-20T16:03:00Z">
                      <w:pPr>
                        <w:jc w:val="center"/>
                        <w:cnfStyle w:val="000000010000" w:firstRow="0" w:lastRow="0" w:firstColumn="0" w:lastColumn="0" w:oddVBand="0" w:evenVBand="0" w:oddHBand="0" w:evenHBand="1" w:firstRowFirstColumn="0" w:firstRowLastColumn="0" w:lastRowFirstColumn="0" w:lastRowLastColumn="0"/>
                      </w:pPr>
                    </w:pPrChange>
                  </w:pPr>
                  <w:r>
                    <w:t>0.6</w:t>
                  </w:r>
                </w:p>
              </w:tc>
            </w:tr>
            <w:tr w:rsidR="000E35CE" w14:paraId="51DD4CE1" w14:textId="77777777" w:rsidTr="005B4F71">
              <w:trPr>
                <w:cnfStyle w:val="000000100000" w:firstRow="0" w:lastRow="0" w:firstColumn="0" w:lastColumn="0" w:oddVBand="0" w:evenVBand="0" w:oddHBand="1" w:evenHBand="0" w:firstRowFirstColumn="0" w:firstRowLastColumn="0" w:lastRowFirstColumn="0" w:lastRowLastColumn="0"/>
                <w:trPrChange w:id="1635" w:author="Meg Walker" w:date="2026-01-12T17:52:00Z" w16du:dateUtc="2026-01-12T17:52:00Z">
                  <w:trPr>
                    <w:gridAfter w:val="0"/>
                  </w:trPr>
                </w:trPrChange>
              </w:trPr>
              <w:tc>
                <w:tcPr>
                  <w:tcW w:w="2013" w:type="dxa"/>
                  <w:tcPrChange w:id="1636" w:author="Meg Walker" w:date="2026-01-12T17:52:00Z" w16du:dateUtc="2026-01-12T17:52:00Z">
                    <w:tcPr>
                      <w:tcW w:w="1450" w:type="dxa"/>
                    </w:tcPr>
                  </w:tcPrChange>
                </w:tcPr>
                <w:p w14:paraId="51DD4CD8" w14:textId="60FBDB70" w:rsidR="000E35CE" w:rsidRPr="00343E7B" w:rsidRDefault="00D9434A">
                  <w:pPr>
                    <w:ind w:firstLine="196"/>
                    <w:cnfStyle w:val="000000100000" w:firstRow="0" w:lastRow="0" w:firstColumn="0" w:lastColumn="0" w:oddVBand="0" w:evenVBand="0" w:oddHBand="1" w:evenHBand="0" w:firstRowFirstColumn="0" w:firstRowLastColumn="0" w:lastRowFirstColumn="0" w:lastRowLastColumn="0"/>
                    <w:rPr>
                      <w:b/>
                      <w:bCs/>
                    </w:rPr>
                    <w:pPrChange w:id="1637" w:author="Meg Walker" w:date="2026-01-12T17:49:00Z" w16du:dateUtc="2026-01-12T17:49:00Z">
                      <w:pPr>
                        <w:cnfStyle w:val="000000100000" w:firstRow="0" w:lastRow="0" w:firstColumn="0" w:lastColumn="0" w:oddVBand="0" w:evenVBand="0" w:oddHBand="1" w:evenHBand="0" w:firstRowFirstColumn="0" w:firstRowLastColumn="0" w:lastRowFirstColumn="0" w:lastRowLastColumn="0"/>
                      </w:pPr>
                    </w:pPrChange>
                  </w:pPr>
                  <w:del w:id="1638" w:author="Meg Walker" w:date="2026-01-12T17:49:00Z" w16du:dateUtc="2026-01-12T17:49:00Z">
                    <w:r w:rsidRPr="00343E7B" w:rsidDel="005B4F71">
                      <w:rPr>
                        <w:b/>
                        <w:bCs/>
                      </w:rPr>
                      <w:delText>    </w:delText>
                    </w:r>
                  </w:del>
                  <w:r w:rsidRPr="00343E7B">
                    <w:rPr>
                      <w:b/>
                      <w:bCs/>
                    </w:rPr>
                    <w:t>36</w:t>
                  </w:r>
                  <w:ins w:id="1639" w:author="Meg Walker" w:date="2026-01-13T12:43:00Z" w16du:dateUtc="2026-01-13T12:43:00Z">
                    <w:r w:rsidR="00A97FD2">
                      <w:rPr>
                        <w:b/>
                        <w:bCs/>
                      </w:rPr>
                      <w:t>–</w:t>
                    </w:r>
                  </w:ins>
                  <w:del w:id="1640" w:author="Meg Walker" w:date="2026-01-12T17:49:00Z" w16du:dateUtc="2026-01-12T17:49:00Z">
                    <w:r w:rsidRPr="00343E7B" w:rsidDel="005B4F71">
                      <w:rPr>
                        <w:b/>
                        <w:bCs/>
                      </w:rPr>
                      <w:delText>-</w:delText>
                    </w:r>
                  </w:del>
                  <w:r w:rsidRPr="00343E7B">
                    <w:rPr>
                      <w:b/>
                      <w:bCs/>
                    </w:rPr>
                    <w:t>45</w:t>
                  </w:r>
                </w:p>
              </w:tc>
              <w:tc>
                <w:tcPr>
                  <w:tcW w:w="850" w:type="dxa"/>
                  <w:tcPrChange w:id="1641" w:author="Meg Walker" w:date="2026-01-12T17:52:00Z" w16du:dateUtc="2026-01-12T17:52:00Z">
                    <w:tcPr>
                      <w:tcW w:w="917" w:type="dxa"/>
                      <w:gridSpan w:val="2"/>
                    </w:tcPr>
                  </w:tcPrChange>
                </w:tcPr>
                <w:p w14:paraId="51DD4CD9" w14:textId="77777777" w:rsidR="000E35CE" w:rsidRDefault="00D9434A">
                  <w:pPr>
                    <w:tabs>
                      <w:tab w:val="decimal" w:pos="170"/>
                    </w:tabs>
                    <w:jc w:val="center"/>
                    <w:cnfStyle w:val="000000100000" w:firstRow="0" w:lastRow="0" w:firstColumn="0" w:lastColumn="0" w:oddVBand="0" w:evenVBand="0" w:oddHBand="1" w:evenHBand="0" w:firstRowFirstColumn="0" w:firstRowLastColumn="0" w:lastRowFirstColumn="0" w:lastRowLastColumn="0"/>
                    <w:pPrChange w:id="1642" w:author="Meg Walker" w:date="2026-01-20T16:08:00Z" w16du:dateUtc="2026-01-20T16:08:00Z">
                      <w:pPr>
                        <w:jc w:val="center"/>
                        <w:cnfStyle w:val="000000100000" w:firstRow="0" w:lastRow="0" w:firstColumn="0" w:lastColumn="0" w:oddVBand="0" w:evenVBand="0" w:oddHBand="1" w:evenHBand="0" w:firstRowFirstColumn="0" w:firstRowLastColumn="0" w:lastRowFirstColumn="0" w:lastRowLastColumn="0"/>
                      </w:pPr>
                    </w:pPrChange>
                  </w:pPr>
                  <w:r>
                    <w:t>0.43</w:t>
                  </w:r>
                </w:p>
              </w:tc>
              <w:tc>
                <w:tcPr>
                  <w:tcW w:w="851" w:type="dxa"/>
                  <w:tcPrChange w:id="1643" w:author="Meg Walker" w:date="2026-01-12T17:52:00Z" w16du:dateUtc="2026-01-12T17:52:00Z">
                    <w:tcPr>
                      <w:tcW w:w="918" w:type="dxa"/>
                    </w:tcPr>
                  </w:tcPrChange>
                </w:tcPr>
                <w:p w14:paraId="51DD4CDA" w14:textId="77777777" w:rsidR="000E35CE" w:rsidRDefault="00D9434A">
                  <w:pPr>
                    <w:tabs>
                      <w:tab w:val="decimal" w:pos="171"/>
                    </w:tabs>
                    <w:cnfStyle w:val="000000100000" w:firstRow="0" w:lastRow="0" w:firstColumn="0" w:lastColumn="0" w:oddVBand="0" w:evenVBand="0" w:oddHBand="1" w:evenHBand="0" w:firstRowFirstColumn="0" w:firstRowLastColumn="0" w:lastRowFirstColumn="0" w:lastRowLastColumn="0"/>
                    <w:pPrChange w:id="1644" w:author="Meg Walker" w:date="2026-01-20T16:06:00Z" w16du:dateUtc="2026-01-20T16:06:00Z">
                      <w:pPr>
                        <w:jc w:val="center"/>
                        <w:cnfStyle w:val="000000100000" w:firstRow="0" w:lastRow="0" w:firstColumn="0" w:lastColumn="0" w:oddVBand="0" w:evenVBand="0" w:oddHBand="1" w:evenHBand="0" w:firstRowFirstColumn="0" w:firstRowLastColumn="0" w:lastRowFirstColumn="0" w:lastRowLastColumn="0"/>
                      </w:pPr>
                    </w:pPrChange>
                  </w:pPr>
                  <w:r>
                    <w:t>0.002</w:t>
                  </w:r>
                </w:p>
              </w:tc>
              <w:tc>
                <w:tcPr>
                  <w:tcW w:w="850" w:type="dxa"/>
                  <w:tcPrChange w:id="1645" w:author="Meg Walker" w:date="2026-01-12T17:52:00Z" w16du:dateUtc="2026-01-12T17:52:00Z">
                    <w:tcPr>
                      <w:tcW w:w="917" w:type="dxa"/>
                      <w:gridSpan w:val="2"/>
                    </w:tcPr>
                  </w:tcPrChange>
                </w:tcPr>
                <w:p w14:paraId="51DD4CDB" w14:textId="77777777" w:rsidR="000E35CE" w:rsidRDefault="00D9434A">
                  <w:pPr>
                    <w:jc w:val="center"/>
                    <w:cnfStyle w:val="000000100000" w:firstRow="0" w:lastRow="0" w:firstColumn="0" w:lastColumn="0" w:oddVBand="0" w:evenVBand="0" w:oddHBand="1" w:evenHBand="0" w:firstRowFirstColumn="0" w:firstRowLastColumn="0" w:lastRowFirstColumn="0" w:lastRowLastColumn="0"/>
                  </w:pPr>
                  <w:r>
                    <w:t>1.23</w:t>
                  </w:r>
                </w:p>
              </w:tc>
              <w:tc>
                <w:tcPr>
                  <w:tcW w:w="851" w:type="dxa"/>
                  <w:tcPrChange w:id="1646" w:author="Meg Walker" w:date="2026-01-12T17:52:00Z" w16du:dateUtc="2026-01-12T17:52:00Z">
                    <w:tcPr>
                      <w:tcW w:w="918" w:type="dxa"/>
                    </w:tcPr>
                  </w:tcPrChange>
                </w:tcPr>
                <w:p w14:paraId="51DD4CDC" w14:textId="77777777" w:rsidR="000E35CE" w:rsidRDefault="00D9434A">
                  <w:pPr>
                    <w:tabs>
                      <w:tab w:val="decimal" w:pos="313"/>
                    </w:tabs>
                    <w:cnfStyle w:val="000000100000" w:firstRow="0" w:lastRow="0" w:firstColumn="0" w:lastColumn="0" w:oddVBand="0" w:evenVBand="0" w:oddHBand="1" w:evenHBand="0" w:firstRowFirstColumn="0" w:firstRowLastColumn="0" w:lastRowFirstColumn="0" w:lastRowLastColumn="0"/>
                    <w:pPrChange w:id="1647" w:author="Meg Walker" w:date="2026-01-20T16:09:00Z" w16du:dateUtc="2026-01-20T16:09:00Z">
                      <w:pPr>
                        <w:jc w:val="center"/>
                        <w:cnfStyle w:val="000000100000" w:firstRow="0" w:lastRow="0" w:firstColumn="0" w:lastColumn="0" w:oddVBand="0" w:evenVBand="0" w:oddHBand="1" w:evenHBand="0" w:firstRowFirstColumn="0" w:firstRowLastColumn="0" w:lastRowFirstColumn="0" w:lastRowLastColumn="0"/>
                      </w:pPr>
                    </w:pPrChange>
                  </w:pPr>
                  <w:r>
                    <w:t>0.4</w:t>
                  </w:r>
                </w:p>
              </w:tc>
              <w:tc>
                <w:tcPr>
                  <w:tcW w:w="850" w:type="dxa"/>
                  <w:tcPrChange w:id="1648" w:author="Meg Walker" w:date="2026-01-12T17:52:00Z" w16du:dateUtc="2026-01-12T17:52:00Z">
                    <w:tcPr>
                      <w:tcW w:w="917" w:type="dxa"/>
                      <w:gridSpan w:val="2"/>
                    </w:tcPr>
                  </w:tcPrChange>
                </w:tcPr>
                <w:p w14:paraId="51DD4CDD" w14:textId="77777777" w:rsidR="000E35CE" w:rsidRDefault="00D9434A">
                  <w:pPr>
                    <w:jc w:val="center"/>
                    <w:cnfStyle w:val="000000100000" w:firstRow="0" w:lastRow="0" w:firstColumn="0" w:lastColumn="0" w:oddVBand="0" w:evenVBand="0" w:oddHBand="1" w:evenHBand="0" w:firstRowFirstColumn="0" w:firstRowLastColumn="0" w:lastRowFirstColumn="0" w:lastRowLastColumn="0"/>
                  </w:pPr>
                  <w:r>
                    <w:t>1.15</w:t>
                  </w:r>
                </w:p>
              </w:tc>
              <w:tc>
                <w:tcPr>
                  <w:tcW w:w="851" w:type="dxa"/>
                  <w:tcPrChange w:id="1649" w:author="Meg Walker" w:date="2026-01-12T17:52:00Z" w16du:dateUtc="2026-01-12T17:52:00Z">
                    <w:tcPr>
                      <w:tcW w:w="918" w:type="dxa"/>
                    </w:tcPr>
                  </w:tcPrChange>
                </w:tcPr>
                <w:p w14:paraId="51DD4CDE" w14:textId="77777777" w:rsidR="000E35CE" w:rsidRDefault="00D9434A">
                  <w:pPr>
                    <w:tabs>
                      <w:tab w:val="decimal" w:pos="314"/>
                    </w:tabs>
                    <w:cnfStyle w:val="000000100000" w:firstRow="0" w:lastRow="0" w:firstColumn="0" w:lastColumn="0" w:oddVBand="0" w:evenVBand="0" w:oddHBand="1" w:evenHBand="0" w:firstRowFirstColumn="0" w:firstRowLastColumn="0" w:lastRowFirstColumn="0" w:lastRowLastColumn="0"/>
                    <w:pPrChange w:id="1650" w:author="Meg Walker" w:date="2026-01-20T16:03:00Z" w16du:dateUtc="2026-01-20T16:03:00Z">
                      <w:pPr>
                        <w:jc w:val="center"/>
                        <w:cnfStyle w:val="000000100000" w:firstRow="0" w:lastRow="0" w:firstColumn="0" w:lastColumn="0" w:oddVBand="0" w:evenVBand="0" w:oddHBand="1" w:evenHBand="0" w:firstRowFirstColumn="0" w:firstRowLastColumn="0" w:lastRowFirstColumn="0" w:lastRowLastColumn="0"/>
                      </w:pPr>
                    </w:pPrChange>
                  </w:pPr>
                  <w:r>
                    <w:t>0.7</w:t>
                  </w:r>
                </w:p>
              </w:tc>
              <w:tc>
                <w:tcPr>
                  <w:tcW w:w="850" w:type="dxa"/>
                  <w:tcPrChange w:id="1651" w:author="Meg Walker" w:date="2026-01-12T17:52:00Z" w16du:dateUtc="2026-01-12T17:52:00Z">
                    <w:tcPr>
                      <w:tcW w:w="917" w:type="dxa"/>
                      <w:gridSpan w:val="2"/>
                    </w:tcPr>
                  </w:tcPrChange>
                </w:tcPr>
                <w:p w14:paraId="51DD4CDF" w14:textId="77777777" w:rsidR="000E35CE" w:rsidRDefault="00D9434A">
                  <w:pPr>
                    <w:jc w:val="center"/>
                    <w:cnfStyle w:val="000000100000" w:firstRow="0" w:lastRow="0" w:firstColumn="0" w:lastColumn="0" w:oddVBand="0" w:evenVBand="0" w:oddHBand="1" w:evenHBand="0" w:firstRowFirstColumn="0" w:firstRowLastColumn="0" w:lastRowFirstColumn="0" w:lastRowLastColumn="0"/>
                  </w:pPr>
                  <w:r>
                    <w:t>0.69</w:t>
                  </w:r>
                </w:p>
              </w:tc>
              <w:tc>
                <w:tcPr>
                  <w:tcW w:w="851" w:type="dxa"/>
                  <w:tcPrChange w:id="1652" w:author="Meg Walker" w:date="2026-01-12T17:52:00Z" w16du:dateUtc="2026-01-12T17:52:00Z">
                    <w:tcPr>
                      <w:tcW w:w="918" w:type="dxa"/>
                    </w:tcPr>
                  </w:tcPrChange>
                </w:tcPr>
                <w:p w14:paraId="51DD4CE0" w14:textId="77777777" w:rsidR="000E35CE" w:rsidRDefault="00D9434A">
                  <w:pPr>
                    <w:tabs>
                      <w:tab w:val="decimal" w:pos="315"/>
                    </w:tabs>
                    <w:cnfStyle w:val="000000100000" w:firstRow="0" w:lastRow="0" w:firstColumn="0" w:lastColumn="0" w:oddVBand="0" w:evenVBand="0" w:oddHBand="1" w:evenHBand="0" w:firstRowFirstColumn="0" w:firstRowLastColumn="0" w:lastRowFirstColumn="0" w:lastRowLastColumn="0"/>
                    <w:pPrChange w:id="1653" w:author="Meg Walker" w:date="2026-01-20T16:03:00Z" w16du:dateUtc="2026-01-20T16:03:00Z">
                      <w:pPr>
                        <w:jc w:val="center"/>
                        <w:cnfStyle w:val="000000100000" w:firstRow="0" w:lastRow="0" w:firstColumn="0" w:lastColumn="0" w:oddVBand="0" w:evenVBand="0" w:oddHBand="1" w:evenHBand="0" w:firstRowFirstColumn="0" w:firstRowLastColumn="0" w:lastRowFirstColumn="0" w:lastRowLastColumn="0"/>
                      </w:pPr>
                    </w:pPrChange>
                  </w:pPr>
                  <w:r>
                    <w:t>0.2</w:t>
                  </w:r>
                </w:p>
              </w:tc>
            </w:tr>
            <w:tr w:rsidR="000E35CE" w14:paraId="51DD4CEB" w14:textId="77777777" w:rsidTr="005B4F71">
              <w:trPr>
                <w:cnfStyle w:val="000000010000" w:firstRow="0" w:lastRow="0" w:firstColumn="0" w:lastColumn="0" w:oddVBand="0" w:evenVBand="0" w:oddHBand="0" w:evenHBand="1" w:firstRowFirstColumn="0" w:firstRowLastColumn="0" w:lastRowFirstColumn="0" w:lastRowLastColumn="0"/>
                <w:trPrChange w:id="1654" w:author="Meg Walker" w:date="2026-01-12T17:52:00Z" w16du:dateUtc="2026-01-12T17:52:00Z">
                  <w:trPr>
                    <w:gridAfter w:val="0"/>
                  </w:trPr>
                </w:trPrChange>
              </w:trPr>
              <w:tc>
                <w:tcPr>
                  <w:tcW w:w="2013" w:type="dxa"/>
                  <w:tcPrChange w:id="1655" w:author="Meg Walker" w:date="2026-01-12T17:52:00Z" w16du:dateUtc="2026-01-12T17:52:00Z">
                    <w:tcPr>
                      <w:tcW w:w="1450" w:type="dxa"/>
                    </w:tcPr>
                  </w:tcPrChange>
                </w:tcPr>
                <w:p w14:paraId="51DD4CE2" w14:textId="5B04B972" w:rsidR="000E35CE" w:rsidRPr="00343E7B" w:rsidRDefault="00D9434A">
                  <w:pPr>
                    <w:ind w:firstLine="196"/>
                    <w:cnfStyle w:val="000000010000" w:firstRow="0" w:lastRow="0" w:firstColumn="0" w:lastColumn="0" w:oddVBand="0" w:evenVBand="0" w:oddHBand="0" w:evenHBand="1" w:firstRowFirstColumn="0" w:firstRowLastColumn="0" w:lastRowFirstColumn="0" w:lastRowLastColumn="0"/>
                    <w:rPr>
                      <w:b/>
                      <w:bCs/>
                    </w:rPr>
                    <w:pPrChange w:id="1656" w:author="Meg Walker" w:date="2026-01-12T17:49:00Z" w16du:dateUtc="2026-01-12T17:49:00Z">
                      <w:pPr>
                        <w:cnfStyle w:val="000000010000" w:firstRow="0" w:lastRow="0" w:firstColumn="0" w:lastColumn="0" w:oddVBand="0" w:evenVBand="0" w:oddHBand="0" w:evenHBand="1" w:firstRowFirstColumn="0" w:firstRowLastColumn="0" w:lastRowFirstColumn="0" w:lastRowLastColumn="0"/>
                      </w:pPr>
                    </w:pPrChange>
                  </w:pPr>
                  <w:del w:id="1657" w:author="Meg Walker" w:date="2026-01-12T17:49:00Z" w16du:dateUtc="2026-01-12T17:49:00Z">
                    <w:r w:rsidRPr="00343E7B" w:rsidDel="005B4F71">
                      <w:rPr>
                        <w:b/>
                        <w:bCs/>
                      </w:rPr>
                      <w:delText>    </w:delText>
                    </w:r>
                  </w:del>
                  <w:r w:rsidRPr="00343E7B">
                    <w:rPr>
                      <w:b/>
                      <w:bCs/>
                    </w:rPr>
                    <w:t>46</w:t>
                  </w:r>
                  <w:ins w:id="1658" w:author="Meg Walker" w:date="2026-01-12T17:49:00Z" w16du:dateUtc="2026-01-12T17:49:00Z">
                    <w:r w:rsidR="005B4F71">
                      <w:rPr>
                        <w:b/>
                        <w:bCs/>
                      </w:rPr>
                      <w:t>–</w:t>
                    </w:r>
                  </w:ins>
                  <w:del w:id="1659" w:author="Meg Walker" w:date="2026-01-12T17:49:00Z" w16du:dateUtc="2026-01-12T17:49:00Z">
                    <w:r w:rsidRPr="00343E7B" w:rsidDel="005B4F71">
                      <w:rPr>
                        <w:b/>
                        <w:bCs/>
                      </w:rPr>
                      <w:delText>-</w:delText>
                    </w:r>
                  </w:del>
                  <w:r w:rsidRPr="00343E7B">
                    <w:rPr>
                      <w:b/>
                      <w:bCs/>
                    </w:rPr>
                    <w:t>55</w:t>
                  </w:r>
                </w:p>
              </w:tc>
              <w:tc>
                <w:tcPr>
                  <w:tcW w:w="850" w:type="dxa"/>
                  <w:tcPrChange w:id="1660" w:author="Meg Walker" w:date="2026-01-12T17:52:00Z" w16du:dateUtc="2026-01-12T17:52:00Z">
                    <w:tcPr>
                      <w:tcW w:w="917" w:type="dxa"/>
                      <w:gridSpan w:val="2"/>
                    </w:tcPr>
                  </w:tcPrChange>
                </w:tcPr>
                <w:p w14:paraId="51DD4CE3" w14:textId="77777777" w:rsidR="000E35CE" w:rsidRDefault="00D9434A">
                  <w:pPr>
                    <w:tabs>
                      <w:tab w:val="decimal" w:pos="170"/>
                    </w:tabs>
                    <w:jc w:val="center"/>
                    <w:cnfStyle w:val="000000010000" w:firstRow="0" w:lastRow="0" w:firstColumn="0" w:lastColumn="0" w:oddVBand="0" w:evenVBand="0" w:oddHBand="0" w:evenHBand="1" w:firstRowFirstColumn="0" w:firstRowLastColumn="0" w:lastRowFirstColumn="0" w:lastRowLastColumn="0"/>
                    <w:pPrChange w:id="1661" w:author="Meg Walker" w:date="2026-01-20T16:08:00Z" w16du:dateUtc="2026-01-20T16:08:00Z">
                      <w:pPr>
                        <w:jc w:val="center"/>
                        <w:cnfStyle w:val="000000010000" w:firstRow="0" w:lastRow="0" w:firstColumn="0" w:lastColumn="0" w:oddVBand="0" w:evenVBand="0" w:oddHBand="0" w:evenHBand="1" w:firstRowFirstColumn="0" w:firstRowLastColumn="0" w:lastRowFirstColumn="0" w:lastRowLastColumn="0"/>
                      </w:pPr>
                    </w:pPrChange>
                  </w:pPr>
                  <w:r>
                    <w:t>0.29</w:t>
                  </w:r>
                </w:p>
              </w:tc>
              <w:tc>
                <w:tcPr>
                  <w:tcW w:w="851" w:type="dxa"/>
                  <w:tcPrChange w:id="1662" w:author="Meg Walker" w:date="2026-01-12T17:52:00Z" w16du:dateUtc="2026-01-12T17:52:00Z">
                    <w:tcPr>
                      <w:tcW w:w="918" w:type="dxa"/>
                    </w:tcPr>
                  </w:tcPrChange>
                </w:tcPr>
                <w:p w14:paraId="51DD4CE4" w14:textId="77777777" w:rsidR="000E35CE" w:rsidRDefault="00D9434A">
                  <w:pPr>
                    <w:tabs>
                      <w:tab w:val="decimal" w:pos="171"/>
                    </w:tabs>
                    <w:cnfStyle w:val="000000010000" w:firstRow="0" w:lastRow="0" w:firstColumn="0" w:lastColumn="0" w:oddVBand="0" w:evenVBand="0" w:oddHBand="0" w:evenHBand="1" w:firstRowFirstColumn="0" w:firstRowLastColumn="0" w:lastRowFirstColumn="0" w:lastRowLastColumn="0"/>
                    <w:pPrChange w:id="1663" w:author="Meg Walker" w:date="2026-01-20T16:06:00Z" w16du:dateUtc="2026-01-20T16:06:00Z">
                      <w:pPr>
                        <w:jc w:val="center"/>
                        <w:cnfStyle w:val="000000010000" w:firstRow="0" w:lastRow="0" w:firstColumn="0" w:lastColumn="0" w:oddVBand="0" w:evenVBand="0" w:oddHBand="0" w:evenHBand="1" w:firstRowFirstColumn="0" w:firstRowLastColumn="0" w:lastRowFirstColumn="0" w:lastRowLastColumn="0"/>
                      </w:pPr>
                    </w:pPrChange>
                  </w:pPr>
                  <w:r>
                    <w:t>&lt;0.001</w:t>
                  </w:r>
                </w:p>
              </w:tc>
              <w:tc>
                <w:tcPr>
                  <w:tcW w:w="850" w:type="dxa"/>
                  <w:tcPrChange w:id="1664" w:author="Meg Walker" w:date="2026-01-12T17:52:00Z" w16du:dateUtc="2026-01-12T17:52:00Z">
                    <w:tcPr>
                      <w:tcW w:w="917" w:type="dxa"/>
                      <w:gridSpan w:val="2"/>
                    </w:tcPr>
                  </w:tcPrChange>
                </w:tcPr>
                <w:p w14:paraId="51DD4CE5" w14:textId="77777777" w:rsidR="000E35CE" w:rsidRDefault="00D9434A">
                  <w:pPr>
                    <w:jc w:val="center"/>
                    <w:cnfStyle w:val="000000010000" w:firstRow="0" w:lastRow="0" w:firstColumn="0" w:lastColumn="0" w:oddVBand="0" w:evenVBand="0" w:oddHBand="0" w:evenHBand="1" w:firstRowFirstColumn="0" w:firstRowLastColumn="0" w:lastRowFirstColumn="0" w:lastRowLastColumn="0"/>
                  </w:pPr>
                  <w:r>
                    <w:t>0.94</w:t>
                  </w:r>
                </w:p>
              </w:tc>
              <w:tc>
                <w:tcPr>
                  <w:tcW w:w="851" w:type="dxa"/>
                  <w:tcPrChange w:id="1665" w:author="Meg Walker" w:date="2026-01-12T17:52:00Z" w16du:dateUtc="2026-01-12T17:52:00Z">
                    <w:tcPr>
                      <w:tcW w:w="918" w:type="dxa"/>
                    </w:tcPr>
                  </w:tcPrChange>
                </w:tcPr>
                <w:p w14:paraId="51DD4CE6" w14:textId="77777777" w:rsidR="000E35CE" w:rsidRDefault="00D9434A">
                  <w:pPr>
                    <w:tabs>
                      <w:tab w:val="decimal" w:pos="313"/>
                    </w:tabs>
                    <w:cnfStyle w:val="000000010000" w:firstRow="0" w:lastRow="0" w:firstColumn="0" w:lastColumn="0" w:oddVBand="0" w:evenVBand="0" w:oddHBand="0" w:evenHBand="1" w:firstRowFirstColumn="0" w:firstRowLastColumn="0" w:lastRowFirstColumn="0" w:lastRowLastColumn="0"/>
                    <w:pPrChange w:id="1666" w:author="Meg Walker" w:date="2026-01-20T16:09:00Z" w16du:dateUtc="2026-01-20T16:09:00Z">
                      <w:pPr>
                        <w:jc w:val="center"/>
                        <w:cnfStyle w:val="000000010000" w:firstRow="0" w:lastRow="0" w:firstColumn="0" w:lastColumn="0" w:oddVBand="0" w:evenVBand="0" w:oddHBand="0" w:evenHBand="1" w:firstRowFirstColumn="0" w:firstRowLastColumn="0" w:lastRowFirstColumn="0" w:lastRowLastColumn="0"/>
                      </w:pPr>
                    </w:pPrChange>
                  </w:pPr>
                  <w:r>
                    <w:t>0.8</w:t>
                  </w:r>
                </w:p>
              </w:tc>
              <w:tc>
                <w:tcPr>
                  <w:tcW w:w="850" w:type="dxa"/>
                  <w:tcPrChange w:id="1667" w:author="Meg Walker" w:date="2026-01-12T17:52:00Z" w16du:dateUtc="2026-01-12T17:52:00Z">
                    <w:tcPr>
                      <w:tcW w:w="917" w:type="dxa"/>
                      <w:gridSpan w:val="2"/>
                    </w:tcPr>
                  </w:tcPrChange>
                </w:tcPr>
                <w:p w14:paraId="51DD4CE7" w14:textId="77777777" w:rsidR="000E35CE" w:rsidRDefault="00D9434A">
                  <w:pPr>
                    <w:jc w:val="center"/>
                    <w:cnfStyle w:val="000000010000" w:firstRow="0" w:lastRow="0" w:firstColumn="0" w:lastColumn="0" w:oddVBand="0" w:evenVBand="0" w:oddHBand="0" w:evenHBand="1" w:firstRowFirstColumn="0" w:firstRowLastColumn="0" w:lastRowFirstColumn="0" w:lastRowLastColumn="0"/>
                  </w:pPr>
                  <w:r>
                    <w:t>1.14</w:t>
                  </w:r>
                </w:p>
              </w:tc>
              <w:tc>
                <w:tcPr>
                  <w:tcW w:w="851" w:type="dxa"/>
                  <w:tcPrChange w:id="1668" w:author="Meg Walker" w:date="2026-01-12T17:52:00Z" w16du:dateUtc="2026-01-12T17:52:00Z">
                    <w:tcPr>
                      <w:tcW w:w="918" w:type="dxa"/>
                    </w:tcPr>
                  </w:tcPrChange>
                </w:tcPr>
                <w:p w14:paraId="51DD4CE8" w14:textId="77777777" w:rsidR="000E35CE" w:rsidRDefault="00D9434A">
                  <w:pPr>
                    <w:tabs>
                      <w:tab w:val="decimal" w:pos="314"/>
                    </w:tabs>
                    <w:cnfStyle w:val="000000010000" w:firstRow="0" w:lastRow="0" w:firstColumn="0" w:lastColumn="0" w:oddVBand="0" w:evenVBand="0" w:oddHBand="0" w:evenHBand="1" w:firstRowFirstColumn="0" w:firstRowLastColumn="0" w:lastRowFirstColumn="0" w:lastRowLastColumn="0"/>
                    <w:pPrChange w:id="1669" w:author="Meg Walker" w:date="2026-01-20T16:03:00Z" w16du:dateUtc="2026-01-20T16:03:00Z">
                      <w:pPr>
                        <w:jc w:val="center"/>
                        <w:cnfStyle w:val="000000010000" w:firstRow="0" w:lastRow="0" w:firstColumn="0" w:lastColumn="0" w:oddVBand="0" w:evenVBand="0" w:oddHBand="0" w:evenHBand="1" w:firstRowFirstColumn="0" w:firstRowLastColumn="0" w:lastRowFirstColumn="0" w:lastRowLastColumn="0"/>
                      </w:pPr>
                    </w:pPrChange>
                  </w:pPr>
                  <w:r>
                    <w:t>0.7</w:t>
                  </w:r>
                </w:p>
              </w:tc>
              <w:tc>
                <w:tcPr>
                  <w:tcW w:w="850" w:type="dxa"/>
                  <w:tcPrChange w:id="1670" w:author="Meg Walker" w:date="2026-01-12T17:52:00Z" w16du:dateUtc="2026-01-12T17:52:00Z">
                    <w:tcPr>
                      <w:tcW w:w="917" w:type="dxa"/>
                      <w:gridSpan w:val="2"/>
                    </w:tcPr>
                  </w:tcPrChange>
                </w:tcPr>
                <w:p w14:paraId="51DD4CE9" w14:textId="77777777" w:rsidR="000E35CE" w:rsidRDefault="00D9434A">
                  <w:pPr>
                    <w:jc w:val="center"/>
                    <w:cnfStyle w:val="000000010000" w:firstRow="0" w:lastRow="0" w:firstColumn="0" w:lastColumn="0" w:oddVBand="0" w:evenVBand="0" w:oddHBand="0" w:evenHBand="1" w:firstRowFirstColumn="0" w:firstRowLastColumn="0" w:lastRowFirstColumn="0" w:lastRowLastColumn="0"/>
                  </w:pPr>
                  <w:r>
                    <w:t>0.93</w:t>
                  </w:r>
                </w:p>
              </w:tc>
              <w:tc>
                <w:tcPr>
                  <w:tcW w:w="851" w:type="dxa"/>
                  <w:tcPrChange w:id="1671" w:author="Meg Walker" w:date="2026-01-12T17:52:00Z" w16du:dateUtc="2026-01-12T17:52:00Z">
                    <w:tcPr>
                      <w:tcW w:w="918" w:type="dxa"/>
                    </w:tcPr>
                  </w:tcPrChange>
                </w:tcPr>
                <w:p w14:paraId="51DD4CEA" w14:textId="77777777" w:rsidR="000E35CE" w:rsidRDefault="00D9434A">
                  <w:pPr>
                    <w:tabs>
                      <w:tab w:val="decimal" w:pos="315"/>
                    </w:tabs>
                    <w:cnfStyle w:val="000000010000" w:firstRow="0" w:lastRow="0" w:firstColumn="0" w:lastColumn="0" w:oddVBand="0" w:evenVBand="0" w:oddHBand="0" w:evenHBand="1" w:firstRowFirstColumn="0" w:firstRowLastColumn="0" w:lastRowFirstColumn="0" w:lastRowLastColumn="0"/>
                    <w:pPrChange w:id="1672" w:author="Meg Walker" w:date="2026-01-20T16:03:00Z" w16du:dateUtc="2026-01-20T16:03:00Z">
                      <w:pPr>
                        <w:jc w:val="center"/>
                        <w:cnfStyle w:val="000000010000" w:firstRow="0" w:lastRow="0" w:firstColumn="0" w:lastColumn="0" w:oddVBand="0" w:evenVBand="0" w:oddHBand="0" w:evenHBand="1" w:firstRowFirstColumn="0" w:firstRowLastColumn="0" w:lastRowFirstColumn="0" w:lastRowLastColumn="0"/>
                      </w:pPr>
                    </w:pPrChange>
                  </w:pPr>
                  <w:r>
                    <w:t>0.8</w:t>
                  </w:r>
                </w:p>
              </w:tc>
            </w:tr>
            <w:tr w:rsidR="000E35CE" w14:paraId="51DD4CF5" w14:textId="77777777" w:rsidTr="005B4F71">
              <w:trPr>
                <w:cnfStyle w:val="000000100000" w:firstRow="0" w:lastRow="0" w:firstColumn="0" w:lastColumn="0" w:oddVBand="0" w:evenVBand="0" w:oddHBand="1" w:evenHBand="0" w:firstRowFirstColumn="0" w:firstRowLastColumn="0" w:lastRowFirstColumn="0" w:lastRowLastColumn="0"/>
                <w:trPrChange w:id="1673" w:author="Meg Walker" w:date="2026-01-12T17:52:00Z" w16du:dateUtc="2026-01-12T17:52:00Z">
                  <w:trPr>
                    <w:gridAfter w:val="0"/>
                  </w:trPr>
                </w:trPrChange>
              </w:trPr>
              <w:tc>
                <w:tcPr>
                  <w:tcW w:w="2013" w:type="dxa"/>
                  <w:tcPrChange w:id="1674" w:author="Meg Walker" w:date="2026-01-12T17:52:00Z" w16du:dateUtc="2026-01-12T17:52:00Z">
                    <w:tcPr>
                      <w:tcW w:w="1450" w:type="dxa"/>
                    </w:tcPr>
                  </w:tcPrChange>
                </w:tcPr>
                <w:p w14:paraId="51DD4CEC" w14:textId="7C051E66" w:rsidR="000E35CE" w:rsidRPr="00343E7B" w:rsidRDefault="00D9434A">
                  <w:pPr>
                    <w:ind w:firstLine="196"/>
                    <w:cnfStyle w:val="000000100000" w:firstRow="0" w:lastRow="0" w:firstColumn="0" w:lastColumn="0" w:oddVBand="0" w:evenVBand="0" w:oddHBand="1" w:evenHBand="0" w:firstRowFirstColumn="0" w:firstRowLastColumn="0" w:lastRowFirstColumn="0" w:lastRowLastColumn="0"/>
                    <w:rPr>
                      <w:b/>
                      <w:bCs/>
                    </w:rPr>
                    <w:pPrChange w:id="1675" w:author="Meg Walker" w:date="2026-01-12T17:49:00Z" w16du:dateUtc="2026-01-12T17:49:00Z">
                      <w:pPr>
                        <w:cnfStyle w:val="000000100000" w:firstRow="0" w:lastRow="0" w:firstColumn="0" w:lastColumn="0" w:oddVBand="0" w:evenVBand="0" w:oddHBand="1" w:evenHBand="0" w:firstRowFirstColumn="0" w:firstRowLastColumn="0" w:lastRowFirstColumn="0" w:lastRowLastColumn="0"/>
                      </w:pPr>
                    </w:pPrChange>
                  </w:pPr>
                  <w:del w:id="1676" w:author="Meg Walker" w:date="2026-01-12T17:49:00Z" w16du:dateUtc="2026-01-12T17:49:00Z">
                    <w:r w:rsidRPr="00343E7B" w:rsidDel="005B4F71">
                      <w:rPr>
                        <w:b/>
                        <w:bCs/>
                      </w:rPr>
                      <w:delText>    </w:delText>
                    </w:r>
                  </w:del>
                  <w:r w:rsidRPr="00343E7B">
                    <w:rPr>
                      <w:b/>
                      <w:bCs/>
                    </w:rPr>
                    <w:t>56</w:t>
                  </w:r>
                  <w:ins w:id="1677" w:author="Meg Walker" w:date="2026-01-12T17:49:00Z" w16du:dateUtc="2026-01-12T17:49:00Z">
                    <w:r w:rsidR="005B4F71">
                      <w:rPr>
                        <w:b/>
                        <w:bCs/>
                      </w:rPr>
                      <w:t>–</w:t>
                    </w:r>
                  </w:ins>
                  <w:del w:id="1678" w:author="Meg Walker" w:date="2026-01-12T17:49:00Z" w16du:dateUtc="2026-01-12T17:49:00Z">
                    <w:r w:rsidRPr="00343E7B" w:rsidDel="005B4F71">
                      <w:rPr>
                        <w:b/>
                        <w:bCs/>
                      </w:rPr>
                      <w:delText>-</w:delText>
                    </w:r>
                  </w:del>
                  <w:r w:rsidRPr="00343E7B">
                    <w:rPr>
                      <w:b/>
                      <w:bCs/>
                    </w:rPr>
                    <w:t>65</w:t>
                  </w:r>
                </w:p>
              </w:tc>
              <w:tc>
                <w:tcPr>
                  <w:tcW w:w="850" w:type="dxa"/>
                  <w:tcPrChange w:id="1679" w:author="Meg Walker" w:date="2026-01-12T17:52:00Z" w16du:dateUtc="2026-01-12T17:52:00Z">
                    <w:tcPr>
                      <w:tcW w:w="917" w:type="dxa"/>
                      <w:gridSpan w:val="2"/>
                    </w:tcPr>
                  </w:tcPrChange>
                </w:tcPr>
                <w:p w14:paraId="51DD4CED" w14:textId="77777777" w:rsidR="000E35CE" w:rsidRDefault="00D9434A">
                  <w:pPr>
                    <w:tabs>
                      <w:tab w:val="decimal" w:pos="170"/>
                    </w:tabs>
                    <w:jc w:val="center"/>
                    <w:cnfStyle w:val="000000100000" w:firstRow="0" w:lastRow="0" w:firstColumn="0" w:lastColumn="0" w:oddVBand="0" w:evenVBand="0" w:oddHBand="1" w:evenHBand="0" w:firstRowFirstColumn="0" w:firstRowLastColumn="0" w:lastRowFirstColumn="0" w:lastRowLastColumn="0"/>
                    <w:pPrChange w:id="1680" w:author="Meg Walker" w:date="2026-01-20T16:08:00Z" w16du:dateUtc="2026-01-20T16:08:00Z">
                      <w:pPr>
                        <w:jc w:val="center"/>
                        <w:cnfStyle w:val="000000100000" w:firstRow="0" w:lastRow="0" w:firstColumn="0" w:lastColumn="0" w:oddVBand="0" w:evenVBand="0" w:oddHBand="1" w:evenHBand="0" w:firstRowFirstColumn="0" w:firstRowLastColumn="0" w:lastRowFirstColumn="0" w:lastRowLastColumn="0"/>
                      </w:pPr>
                    </w:pPrChange>
                  </w:pPr>
                  <w:r>
                    <w:t>0.42</w:t>
                  </w:r>
                </w:p>
              </w:tc>
              <w:tc>
                <w:tcPr>
                  <w:tcW w:w="851" w:type="dxa"/>
                  <w:tcPrChange w:id="1681" w:author="Meg Walker" w:date="2026-01-12T17:52:00Z" w16du:dateUtc="2026-01-12T17:52:00Z">
                    <w:tcPr>
                      <w:tcW w:w="918" w:type="dxa"/>
                    </w:tcPr>
                  </w:tcPrChange>
                </w:tcPr>
                <w:p w14:paraId="51DD4CEE" w14:textId="77777777" w:rsidR="000E35CE" w:rsidRDefault="00D9434A">
                  <w:pPr>
                    <w:tabs>
                      <w:tab w:val="decimal" w:pos="171"/>
                    </w:tabs>
                    <w:cnfStyle w:val="000000100000" w:firstRow="0" w:lastRow="0" w:firstColumn="0" w:lastColumn="0" w:oddVBand="0" w:evenVBand="0" w:oddHBand="1" w:evenHBand="0" w:firstRowFirstColumn="0" w:firstRowLastColumn="0" w:lastRowFirstColumn="0" w:lastRowLastColumn="0"/>
                    <w:pPrChange w:id="1682" w:author="Meg Walker" w:date="2026-01-20T16:06:00Z" w16du:dateUtc="2026-01-20T16:06:00Z">
                      <w:pPr>
                        <w:jc w:val="center"/>
                        <w:cnfStyle w:val="000000100000" w:firstRow="0" w:lastRow="0" w:firstColumn="0" w:lastColumn="0" w:oddVBand="0" w:evenVBand="0" w:oddHBand="1" w:evenHBand="0" w:firstRowFirstColumn="0" w:firstRowLastColumn="0" w:lastRowFirstColumn="0" w:lastRowLastColumn="0"/>
                      </w:pPr>
                    </w:pPrChange>
                  </w:pPr>
                  <w:r>
                    <w:t>0.002</w:t>
                  </w:r>
                </w:p>
              </w:tc>
              <w:tc>
                <w:tcPr>
                  <w:tcW w:w="850" w:type="dxa"/>
                  <w:tcPrChange w:id="1683" w:author="Meg Walker" w:date="2026-01-12T17:52:00Z" w16du:dateUtc="2026-01-12T17:52:00Z">
                    <w:tcPr>
                      <w:tcW w:w="917" w:type="dxa"/>
                      <w:gridSpan w:val="2"/>
                    </w:tcPr>
                  </w:tcPrChange>
                </w:tcPr>
                <w:p w14:paraId="51DD4CEF" w14:textId="77777777" w:rsidR="000E35CE" w:rsidRDefault="00D9434A">
                  <w:pPr>
                    <w:jc w:val="center"/>
                    <w:cnfStyle w:val="000000100000" w:firstRow="0" w:lastRow="0" w:firstColumn="0" w:lastColumn="0" w:oddVBand="0" w:evenVBand="0" w:oddHBand="1" w:evenHBand="0" w:firstRowFirstColumn="0" w:firstRowLastColumn="0" w:lastRowFirstColumn="0" w:lastRowLastColumn="0"/>
                  </w:pPr>
                  <w:r>
                    <w:t>0.81</w:t>
                  </w:r>
                </w:p>
              </w:tc>
              <w:tc>
                <w:tcPr>
                  <w:tcW w:w="851" w:type="dxa"/>
                  <w:tcPrChange w:id="1684" w:author="Meg Walker" w:date="2026-01-12T17:52:00Z" w16du:dateUtc="2026-01-12T17:52:00Z">
                    <w:tcPr>
                      <w:tcW w:w="918" w:type="dxa"/>
                    </w:tcPr>
                  </w:tcPrChange>
                </w:tcPr>
                <w:p w14:paraId="51DD4CF0" w14:textId="77777777" w:rsidR="000E35CE" w:rsidRDefault="00D9434A">
                  <w:pPr>
                    <w:tabs>
                      <w:tab w:val="decimal" w:pos="313"/>
                    </w:tabs>
                    <w:cnfStyle w:val="000000100000" w:firstRow="0" w:lastRow="0" w:firstColumn="0" w:lastColumn="0" w:oddVBand="0" w:evenVBand="0" w:oddHBand="1" w:evenHBand="0" w:firstRowFirstColumn="0" w:firstRowLastColumn="0" w:lastRowFirstColumn="0" w:lastRowLastColumn="0"/>
                    <w:pPrChange w:id="1685" w:author="Meg Walker" w:date="2026-01-20T16:09:00Z" w16du:dateUtc="2026-01-20T16:09:00Z">
                      <w:pPr>
                        <w:jc w:val="center"/>
                        <w:cnfStyle w:val="000000100000" w:firstRow="0" w:lastRow="0" w:firstColumn="0" w:lastColumn="0" w:oddVBand="0" w:evenVBand="0" w:oddHBand="1" w:evenHBand="0" w:firstRowFirstColumn="0" w:firstRowLastColumn="0" w:lastRowFirstColumn="0" w:lastRowLastColumn="0"/>
                      </w:pPr>
                    </w:pPrChange>
                  </w:pPr>
                  <w:r>
                    <w:t>0.5</w:t>
                  </w:r>
                </w:p>
              </w:tc>
              <w:tc>
                <w:tcPr>
                  <w:tcW w:w="850" w:type="dxa"/>
                  <w:tcPrChange w:id="1686" w:author="Meg Walker" w:date="2026-01-12T17:52:00Z" w16du:dateUtc="2026-01-12T17:52:00Z">
                    <w:tcPr>
                      <w:tcW w:w="917" w:type="dxa"/>
                      <w:gridSpan w:val="2"/>
                    </w:tcPr>
                  </w:tcPrChange>
                </w:tcPr>
                <w:p w14:paraId="51DD4CF1" w14:textId="77777777" w:rsidR="000E35CE" w:rsidRDefault="00D9434A">
                  <w:pPr>
                    <w:jc w:val="center"/>
                    <w:cnfStyle w:val="000000100000" w:firstRow="0" w:lastRow="0" w:firstColumn="0" w:lastColumn="0" w:oddVBand="0" w:evenVBand="0" w:oddHBand="1" w:evenHBand="0" w:firstRowFirstColumn="0" w:firstRowLastColumn="0" w:lastRowFirstColumn="0" w:lastRowLastColumn="0"/>
                  </w:pPr>
                  <w:r>
                    <w:t>1.19</w:t>
                  </w:r>
                </w:p>
              </w:tc>
              <w:tc>
                <w:tcPr>
                  <w:tcW w:w="851" w:type="dxa"/>
                  <w:tcPrChange w:id="1687" w:author="Meg Walker" w:date="2026-01-12T17:52:00Z" w16du:dateUtc="2026-01-12T17:52:00Z">
                    <w:tcPr>
                      <w:tcW w:w="918" w:type="dxa"/>
                    </w:tcPr>
                  </w:tcPrChange>
                </w:tcPr>
                <w:p w14:paraId="51DD4CF2" w14:textId="77777777" w:rsidR="000E35CE" w:rsidRDefault="00D9434A">
                  <w:pPr>
                    <w:tabs>
                      <w:tab w:val="decimal" w:pos="314"/>
                    </w:tabs>
                    <w:cnfStyle w:val="000000100000" w:firstRow="0" w:lastRow="0" w:firstColumn="0" w:lastColumn="0" w:oddVBand="0" w:evenVBand="0" w:oddHBand="1" w:evenHBand="0" w:firstRowFirstColumn="0" w:firstRowLastColumn="0" w:lastRowFirstColumn="0" w:lastRowLastColumn="0"/>
                    <w:pPrChange w:id="1688" w:author="Meg Walker" w:date="2026-01-20T16:03:00Z" w16du:dateUtc="2026-01-20T16:03:00Z">
                      <w:pPr>
                        <w:jc w:val="center"/>
                        <w:cnfStyle w:val="000000100000" w:firstRow="0" w:lastRow="0" w:firstColumn="0" w:lastColumn="0" w:oddVBand="0" w:evenVBand="0" w:oddHBand="1" w:evenHBand="0" w:firstRowFirstColumn="0" w:firstRowLastColumn="0" w:lastRowFirstColumn="0" w:lastRowLastColumn="0"/>
                      </w:pPr>
                    </w:pPrChange>
                  </w:pPr>
                  <w:r>
                    <w:t>0.6</w:t>
                  </w:r>
                </w:p>
              </w:tc>
              <w:tc>
                <w:tcPr>
                  <w:tcW w:w="850" w:type="dxa"/>
                  <w:tcPrChange w:id="1689" w:author="Meg Walker" w:date="2026-01-12T17:52:00Z" w16du:dateUtc="2026-01-12T17:52:00Z">
                    <w:tcPr>
                      <w:tcW w:w="917" w:type="dxa"/>
                      <w:gridSpan w:val="2"/>
                    </w:tcPr>
                  </w:tcPrChange>
                </w:tcPr>
                <w:p w14:paraId="51DD4CF3" w14:textId="77777777" w:rsidR="000E35CE" w:rsidRDefault="00D9434A">
                  <w:pPr>
                    <w:jc w:val="center"/>
                    <w:cnfStyle w:val="000000100000" w:firstRow="0" w:lastRow="0" w:firstColumn="0" w:lastColumn="0" w:oddVBand="0" w:evenVBand="0" w:oddHBand="1" w:evenHBand="0" w:firstRowFirstColumn="0" w:firstRowLastColumn="0" w:lastRowFirstColumn="0" w:lastRowLastColumn="0"/>
                  </w:pPr>
                  <w:r>
                    <w:t>0.66</w:t>
                  </w:r>
                </w:p>
              </w:tc>
              <w:tc>
                <w:tcPr>
                  <w:tcW w:w="851" w:type="dxa"/>
                  <w:tcPrChange w:id="1690" w:author="Meg Walker" w:date="2026-01-12T17:52:00Z" w16du:dateUtc="2026-01-12T17:52:00Z">
                    <w:tcPr>
                      <w:tcW w:w="918" w:type="dxa"/>
                    </w:tcPr>
                  </w:tcPrChange>
                </w:tcPr>
                <w:p w14:paraId="51DD4CF4" w14:textId="77777777" w:rsidR="000E35CE" w:rsidRDefault="00D9434A">
                  <w:pPr>
                    <w:tabs>
                      <w:tab w:val="decimal" w:pos="315"/>
                    </w:tabs>
                    <w:cnfStyle w:val="000000100000" w:firstRow="0" w:lastRow="0" w:firstColumn="0" w:lastColumn="0" w:oddVBand="0" w:evenVBand="0" w:oddHBand="1" w:evenHBand="0" w:firstRowFirstColumn="0" w:firstRowLastColumn="0" w:lastRowFirstColumn="0" w:lastRowLastColumn="0"/>
                    <w:pPrChange w:id="1691" w:author="Meg Walker" w:date="2026-01-20T16:03:00Z" w16du:dateUtc="2026-01-20T16:03:00Z">
                      <w:pPr>
                        <w:jc w:val="center"/>
                        <w:cnfStyle w:val="000000100000" w:firstRow="0" w:lastRow="0" w:firstColumn="0" w:lastColumn="0" w:oddVBand="0" w:evenVBand="0" w:oddHBand="1" w:evenHBand="0" w:firstRowFirstColumn="0" w:firstRowLastColumn="0" w:lastRowFirstColumn="0" w:lastRowLastColumn="0"/>
                      </w:pPr>
                    </w:pPrChange>
                  </w:pPr>
                  <w:r>
                    <w:t>0.2</w:t>
                  </w:r>
                </w:p>
              </w:tc>
            </w:tr>
            <w:tr w:rsidR="000E35CE" w14:paraId="51DD4CFF" w14:textId="77777777" w:rsidTr="005B4F71">
              <w:trPr>
                <w:cnfStyle w:val="000000010000" w:firstRow="0" w:lastRow="0" w:firstColumn="0" w:lastColumn="0" w:oddVBand="0" w:evenVBand="0" w:oddHBand="0" w:evenHBand="1" w:firstRowFirstColumn="0" w:firstRowLastColumn="0" w:lastRowFirstColumn="0" w:lastRowLastColumn="0"/>
                <w:trPrChange w:id="1692" w:author="Meg Walker" w:date="2026-01-12T17:52:00Z" w16du:dateUtc="2026-01-12T17:52:00Z">
                  <w:trPr>
                    <w:gridAfter w:val="0"/>
                  </w:trPr>
                </w:trPrChange>
              </w:trPr>
              <w:tc>
                <w:tcPr>
                  <w:tcW w:w="2013" w:type="dxa"/>
                  <w:tcPrChange w:id="1693" w:author="Meg Walker" w:date="2026-01-12T17:52:00Z" w16du:dateUtc="2026-01-12T17:52:00Z">
                    <w:tcPr>
                      <w:tcW w:w="1450" w:type="dxa"/>
                    </w:tcPr>
                  </w:tcPrChange>
                </w:tcPr>
                <w:p w14:paraId="51DD4CF6" w14:textId="77777777" w:rsidR="000E35CE" w:rsidRPr="00343E7B" w:rsidRDefault="00D9434A">
                  <w:pPr>
                    <w:ind w:firstLine="196"/>
                    <w:cnfStyle w:val="000000010000" w:firstRow="0" w:lastRow="0" w:firstColumn="0" w:lastColumn="0" w:oddVBand="0" w:evenVBand="0" w:oddHBand="0" w:evenHBand="1" w:firstRowFirstColumn="0" w:firstRowLastColumn="0" w:lastRowFirstColumn="0" w:lastRowLastColumn="0"/>
                    <w:rPr>
                      <w:b/>
                      <w:bCs/>
                    </w:rPr>
                    <w:pPrChange w:id="1694" w:author="Meg Walker" w:date="2026-01-12T17:49:00Z" w16du:dateUtc="2026-01-12T17:49:00Z">
                      <w:pPr>
                        <w:cnfStyle w:val="000000010000" w:firstRow="0" w:lastRow="0" w:firstColumn="0" w:lastColumn="0" w:oddVBand="0" w:evenVBand="0" w:oddHBand="0" w:evenHBand="1" w:firstRowFirstColumn="0" w:firstRowLastColumn="0" w:lastRowFirstColumn="0" w:lastRowLastColumn="0"/>
                      </w:pPr>
                    </w:pPrChange>
                  </w:pPr>
                  <w:del w:id="1695" w:author="Meg Walker" w:date="2026-01-12T17:49:00Z" w16du:dateUtc="2026-01-12T17:49:00Z">
                    <w:r w:rsidRPr="00343E7B" w:rsidDel="005B4F71">
                      <w:rPr>
                        <w:b/>
                        <w:bCs/>
                      </w:rPr>
                      <w:delText>    </w:delText>
                    </w:r>
                  </w:del>
                  <w:r w:rsidRPr="00343E7B">
                    <w:rPr>
                      <w:b/>
                      <w:bCs/>
                    </w:rPr>
                    <w:t>&gt;66</w:t>
                  </w:r>
                </w:p>
              </w:tc>
              <w:tc>
                <w:tcPr>
                  <w:tcW w:w="850" w:type="dxa"/>
                  <w:tcPrChange w:id="1696" w:author="Meg Walker" w:date="2026-01-12T17:52:00Z" w16du:dateUtc="2026-01-12T17:52:00Z">
                    <w:tcPr>
                      <w:tcW w:w="917" w:type="dxa"/>
                      <w:gridSpan w:val="2"/>
                    </w:tcPr>
                  </w:tcPrChange>
                </w:tcPr>
                <w:p w14:paraId="51DD4CF7" w14:textId="77777777" w:rsidR="000E35CE" w:rsidRDefault="00D9434A">
                  <w:pPr>
                    <w:tabs>
                      <w:tab w:val="decimal" w:pos="170"/>
                    </w:tabs>
                    <w:jc w:val="center"/>
                    <w:cnfStyle w:val="000000010000" w:firstRow="0" w:lastRow="0" w:firstColumn="0" w:lastColumn="0" w:oddVBand="0" w:evenVBand="0" w:oddHBand="0" w:evenHBand="1" w:firstRowFirstColumn="0" w:firstRowLastColumn="0" w:lastRowFirstColumn="0" w:lastRowLastColumn="0"/>
                    <w:pPrChange w:id="1697" w:author="Meg Walker" w:date="2026-01-20T16:08:00Z" w16du:dateUtc="2026-01-20T16:08:00Z">
                      <w:pPr>
                        <w:jc w:val="center"/>
                        <w:cnfStyle w:val="000000010000" w:firstRow="0" w:lastRow="0" w:firstColumn="0" w:lastColumn="0" w:oddVBand="0" w:evenVBand="0" w:oddHBand="0" w:evenHBand="1" w:firstRowFirstColumn="0" w:firstRowLastColumn="0" w:lastRowFirstColumn="0" w:lastRowLastColumn="0"/>
                      </w:pPr>
                    </w:pPrChange>
                  </w:pPr>
                  <w:r>
                    <w:t>0.27</w:t>
                  </w:r>
                </w:p>
              </w:tc>
              <w:tc>
                <w:tcPr>
                  <w:tcW w:w="851" w:type="dxa"/>
                  <w:tcPrChange w:id="1698" w:author="Meg Walker" w:date="2026-01-12T17:52:00Z" w16du:dateUtc="2026-01-12T17:52:00Z">
                    <w:tcPr>
                      <w:tcW w:w="918" w:type="dxa"/>
                    </w:tcPr>
                  </w:tcPrChange>
                </w:tcPr>
                <w:p w14:paraId="51DD4CF8" w14:textId="77777777" w:rsidR="000E35CE" w:rsidRDefault="00D9434A">
                  <w:pPr>
                    <w:tabs>
                      <w:tab w:val="decimal" w:pos="171"/>
                    </w:tabs>
                    <w:cnfStyle w:val="000000010000" w:firstRow="0" w:lastRow="0" w:firstColumn="0" w:lastColumn="0" w:oddVBand="0" w:evenVBand="0" w:oddHBand="0" w:evenHBand="1" w:firstRowFirstColumn="0" w:firstRowLastColumn="0" w:lastRowFirstColumn="0" w:lastRowLastColumn="0"/>
                    <w:pPrChange w:id="1699" w:author="Meg Walker" w:date="2026-01-20T16:06:00Z" w16du:dateUtc="2026-01-20T16:06:00Z">
                      <w:pPr>
                        <w:jc w:val="center"/>
                        <w:cnfStyle w:val="000000010000" w:firstRow="0" w:lastRow="0" w:firstColumn="0" w:lastColumn="0" w:oddVBand="0" w:evenVBand="0" w:oddHBand="0" w:evenHBand="1" w:firstRowFirstColumn="0" w:firstRowLastColumn="0" w:lastRowFirstColumn="0" w:lastRowLastColumn="0"/>
                      </w:pPr>
                    </w:pPrChange>
                  </w:pPr>
                  <w:r>
                    <w:t>&lt;0.001</w:t>
                  </w:r>
                </w:p>
              </w:tc>
              <w:tc>
                <w:tcPr>
                  <w:tcW w:w="850" w:type="dxa"/>
                  <w:tcPrChange w:id="1700" w:author="Meg Walker" w:date="2026-01-12T17:52:00Z" w16du:dateUtc="2026-01-12T17:52:00Z">
                    <w:tcPr>
                      <w:tcW w:w="917" w:type="dxa"/>
                      <w:gridSpan w:val="2"/>
                    </w:tcPr>
                  </w:tcPrChange>
                </w:tcPr>
                <w:p w14:paraId="51DD4CF9" w14:textId="77777777" w:rsidR="000E35CE" w:rsidRDefault="00D9434A">
                  <w:pPr>
                    <w:jc w:val="center"/>
                    <w:cnfStyle w:val="000000010000" w:firstRow="0" w:lastRow="0" w:firstColumn="0" w:lastColumn="0" w:oddVBand="0" w:evenVBand="0" w:oddHBand="0" w:evenHBand="1" w:firstRowFirstColumn="0" w:firstRowLastColumn="0" w:lastRowFirstColumn="0" w:lastRowLastColumn="0"/>
                  </w:pPr>
                  <w:r>
                    <w:t>1.06</w:t>
                  </w:r>
                </w:p>
              </w:tc>
              <w:tc>
                <w:tcPr>
                  <w:tcW w:w="851" w:type="dxa"/>
                  <w:tcPrChange w:id="1701" w:author="Meg Walker" w:date="2026-01-12T17:52:00Z" w16du:dateUtc="2026-01-12T17:52:00Z">
                    <w:tcPr>
                      <w:tcW w:w="918" w:type="dxa"/>
                    </w:tcPr>
                  </w:tcPrChange>
                </w:tcPr>
                <w:p w14:paraId="51DD4CFA" w14:textId="77777777" w:rsidR="000E35CE" w:rsidRDefault="00D9434A">
                  <w:pPr>
                    <w:tabs>
                      <w:tab w:val="decimal" w:pos="313"/>
                    </w:tabs>
                    <w:cnfStyle w:val="000000010000" w:firstRow="0" w:lastRow="0" w:firstColumn="0" w:lastColumn="0" w:oddVBand="0" w:evenVBand="0" w:oddHBand="0" w:evenHBand="1" w:firstRowFirstColumn="0" w:firstRowLastColumn="0" w:lastRowFirstColumn="0" w:lastRowLastColumn="0"/>
                    <w:pPrChange w:id="1702" w:author="Meg Walker" w:date="2026-01-20T16:09:00Z" w16du:dateUtc="2026-01-20T16:09:00Z">
                      <w:pPr>
                        <w:jc w:val="center"/>
                        <w:cnfStyle w:val="000000010000" w:firstRow="0" w:lastRow="0" w:firstColumn="0" w:lastColumn="0" w:oddVBand="0" w:evenVBand="0" w:oddHBand="0" w:evenHBand="1" w:firstRowFirstColumn="0" w:firstRowLastColumn="0" w:lastRowFirstColumn="0" w:lastRowLastColumn="0"/>
                      </w:pPr>
                    </w:pPrChange>
                  </w:pPr>
                  <w:r>
                    <w:t>0.9</w:t>
                  </w:r>
                </w:p>
              </w:tc>
              <w:tc>
                <w:tcPr>
                  <w:tcW w:w="850" w:type="dxa"/>
                  <w:tcPrChange w:id="1703" w:author="Meg Walker" w:date="2026-01-12T17:52:00Z" w16du:dateUtc="2026-01-12T17:52:00Z">
                    <w:tcPr>
                      <w:tcW w:w="917" w:type="dxa"/>
                      <w:gridSpan w:val="2"/>
                    </w:tcPr>
                  </w:tcPrChange>
                </w:tcPr>
                <w:p w14:paraId="51DD4CFB" w14:textId="77777777" w:rsidR="000E35CE" w:rsidRDefault="00D9434A">
                  <w:pPr>
                    <w:jc w:val="center"/>
                    <w:cnfStyle w:val="000000010000" w:firstRow="0" w:lastRow="0" w:firstColumn="0" w:lastColumn="0" w:oddVBand="0" w:evenVBand="0" w:oddHBand="0" w:evenHBand="1" w:firstRowFirstColumn="0" w:firstRowLastColumn="0" w:lastRowFirstColumn="0" w:lastRowLastColumn="0"/>
                  </w:pPr>
                  <w:r>
                    <w:t>1.55</w:t>
                  </w:r>
                </w:p>
              </w:tc>
              <w:tc>
                <w:tcPr>
                  <w:tcW w:w="851" w:type="dxa"/>
                  <w:tcPrChange w:id="1704" w:author="Meg Walker" w:date="2026-01-12T17:52:00Z" w16du:dateUtc="2026-01-12T17:52:00Z">
                    <w:tcPr>
                      <w:tcW w:w="918" w:type="dxa"/>
                    </w:tcPr>
                  </w:tcPrChange>
                </w:tcPr>
                <w:p w14:paraId="51DD4CFC" w14:textId="77777777" w:rsidR="000E35CE" w:rsidRDefault="00D9434A">
                  <w:pPr>
                    <w:tabs>
                      <w:tab w:val="decimal" w:pos="314"/>
                    </w:tabs>
                    <w:cnfStyle w:val="000000010000" w:firstRow="0" w:lastRow="0" w:firstColumn="0" w:lastColumn="0" w:oddVBand="0" w:evenVBand="0" w:oddHBand="0" w:evenHBand="1" w:firstRowFirstColumn="0" w:firstRowLastColumn="0" w:lastRowFirstColumn="0" w:lastRowLastColumn="0"/>
                    <w:pPrChange w:id="1705" w:author="Meg Walker" w:date="2026-01-20T16:03:00Z" w16du:dateUtc="2026-01-20T16:03:00Z">
                      <w:pPr>
                        <w:jc w:val="center"/>
                        <w:cnfStyle w:val="000000010000" w:firstRow="0" w:lastRow="0" w:firstColumn="0" w:lastColumn="0" w:oddVBand="0" w:evenVBand="0" w:oddHBand="0" w:evenHBand="1" w:firstRowFirstColumn="0" w:firstRowLastColumn="0" w:lastRowFirstColumn="0" w:lastRowLastColumn="0"/>
                      </w:pPr>
                    </w:pPrChange>
                  </w:pPr>
                  <w:r>
                    <w:t>0.3</w:t>
                  </w:r>
                </w:p>
              </w:tc>
              <w:tc>
                <w:tcPr>
                  <w:tcW w:w="850" w:type="dxa"/>
                  <w:tcPrChange w:id="1706" w:author="Meg Walker" w:date="2026-01-12T17:52:00Z" w16du:dateUtc="2026-01-12T17:52:00Z">
                    <w:tcPr>
                      <w:tcW w:w="917" w:type="dxa"/>
                      <w:gridSpan w:val="2"/>
                    </w:tcPr>
                  </w:tcPrChange>
                </w:tcPr>
                <w:p w14:paraId="51DD4CFD" w14:textId="77777777" w:rsidR="000E35CE" w:rsidRDefault="00D9434A">
                  <w:pPr>
                    <w:jc w:val="center"/>
                    <w:cnfStyle w:val="000000010000" w:firstRow="0" w:lastRow="0" w:firstColumn="0" w:lastColumn="0" w:oddVBand="0" w:evenVBand="0" w:oddHBand="0" w:evenHBand="1" w:firstRowFirstColumn="0" w:firstRowLastColumn="0" w:lastRowFirstColumn="0" w:lastRowLastColumn="0"/>
                  </w:pPr>
                  <w:r>
                    <w:t>0.72</w:t>
                  </w:r>
                </w:p>
              </w:tc>
              <w:tc>
                <w:tcPr>
                  <w:tcW w:w="851" w:type="dxa"/>
                  <w:tcPrChange w:id="1707" w:author="Meg Walker" w:date="2026-01-12T17:52:00Z" w16du:dateUtc="2026-01-12T17:52:00Z">
                    <w:tcPr>
                      <w:tcW w:w="918" w:type="dxa"/>
                    </w:tcPr>
                  </w:tcPrChange>
                </w:tcPr>
                <w:p w14:paraId="51DD4CFE" w14:textId="77777777" w:rsidR="000E35CE" w:rsidRDefault="00D9434A">
                  <w:pPr>
                    <w:tabs>
                      <w:tab w:val="decimal" w:pos="315"/>
                    </w:tabs>
                    <w:cnfStyle w:val="000000010000" w:firstRow="0" w:lastRow="0" w:firstColumn="0" w:lastColumn="0" w:oddVBand="0" w:evenVBand="0" w:oddHBand="0" w:evenHBand="1" w:firstRowFirstColumn="0" w:firstRowLastColumn="0" w:lastRowFirstColumn="0" w:lastRowLastColumn="0"/>
                    <w:pPrChange w:id="1708" w:author="Meg Walker" w:date="2026-01-20T16:03:00Z" w16du:dateUtc="2026-01-20T16:03:00Z">
                      <w:pPr>
                        <w:jc w:val="center"/>
                        <w:cnfStyle w:val="000000010000" w:firstRow="0" w:lastRow="0" w:firstColumn="0" w:lastColumn="0" w:oddVBand="0" w:evenVBand="0" w:oddHBand="0" w:evenHBand="1" w:firstRowFirstColumn="0" w:firstRowLastColumn="0" w:lastRowFirstColumn="0" w:lastRowLastColumn="0"/>
                      </w:pPr>
                    </w:pPrChange>
                  </w:pPr>
                  <w:r>
                    <w:t>0.4</w:t>
                  </w:r>
                </w:p>
              </w:tc>
            </w:tr>
            <w:tr w:rsidR="000E35CE" w14:paraId="51DD4D09" w14:textId="77777777" w:rsidTr="005B4F71">
              <w:trPr>
                <w:cnfStyle w:val="000000100000" w:firstRow="0" w:lastRow="0" w:firstColumn="0" w:lastColumn="0" w:oddVBand="0" w:evenVBand="0" w:oddHBand="1" w:evenHBand="0" w:firstRowFirstColumn="0" w:firstRowLastColumn="0" w:lastRowFirstColumn="0" w:lastRowLastColumn="0"/>
                <w:trPrChange w:id="1709" w:author="Meg Walker" w:date="2026-01-12T17:52:00Z" w16du:dateUtc="2026-01-12T17:52:00Z">
                  <w:trPr>
                    <w:gridAfter w:val="0"/>
                  </w:trPr>
                </w:trPrChange>
              </w:trPr>
              <w:tc>
                <w:tcPr>
                  <w:tcW w:w="2013" w:type="dxa"/>
                  <w:tcPrChange w:id="1710" w:author="Meg Walker" w:date="2026-01-12T17:52:00Z" w16du:dateUtc="2026-01-12T17:52:00Z">
                    <w:tcPr>
                      <w:tcW w:w="1450" w:type="dxa"/>
                    </w:tcPr>
                  </w:tcPrChange>
                </w:tcPr>
                <w:p w14:paraId="51DD4D00" w14:textId="77777777" w:rsidR="000E35CE" w:rsidRPr="00343E7B" w:rsidRDefault="00D9434A" w:rsidP="00343E7B">
                  <w:pPr>
                    <w:cnfStyle w:val="000000100000" w:firstRow="0" w:lastRow="0" w:firstColumn="0" w:lastColumn="0" w:oddVBand="0" w:evenVBand="0" w:oddHBand="1" w:evenHBand="0" w:firstRowFirstColumn="0" w:firstRowLastColumn="0" w:lastRowFirstColumn="0" w:lastRowLastColumn="0"/>
                    <w:rPr>
                      <w:b/>
                      <w:bCs/>
                    </w:rPr>
                  </w:pPr>
                  <w:r w:rsidRPr="00343E7B">
                    <w:rPr>
                      <w:b/>
                      <w:bCs/>
                    </w:rPr>
                    <w:t>Gender</w:t>
                  </w:r>
                </w:p>
              </w:tc>
              <w:tc>
                <w:tcPr>
                  <w:tcW w:w="850" w:type="dxa"/>
                  <w:tcPrChange w:id="1711" w:author="Meg Walker" w:date="2026-01-12T17:52:00Z" w16du:dateUtc="2026-01-12T17:52:00Z">
                    <w:tcPr>
                      <w:tcW w:w="917" w:type="dxa"/>
                      <w:gridSpan w:val="2"/>
                    </w:tcPr>
                  </w:tcPrChange>
                </w:tcPr>
                <w:p w14:paraId="51DD4D01" w14:textId="77777777" w:rsidR="000E35CE" w:rsidRDefault="00D9434A">
                  <w:pPr>
                    <w:tabs>
                      <w:tab w:val="decimal" w:pos="170"/>
                    </w:tabs>
                    <w:jc w:val="center"/>
                    <w:cnfStyle w:val="000000100000" w:firstRow="0" w:lastRow="0" w:firstColumn="0" w:lastColumn="0" w:oddVBand="0" w:evenVBand="0" w:oddHBand="1" w:evenHBand="0" w:firstRowFirstColumn="0" w:firstRowLastColumn="0" w:lastRowFirstColumn="0" w:lastRowLastColumn="0"/>
                    <w:pPrChange w:id="1712" w:author="Meg Walker" w:date="2026-01-20T16:08:00Z" w16du:dateUtc="2026-01-20T16:08:00Z">
                      <w:pPr>
                        <w:jc w:val="center"/>
                        <w:cnfStyle w:val="000000100000" w:firstRow="0" w:lastRow="0" w:firstColumn="0" w:lastColumn="0" w:oddVBand="0" w:evenVBand="0" w:oddHBand="1" w:evenHBand="0" w:firstRowFirstColumn="0" w:firstRowLastColumn="0" w:lastRowFirstColumn="0" w:lastRowLastColumn="0"/>
                      </w:pPr>
                    </w:pPrChange>
                  </w:pPr>
                  <w:r>
                    <w:br/>
                  </w:r>
                </w:p>
              </w:tc>
              <w:tc>
                <w:tcPr>
                  <w:tcW w:w="851" w:type="dxa"/>
                  <w:tcPrChange w:id="1713" w:author="Meg Walker" w:date="2026-01-12T17:52:00Z" w16du:dateUtc="2026-01-12T17:52:00Z">
                    <w:tcPr>
                      <w:tcW w:w="918" w:type="dxa"/>
                    </w:tcPr>
                  </w:tcPrChange>
                </w:tcPr>
                <w:p w14:paraId="51DD4D02" w14:textId="77777777" w:rsidR="000E35CE" w:rsidRDefault="00D9434A">
                  <w:pPr>
                    <w:tabs>
                      <w:tab w:val="decimal" w:pos="171"/>
                    </w:tabs>
                    <w:cnfStyle w:val="000000100000" w:firstRow="0" w:lastRow="0" w:firstColumn="0" w:lastColumn="0" w:oddVBand="0" w:evenVBand="0" w:oddHBand="1" w:evenHBand="0" w:firstRowFirstColumn="0" w:firstRowLastColumn="0" w:lastRowFirstColumn="0" w:lastRowLastColumn="0"/>
                    <w:pPrChange w:id="1714" w:author="Meg Walker" w:date="2026-01-20T16:06:00Z" w16du:dateUtc="2026-01-20T16:06:00Z">
                      <w:pPr>
                        <w:jc w:val="center"/>
                        <w:cnfStyle w:val="000000100000" w:firstRow="0" w:lastRow="0" w:firstColumn="0" w:lastColumn="0" w:oddVBand="0" w:evenVBand="0" w:oddHBand="1" w:evenHBand="0" w:firstRowFirstColumn="0" w:firstRowLastColumn="0" w:lastRowFirstColumn="0" w:lastRowLastColumn="0"/>
                      </w:pPr>
                    </w:pPrChange>
                  </w:pPr>
                  <w:r>
                    <w:br/>
                  </w:r>
                </w:p>
              </w:tc>
              <w:tc>
                <w:tcPr>
                  <w:tcW w:w="850" w:type="dxa"/>
                  <w:tcPrChange w:id="1715" w:author="Meg Walker" w:date="2026-01-12T17:52:00Z" w16du:dateUtc="2026-01-12T17:52:00Z">
                    <w:tcPr>
                      <w:tcW w:w="917" w:type="dxa"/>
                      <w:gridSpan w:val="2"/>
                    </w:tcPr>
                  </w:tcPrChange>
                </w:tcPr>
                <w:p w14:paraId="51DD4D03" w14:textId="77777777" w:rsidR="000E35CE" w:rsidRDefault="00D9434A">
                  <w:pPr>
                    <w:jc w:val="center"/>
                    <w:cnfStyle w:val="000000100000" w:firstRow="0" w:lastRow="0" w:firstColumn="0" w:lastColumn="0" w:oddVBand="0" w:evenVBand="0" w:oddHBand="1" w:evenHBand="0" w:firstRowFirstColumn="0" w:firstRowLastColumn="0" w:lastRowFirstColumn="0" w:lastRowLastColumn="0"/>
                  </w:pPr>
                  <w:r>
                    <w:br/>
                  </w:r>
                </w:p>
              </w:tc>
              <w:tc>
                <w:tcPr>
                  <w:tcW w:w="851" w:type="dxa"/>
                  <w:tcPrChange w:id="1716" w:author="Meg Walker" w:date="2026-01-12T17:52:00Z" w16du:dateUtc="2026-01-12T17:52:00Z">
                    <w:tcPr>
                      <w:tcW w:w="918" w:type="dxa"/>
                    </w:tcPr>
                  </w:tcPrChange>
                </w:tcPr>
                <w:p w14:paraId="51DD4D04" w14:textId="77777777" w:rsidR="000E35CE" w:rsidRDefault="00D9434A">
                  <w:pPr>
                    <w:tabs>
                      <w:tab w:val="decimal" w:pos="313"/>
                    </w:tabs>
                    <w:cnfStyle w:val="000000100000" w:firstRow="0" w:lastRow="0" w:firstColumn="0" w:lastColumn="0" w:oddVBand="0" w:evenVBand="0" w:oddHBand="1" w:evenHBand="0" w:firstRowFirstColumn="0" w:firstRowLastColumn="0" w:lastRowFirstColumn="0" w:lastRowLastColumn="0"/>
                    <w:pPrChange w:id="1717" w:author="Meg Walker" w:date="2026-01-20T16:09:00Z" w16du:dateUtc="2026-01-20T16:09:00Z">
                      <w:pPr>
                        <w:jc w:val="center"/>
                        <w:cnfStyle w:val="000000100000" w:firstRow="0" w:lastRow="0" w:firstColumn="0" w:lastColumn="0" w:oddVBand="0" w:evenVBand="0" w:oddHBand="1" w:evenHBand="0" w:firstRowFirstColumn="0" w:firstRowLastColumn="0" w:lastRowFirstColumn="0" w:lastRowLastColumn="0"/>
                      </w:pPr>
                    </w:pPrChange>
                  </w:pPr>
                  <w:r>
                    <w:br/>
                  </w:r>
                </w:p>
              </w:tc>
              <w:tc>
                <w:tcPr>
                  <w:tcW w:w="850" w:type="dxa"/>
                  <w:tcPrChange w:id="1718" w:author="Meg Walker" w:date="2026-01-12T17:52:00Z" w16du:dateUtc="2026-01-12T17:52:00Z">
                    <w:tcPr>
                      <w:tcW w:w="917" w:type="dxa"/>
                      <w:gridSpan w:val="2"/>
                    </w:tcPr>
                  </w:tcPrChange>
                </w:tcPr>
                <w:p w14:paraId="51DD4D05" w14:textId="77777777" w:rsidR="000E35CE" w:rsidRDefault="00D9434A">
                  <w:pPr>
                    <w:jc w:val="center"/>
                    <w:cnfStyle w:val="000000100000" w:firstRow="0" w:lastRow="0" w:firstColumn="0" w:lastColumn="0" w:oddVBand="0" w:evenVBand="0" w:oddHBand="1" w:evenHBand="0" w:firstRowFirstColumn="0" w:firstRowLastColumn="0" w:lastRowFirstColumn="0" w:lastRowLastColumn="0"/>
                  </w:pPr>
                  <w:r>
                    <w:br/>
                  </w:r>
                </w:p>
              </w:tc>
              <w:tc>
                <w:tcPr>
                  <w:tcW w:w="851" w:type="dxa"/>
                  <w:tcPrChange w:id="1719" w:author="Meg Walker" w:date="2026-01-12T17:52:00Z" w16du:dateUtc="2026-01-12T17:52:00Z">
                    <w:tcPr>
                      <w:tcW w:w="918" w:type="dxa"/>
                    </w:tcPr>
                  </w:tcPrChange>
                </w:tcPr>
                <w:p w14:paraId="51DD4D06" w14:textId="77777777" w:rsidR="000E35CE" w:rsidRDefault="00D9434A">
                  <w:pPr>
                    <w:tabs>
                      <w:tab w:val="decimal" w:pos="314"/>
                    </w:tabs>
                    <w:cnfStyle w:val="000000100000" w:firstRow="0" w:lastRow="0" w:firstColumn="0" w:lastColumn="0" w:oddVBand="0" w:evenVBand="0" w:oddHBand="1" w:evenHBand="0" w:firstRowFirstColumn="0" w:firstRowLastColumn="0" w:lastRowFirstColumn="0" w:lastRowLastColumn="0"/>
                    <w:pPrChange w:id="1720" w:author="Meg Walker" w:date="2026-01-20T16:03:00Z" w16du:dateUtc="2026-01-20T16:03:00Z">
                      <w:pPr>
                        <w:jc w:val="center"/>
                        <w:cnfStyle w:val="000000100000" w:firstRow="0" w:lastRow="0" w:firstColumn="0" w:lastColumn="0" w:oddVBand="0" w:evenVBand="0" w:oddHBand="1" w:evenHBand="0" w:firstRowFirstColumn="0" w:firstRowLastColumn="0" w:lastRowFirstColumn="0" w:lastRowLastColumn="0"/>
                      </w:pPr>
                    </w:pPrChange>
                  </w:pPr>
                  <w:r>
                    <w:br/>
                  </w:r>
                </w:p>
              </w:tc>
              <w:tc>
                <w:tcPr>
                  <w:tcW w:w="850" w:type="dxa"/>
                  <w:tcPrChange w:id="1721" w:author="Meg Walker" w:date="2026-01-12T17:52:00Z" w16du:dateUtc="2026-01-12T17:52:00Z">
                    <w:tcPr>
                      <w:tcW w:w="917" w:type="dxa"/>
                      <w:gridSpan w:val="2"/>
                    </w:tcPr>
                  </w:tcPrChange>
                </w:tcPr>
                <w:p w14:paraId="51DD4D07" w14:textId="77777777" w:rsidR="000E35CE" w:rsidRDefault="00D9434A">
                  <w:pPr>
                    <w:jc w:val="center"/>
                    <w:cnfStyle w:val="000000100000" w:firstRow="0" w:lastRow="0" w:firstColumn="0" w:lastColumn="0" w:oddVBand="0" w:evenVBand="0" w:oddHBand="1" w:evenHBand="0" w:firstRowFirstColumn="0" w:firstRowLastColumn="0" w:lastRowFirstColumn="0" w:lastRowLastColumn="0"/>
                  </w:pPr>
                  <w:r>
                    <w:br/>
                  </w:r>
                </w:p>
              </w:tc>
              <w:tc>
                <w:tcPr>
                  <w:tcW w:w="851" w:type="dxa"/>
                  <w:tcPrChange w:id="1722" w:author="Meg Walker" w:date="2026-01-12T17:52:00Z" w16du:dateUtc="2026-01-12T17:52:00Z">
                    <w:tcPr>
                      <w:tcW w:w="918" w:type="dxa"/>
                    </w:tcPr>
                  </w:tcPrChange>
                </w:tcPr>
                <w:p w14:paraId="51DD4D08" w14:textId="77777777" w:rsidR="000E35CE" w:rsidRDefault="00D9434A">
                  <w:pPr>
                    <w:tabs>
                      <w:tab w:val="decimal" w:pos="315"/>
                    </w:tabs>
                    <w:cnfStyle w:val="000000100000" w:firstRow="0" w:lastRow="0" w:firstColumn="0" w:lastColumn="0" w:oddVBand="0" w:evenVBand="0" w:oddHBand="1" w:evenHBand="0" w:firstRowFirstColumn="0" w:firstRowLastColumn="0" w:lastRowFirstColumn="0" w:lastRowLastColumn="0"/>
                    <w:pPrChange w:id="1723" w:author="Meg Walker" w:date="2026-01-20T16:03:00Z" w16du:dateUtc="2026-01-20T16:03:00Z">
                      <w:pPr>
                        <w:jc w:val="center"/>
                        <w:cnfStyle w:val="000000100000" w:firstRow="0" w:lastRow="0" w:firstColumn="0" w:lastColumn="0" w:oddVBand="0" w:evenVBand="0" w:oddHBand="1" w:evenHBand="0" w:firstRowFirstColumn="0" w:firstRowLastColumn="0" w:lastRowFirstColumn="0" w:lastRowLastColumn="0"/>
                      </w:pPr>
                    </w:pPrChange>
                  </w:pPr>
                  <w:r>
                    <w:br/>
                  </w:r>
                </w:p>
              </w:tc>
            </w:tr>
            <w:tr w:rsidR="000E35CE" w14:paraId="51DD4D13" w14:textId="77777777" w:rsidTr="005B4F71">
              <w:trPr>
                <w:cnfStyle w:val="000000010000" w:firstRow="0" w:lastRow="0" w:firstColumn="0" w:lastColumn="0" w:oddVBand="0" w:evenVBand="0" w:oddHBand="0" w:evenHBand="1" w:firstRowFirstColumn="0" w:firstRowLastColumn="0" w:lastRowFirstColumn="0" w:lastRowLastColumn="0"/>
                <w:trPrChange w:id="1724" w:author="Meg Walker" w:date="2026-01-12T17:52:00Z" w16du:dateUtc="2026-01-12T17:52:00Z">
                  <w:trPr>
                    <w:gridAfter w:val="0"/>
                  </w:trPr>
                </w:trPrChange>
              </w:trPr>
              <w:tc>
                <w:tcPr>
                  <w:tcW w:w="2013" w:type="dxa"/>
                  <w:tcPrChange w:id="1725" w:author="Meg Walker" w:date="2026-01-12T17:52:00Z" w16du:dateUtc="2026-01-12T17:52:00Z">
                    <w:tcPr>
                      <w:tcW w:w="1450" w:type="dxa"/>
                    </w:tcPr>
                  </w:tcPrChange>
                </w:tcPr>
                <w:p w14:paraId="51DD4D0A" w14:textId="51D2612E" w:rsidR="000E35CE" w:rsidRPr="00343E7B" w:rsidRDefault="00D9434A">
                  <w:pPr>
                    <w:ind w:firstLine="196"/>
                    <w:cnfStyle w:val="000000010000" w:firstRow="0" w:lastRow="0" w:firstColumn="0" w:lastColumn="0" w:oddVBand="0" w:evenVBand="0" w:oddHBand="0" w:evenHBand="1" w:firstRowFirstColumn="0" w:firstRowLastColumn="0" w:lastRowFirstColumn="0" w:lastRowLastColumn="0"/>
                    <w:rPr>
                      <w:b/>
                      <w:bCs/>
                    </w:rPr>
                    <w:pPrChange w:id="1726" w:author="Meg Walker" w:date="2026-01-12T17:50:00Z" w16du:dateUtc="2026-01-12T17:50:00Z">
                      <w:pPr>
                        <w:cnfStyle w:val="000000010000" w:firstRow="0" w:lastRow="0" w:firstColumn="0" w:lastColumn="0" w:oddVBand="0" w:evenVBand="0" w:oddHBand="0" w:evenHBand="1" w:firstRowFirstColumn="0" w:firstRowLastColumn="0" w:lastRowFirstColumn="0" w:lastRowLastColumn="0"/>
                      </w:pPr>
                    </w:pPrChange>
                  </w:pPr>
                  <w:del w:id="1727" w:author="Meg Walker" w:date="2026-01-12T17:49:00Z" w16du:dateUtc="2026-01-12T17:49:00Z">
                    <w:r w:rsidRPr="00343E7B" w:rsidDel="005B4F71">
                      <w:rPr>
                        <w:b/>
                        <w:bCs/>
                      </w:rPr>
                      <w:delText>    </w:delText>
                    </w:r>
                  </w:del>
                  <w:r w:rsidRPr="00343E7B">
                    <w:rPr>
                      <w:b/>
                      <w:bCs/>
                    </w:rPr>
                    <w:t>Male</w:t>
                  </w:r>
                  <w:r w:rsidR="00776F7F" w:rsidRPr="00343E7B">
                    <w:rPr>
                      <w:b/>
                      <w:bCs/>
                    </w:rPr>
                    <w:t xml:space="preserve"> (Ref.)</w:t>
                  </w:r>
                </w:p>
              </w:tc>
              <w:tc>
                <w:tcPr>
                  <w:tcW w:w="850" w:type="dxa"/>
                  <w:tcPrChange w:id="1728" w:author="Meg Walker" w:date="2026-01-12T17:52:00Z" w16du:dateUtc="2026-01-12T17:52:00Z">
                    <w:tcPr>
                      <w:tcW w:w="917" w:type="dxa"/>
                      <w:gridSpan w:val="2"/>
                    </w:tcPr>
                  </w:tcPrChange>
                </w:tcPr>
                <w:p w14:paraId="51DD4D0B" w14:textId="77777777" w:rsidR="000E35CE" w:rsidRDefault="00D9434A">
                  <w:pPr>
                    <w:tabs>
                      <w:tab w:val="decimal" w:pos="170"/>
                    </w:tabs>
                    <w:jc w:val="center"/>
                    <w:cnfStyle w:val="000000010000" w:firstRow="0" w:lastRow="0" w:firstColumn="0" w:lastColumn="0" w:oddVBand="0" w:evenVBand="0" w:oddHBand="0" w:evenHBand="1" w:firstRowFirstColumn="0" w:firstRowLastColumn="0" w:lastRowFirstColumn="0" w:lastRowLastColumn="0"/>
                    <w:pPrChange w:id="1729" w:author="Meg Walker" w:date="2026-01-20T16:08:00Z" w16du:dateUtc="2026-01-20T16:08:00Z">
                      <w:pPr>
                        <w:jc w:val="center"/>
                        <w:cnfStyle w:val="000000010000" w:firstRow="0" w:lastRow="0" w:firstColumn="0" w:lastColumn="0" w:oddVBand="0" w:evenVBand="0" w:oddHBand="0" w:evenHBand="1" w:firstRowFirstColumn="0" w:firstRowLastColumn="0" w:lastRowFirstColumn="0" w:lastRowLastColumn="0"/>
                      </w:pPr>
                    </w:pPrChange>
                  </w:pPr>
                  <w:r>
                    <w:t>—</w:t>
                  </w:r>
                </w:p>
              </w:tc>
              <w:tc>
                <w:tcPr>
                  <w:tcW w:w="851" w:type="dxa"/>
                  <w:tcPrChange w:id="1730" w:author="Meg Walker" w:date="2026-01-12T17:52:00Z" w16du:dateUtc="2026-01-12T17:52:00Z">
                    <w:tcPr>
                      <w:tcW w:w="918" w:type="dxa"/>
                    </w:tcPr>
                  </w:tcPrChange>
                </w:tcPr>
                <w:p w14:paraId="51DD4D0C" w14:textId="77777777" w:rsidR="000E35CE" w:rsidRDefault="00D9434A">
                  <w:pPr>
                    <w:tabs>
                      <w:tab w:val="decimal" w:pos="171"/>
                    </w:tabs>
                    <w:cnfStyle w:val="000000010000" w:firstRow="0" w:lastRow="0" w:firstColumn="0" w:lastColumn="0" w:oddVBand="0" w:evenVBand="0" w:oddHBand="0" w:evenHBand="1" w:firstRowFirstColumn="0" w:firstRowLastColumn="0" w:lastRowFirstColumn="0" w:lastRowLastColumn="0"/>
                    <w:pPrChange w:id="1731" w:author="Meg Walker" w:date="2026-01-20T16:06:00Z" w16du:dateUtc="2026-01-20T16:06:00Z">
                      <w:pPr>
                        <w:jc w:val="center"/>
                        <w:cnfStyle w:val="000000010000" w:firstRow="0" w:lastRow="0" w:firstColumn="0" w:lastColumn="0" w:oddVBand="0" w:evenVBand="0" w:oddHBand="0" w:evenHBand="1" w:firstRowFirstColumn="0" w:firstRowLastColumn="0" w:lastRowFirstColumn="0" w:lastRowLastColumn="0"/>
                      </w:pPr>
                    </w:pPrChange>
                  </w:pPr>
                  <w:r>
                    <w:br/>
                  </w:r>
                </w:p>
              </w:tc>
              <w:tc>
                <w:tcPr>
                  <w:tcW w:w="850" w:type="dxa"/>
                  <w:tcPrChange w:id="1732" w:author="Meg Walker" w:date="2026-01-12T17:52:00Z" w16du:dateUtc="2026-01-12T17:52:00Z">
                    <w:tcPr>
                      <w:tcW w:w="917" w:type="dxa"/>
                      <w:gridSpan w:val="2"/>
                    </w:tcPr>
                  </w:tcPrChange>
                </w:tcPr>
                <w:p w14:paraId="51DD4D0D" w14:textId="77777777" w:rsidR="000E35CE" w:rsidRDefault="00D9434A">
                  <w:pPr>
                    <w:jc w:val="center"/>
                    <w:cnfStyle w:val="000000010000" w:firstRow="0" w:lastRow="0" w:firstColumn="0" w:lastColumn="0" w:oddVBand="0" w:evenVBand="0" w:oddHBand="0" w:evenHBand="1" w:firstRowFirstColumn="0" w:firstRowLastColumn="0" w:lastRowFirstColumn="0" w:lastRowLastColumn="0"/>
                  </w:pPr>
                  <w:r>
                    <w:t>—</w:t>
                  </w:r>
                </w:p>
              </w:tc>
              <w:tc>
                <w:tcPr>
                  <w:tcW w:w="851" w:type="dxa"/>
                  <w:tcPrChange w:id="1733" w:author="Meg Walker" w:date="2026-01-12T17:52:00Z" w16du:dateUtc="2026-01-12T17:52:00Z">
                    <w:tcPr>
                      <w:tcW w:w="918" w:type="dxa"/>
                    </w:tcPr>
                  </w:tcPrChange>
                </w:tcPr>
                <w:p w14:paraId="51DD4D0E" w14:textId="77777777" w:rsidR="000E35CE" w:rsidRDefault="00D9434A">
                  <w:pPr>
                    <w:tabs>
                      <w:tab w:val="decimal" w:pos="313"/>
                    </w:tabs>
                    <w:cnfStyle w:val="000000010000" w:firstRow="0" w:lastRow="0" w:firstColumn="0" w:lastColumn="0" w:oddVBand="0" w:evenVBand="0" w:oddHBand="0" w:evenHBand="1" w:firstRowFirstColumn="0" w:firstRowLastColumn="0" w:lastRowFirstColumn="0" w:lastRowLastColumn="0"/>
                    <w:pPrChange w:id="1734" w:author="Meg Walker" w:date="2026-01-20T16:09:00Z" w16du:dateUtc="2026-01-20T16:09:00Z">
                      <w:pPr>
                        <w:jc w:val="center"/>
                        <w:cnfStyle w:val="000000010000" w:firstRow="0" w:lastRow="0" w:firstColumn="0" w:lastColumn="0" w:oddVBand="0" w:evenVBand="0" w:oddHBand="0" w:evenHBand="1" w:firstRowFirstColumn="0" w:firstRowLastColumn="0" w:lastRowFirstColumn="0" w:lastRowLastColumn="0"/>
                      </w:pPr>
                    </w:pPrChange>
                  </w:pPr>
                  <w:r>
                    <w:br/>
                  </w:r>
                </w:p>
              </w:tc>
              <w:tc>
                <w:tcPr>
                  <w:tcW w:w="850" w:type="dxa"/>
                  <w:tcPrChange w:id="1735" w:author="Meg Walker" w:date="2026-01-12T17:52:00Z" w16du:dateUtc="2026-01-12T17:52:00Z">
                    <w:tcPr>
                      <w:tcW w:w="917" w:type="dxa"/>
                      <w:gridSpan w:val="2"/>
                    </w:tcPr>
                  </w:tcPrChange>
                </w:tcPr>
                <w:p w14:paraId="51DD4D0F" w14:textId="77777777" w:rsidR="000E35CE" w:rsidRDefault="00D9434A">
                  <w:pPr>
                    <w:jc w:val="center"/>
                    <w:cnfStyle w:val="000000010000" w:firstRow="0" w:lastRow="0" w:firstColumn="0" w:lastColumn="0" w:oddVBand="0" w:evenVBand="0" w:oddHBand="0" w:evenHBand="1" w:firstRowFirstColumn="0" w:firstRowLastColumn="0" w:lastRowFirstColumn="0" w:lastRowLastColumn="0"/>
                  </w:pPr>
                  <w:r>
                    <w:t>—</w:t>
                  </w:r>
                </w:p>
              </w:tc>
              <w:tc>
                <w:tcPr>
                  <w:tcW w:w="851" w:type="dxa"/>
                  <w:tcPrChange w:id="1736" w:author="Meg Walker" w:date="2026-01-12T17:52:00Z" w16du:dateUtc="2026-01-12T17:52:00Z">
                    <w:tcPr>
                      <w:tcW w:w="918" w:type="dxa"/>
                    </w:tcPr>
                  </w:tcPrChange>
                </w:tcPr>
                <w:p w14:paraId="51DD4D10" w14:textId="77777777" w:rsidR="000E35CE" w:rsidRDefault="00D9434A">
                  <w:pPr>
                    <w:tabs>
                      <w:tab w:val="decimal" w:pos="314"/>
                    </w:tabs>
                    <w:cnfStyle w:val="000000010000" w:firstRow="0" w:lastRow="0" w:firstColumn="0" w:lastColumn="0" w:oddVBand="0" w:evenVBand="0" w:oddHBand="0" w:evenHBand="1" w:firstRowFirstColumn="0" w:firstRowLastColumn="0" w:lastRowFirstColumn="0" w:lastRowLastColumn="0"/>
                    <w:pPrChange w:id="1737" w:author="Meg Walker" w:date="2026-01-20T16:03:00Z" w16du:dateUtc="2026-01-20T16:03:00Z">
                      <w:pPr>
                        <w:jc w:val="center"/>
                        <w:cnfStyle w:val="000000010000" w:firstRow="0" w:lastRow="0" w:firstColumn="0" w:lastColumn="0" w:oddVBand="0" w:evenVBand="0" w:oddHBand="0" w:evenHBand="1" w:firstRowFirstColumn="0" w:firstRowLastColumn="0" w:lastRowFirstColumn="0" w:lastRowLastColumn="0"/>
                      </w:pPr>
                    </w:pPrChange>
                  </w:pPr>
                  <w:r>
                    <w:br/>
                  </w:r>
                </w:p>
              </w:tc>
              <w:tc>
                <w:tcPr>
                  <w:tcW w:w="850" w:type="dxa"/>
                  <w:tcPrChange w:id="1738" w:author="Meg Walker" w:date="2026-01-12T17:52:00Z" w16du:dateUtc="2026-01-12T17:52:00Z">
                    <w:tcPr>
                      <w:tcW w:w="917" w:type="dxa"/>
                      <w:gridSpan w:val="2"/>
                    </w:tcPr>
                  </w:tcPrChange>
                </w:tcPr>
                <w:p w14:paraId="51DD4D11" w14:textId="77777777" w:rsidR="000E35CE" w:rsidRDefault="00D9434A">
                  <w:pPr>
                    <w:jc w:val="center"/>
                    <w:cnfStyle w:val="000000010000" w:firstRow="0" w:lastRow="0" w:firstColumn="0" w:lastColumn="0" w:oddVBand="0" w:evenVBand="0" w:oddHBand="0" w:evenHBand="1" w:firstRowFirstColumn="0" w:firstRowLastColumn="0" w:lastRowFirstColumn="0" w:lastRowLastColumn="0"/>
                  </w:pPr>
                  <w:r>
                    <w:t>—</w:t>
                  </w:r>
                </w:p>
              </w:tc>
              <w:tc>
                <w:tcPr>
                  <w:tcW w:w="851" w:type="dxa"/>
                  <w:tcPrChange w:id="1739" w:author="Meg Walker" w:date="2026-01-12T17:52:00Z" w16du:dateUtc="2026-01-12T17:52:00Z">
                    <w:tcPr>
                      <w:tcW w:w="918" w:type="dxa"/>
                    </w:tcPr>
                  </w:tcPrChange>
                </w:tcPr>
                <w:p w14:paraId="51DD4D12" w14:textId="77777777" w:rsidR="000E35CE" w:rsidRDefault="00D9434A">
                  <w:pPr>
                    <w:tabs>
                      <w:tab w:val="decimal" w:pos="315"/>
                    </w:tabs>
                    <w:cnfStyle w:val="000000010000" w:firstRow="0" w:lastRow="0" w:firstColumn="0" w:lastColumn="0" w:oddVBand="0" w:evenVBand="0" w:oddHBand="0" w:evenHBand="1" w:firstRowFirstColumn="0" w:firstRowLastColumn="0" w:lastRowFirstColumn="0" w:lastRowLastColumn="0"/>
                    <w:pPrChange w:id="1740" w:author="Meg Walker" w:date="2026-01-20T16:03:00Z" w16du:dateUtc="2026-01-20T16:03:00Z">
                      <w:pPr>
                        <w:jc w:val="center"/>
                        <w:cnfStyle w:val="000000010000" w:firstRow="0" w:lastRow="0" w:firstColumn="0" w:lastColumn="0" w:oddVBand="0" w:evenVBand="0" w:oddHBand="0" w:evenHBand="1" w:firstRowFirstColumn="0" w:firstRowLastColumn="0" w:lastRowFirstColumn="0" w:lastRowLastColumn="0"/>
                      </w:pPr>
                    </w:pPrChange>
                  </w:pPr>
                  <w:r>
                    <w:br/>
                  </w:r>
                </w:p>
              </w:tc>
            </w:tr>
            <w:tr w:rsidR="000E35CE" w14:paraId="51DD4D1D" w14:textId="77777777" w:rsidTr="005B4F71">
              <w:trPr>
                <w:cnfStyle w:val="000000100000" w:firstRow="0" w:lastRow="0" w:firstColumn="0" w:lastColumn="0" w:oddVBand="0" w:evenVBand="0" w:oddHBand="1" w:evenHBand="0" w:firstRowFirstColumn="0" w:firstRowLastColumn="0" w:lastRowFirstColumn="0" w:lastRowLastColumn="0"/>
                <w:trPrChange w:id="1741" w:author="Meg Walker" w:date="2026-01-12T17:52:00Z" w16du:dateUtc="2026-01-12T17:52:00Z">
                  <w:trPr>
                    <w:gridAfter w:val="0"/>
                  </w:trPr>
                </w:trPrChange>
              </w:trPr>
              <w:tc>
                <w:tcPr>
                  <w:tcW w:w="2013" w:type="dxa"/>
                  <w:tcPrChange w:id="1742" w:author="Meg Walker" w:date="2026-01-12T17:52:00Z" w16du:dateUtc="2026-01-12T17:52:00Z">
                    <w:tcPr>
                      <w:tcW w:w="1450" w:type="dxa"/>
                    </w:tcPr>
                  </w:tcPrChange>
                </w:tcPr>
                <w:p w14:paraId="51DD4D14" w14:textId="31F8306E" w:rsidR="000E35CE" w:rsidRPr="00343E7B" w:rsidRDefault="00D9434A">
                  <w:pPr>
                    <w:ind w:firstLine="196"/>
                    <w:cnfStyle w:val="000000100000" w:firstRow="0" w:lastRow="0" w:firstColumn="0" w:lastColumn="0" w:oddVBand="0" w:evenVBand="0" w:oddHBand="1" w:evenHBand="0" w:firstRowFirstColumn="0" w:firstRowLastColumn="0" w:lastRowFirstColumn="0" w:lastRowLastColumn="0"/>
                    <w:rPr>
                      <w:b/>
                      <w:bCs/>
                    </w:rPr>
                    <w:pPrChange w:id="1743" w:author="Meg Walker" w:date="2026-01-12T17:50:00Z" w16du:dateUtc="2026-01-12T17:50:00Z">
                      <w:pPr>
                        <w:cnfStyle w:val="000000100000" w:firstRow="0" w:lastRow="0" w:firstColumn="0" w:lastColumn="0" w:oddVBand="0" w:evenVBand="0" w:oddHBand="1" w:evenHBand="0" w:firstRowFirstColumn="0" w:firstRowLastColumn="0" w:lastRowFirstColumn="0" w:lastRowLastColumn="0"/>
                      </w:pPr>
                    </w:pPrChange>
                  </w:pPr>
                  <w:del w:id="1744" w:author="Meg Walker" w:date="2026-01-12T17:49:00Z" w16du:dateUtc="2026-01-12T17:49:00Z">
                    <w:r w:rsidRPr="00343E7B" w:rsidDel="005B4F71">
                      <w:rPr>
                        <w:b/>
                        <w:bCs/>
                      </w:rPr>
                      <w:delText>    </w:delText>
                    </w:r>
                  </w:del>
                  <w:r w:rsidRPr="00343E7B">
                    <w:rPr>
                      <w:b/>
                      <w:bCs/>
                    </w:rPr>
                    <w:t>Female</w:t>
                  </w:r>
                </w:p>
              </w:tc>
              <w:tc>
                <w:tcPr>
                  <w:tcW w:w="850" w:type="dxa"/>
                  <w:tcPrChange w:id="1745" w:author="Meg Walker" w:date="2026-01-12T17:52:00Z" w16du:dateUtc="2026-01-12T17:52:00Z">
                    <w:tcPr>
                      <w:tcW w:w="917" w:type="dxa"/>
                      <w:gridSpan w:val="2"/>
                    </w:tcPr>
                  </w:tcPrChange>
                </w:tcPr>
                <w:p w14:paraId="51DD4D15" w14:textId="77777777" w:rsidR="000E35CE" w:rsidRDefault="00D9434A">
                  <w:pPr>
                    <w:tabs>
                      <w:tab w:val="decimal" w:pos="170"/>
                    </w:tabs>
                    <w:jc w:val="center"/>
                    <w:cnfStyle w:val="000000100000" w:firstRow="0" w:lastRow="0" w:firstColumn="0" w:lastColumn="0" w:oddVBand="0" w:evenVBand="0" w:oddHBand="1" w:evenHBand="0" w:firstRowFirstColumn="0" w:firstRowLastColumn="0" w:lastRowFirstColumn="0" w:lastRowLastColumn="0"/>
                    <w:pPrChange w:id="1746" w:author="Meg Walker" w:date="2026-01-20T16:08:00Z" w16du:dateUtc="2026-01-20T16:08:00Z">
                      <w:pPr>
                        <w:jc w:val="center"/>
                        <w:cnfStyle w:val="000000100000" w:firstRow="0" w:lastRow="0" w:firstColumn="0" w:lastColumn="0" w:oddVBand="0" w:evenVBand="0" w:oddHBand="1" w:evenHBand="0" w:firstRowFirstColumn="0" w:firstRowLastColumn="0" w:lastRowFirstColumn="0" w:lastRowLastColumn="0"/>
                      </w:pPr>
                    </w:pPrChange>
                  </w:pPr>
                  <w:r>
                    <w:t>1.09</w:t>
                  </w:r>
                </w:p>
              </w:tc>
              <w:tc>
                <w:tcPr>
                  <w:tcW w:w="851" w:type="dxa"/>
                  <w:tcPrChange w:id="1747" w:author="Meg Walker" w:date="2026-01-12T17:52:00Z" w16du:dateUtc="2026-01-12T17:52:00Z">
                    <w:tcPr>
                      <w:tcW w:w="918" w:type="dxa"/>
                    </w:tcPr>
                  </w:tcPrChange>
                </w:tcPr>
                <w:p w14:paraId="51DD4D16" w14:textId="77777777" w:rsidR="000E35CE" w:rsidRDefault="00D9434A">
                  <w:pPr>
                    <w:tabs>
                      <w:tab w:val="decimal" w:pos="171"/>
                    </w:tabs>
                    <w:cnfStyle w:val="000000100000" w:firstRow="0" w:lastRow="0" w:firstColumn="0" w:lastColumn="0" w:oddVBand="0" w:evenVBand="0" w:oddHBand="1" w:evenHBand="0" w:firstRowFirstColumn="0" w:firstRowLastColumn="0" w:lastRowFirstColumn="0" w:lastRowLastColumn="0"/>
                    <w:pPrChange w:id="1748" w:author="Meg Walker" w:date="2026-01-20T16:06:00Z" w16du:dateUtc="2026-01-20T16:06:00Z">
                      <w:pPr>
                        <w:jc w:val="center"/>
                        <w:cnfStyle w:val="000000100000" w:firstRow="0" w:lastRow="0" w:firstColumn="0" w:lastColumn="0" w:oddVBand="0" w:evenVBand="0" w:oddHBand="1" w:evenHBand="0" w:firstRowFirstColumn="0" w:firstRowLastColumn="0" w:lastRowFirstColumn="0" w:lastRowLastColumn="0"/>
                      </w:pPr>
                    </w:pPrChange>
                  </w:pPr>
                  <w:r>
                    <w:t>0.4</w:t>
                  </w:r>
                </w:p>
              </w:tc>
              <w:tc>
                <w:tcPr>
                  <w:tcW w:w="850" w:type="dxa"/>
                  <w:tcPrChange w:id="1749" w:author="Meg Walker" w:date="2026-01-12T17:52:00Z" w16du:dateUtc="2026-01-12T17:52:00Z">
                    <w:tcPr>
                      <w:tcW w:w="917" w:type="dxa"/>
                      <w:gridSpan w:val="2"/>
                    </w:tcPr>
                  </w:tcPrChange>
                </w:tcPr>
                <w:p w14:paraId="51DD4D17" w14:textId="77777777" w:rsidR="000E35CE" w:rsidRDefault="00D9434A">
                  <w:pPr>
                    <w:jc w:val="center"/>
                    <w:cnfStyle w:val="000000100000" w:firstRow="0" w:lastRow="0" w:firstColumn="0" w:lastColumn="0" w:oddVBand="0" w:evenVBand="0" w:oddHBand="1" w:evenHBand="0" w:firstRowFirstColumn="0" w:firstRowLastColumn="0" w:lastRowFirstColumn="0" w:lastRowLastColumn="0"/>
                  </w:pPr>
                  <w:r>
                    <w:t>1.07</w:t>
                  </w:r>
                </w:p>
              </w:tc>
              <w:tc>
                <w:tcPr>
                  <w:tcW w:w="851" w:type="dxa"/>
                  <w:tcPrChange w:id="1750" w:author="Meg Walker" w:date="2026-01-12T17:52:00Z" w16du:dateUtc="2026-01-12T17:52:00Z">
                    <w:tcPr>
                      <w:tcW w:w="918" w:type="dxa"/>
                    </w:tcPr>
                  </w:tcPrChange>
                </w:tcPr>
                <w:p w14:paraId="51DD4D18" w14:textId="77777777" w:rsidR="000E35CE" w:rsidRDefault="00D9434A">
                  <w:pPr>
                    <w:tabs>
                      <w:tab w:val="decimal" w:pos="313"/>
                    </w:tabs>
                    <w:cnfStyle w:val="000000100000" w:firstRow="0" w:lastRow="0" w:firstColumn="0" w:lastColumn="0" w:oddVBand="0" w:evenVBand="0" w:oddHBand="1" w:evenHBand="0" w:firstRowFirstColumn="0" w:firstRowLastColumn="0" w:lastRowFirstColumn="0" w:lastRowLastColumn="0"/>
                    <w:pPrChange w:id="1751" w:author="Meg Walker" w:date="2026-01-20T16:09:00Z" w16du:dateUtc="2026-01-20T16:09:00Z">
                      <w:pPr>
                        <w:jc w:val="center"/>
                        <w:cnfStyle w:val="000000100000" w:firstRow="0" w:lastRow="0" w:firstColumn="0" w:lastColumn="0" w:oddVBand="0" w:evenVBand="0" w:oddHBand="1" w:evenHBand="0" w:firstRowFirstColumn="0" w:firstRowLastColumn="0" w:lastRowFirstColumn="0" w:lastRowLastColumn="0"/>
                      </w:pPr>
                    </w:pPrChange>
                  </w:pPr>
                  <w:r>
                    <w:t>0.5</w:t>
                  </w:r>
                </w:p>
              </w:tc>
              <w:tc>
                <w:tcPr>
                  <w:tcW w:w="850" w:type="dxa"/>
                  <w:tcPrChange w:id="1752" w:author="Meg Walker" w:date="2026-01-12T17:52:00Z" w16du:dateUtc="2026-01-12T17:52:00Z">
                    <w:tcPr>
                      <w:tcW w:w="917" w:type="dxa"/>
                      <w:gridSpan w:val="2"/>
                    </w:tcPr>
                  </w:tcPrChange>
                </w:tcPr>
                <w:p w14:paraId="51DD4D19" w14:textId="77777777" w:rsidR="000E35CE" w:rsidRDefault="00D9434A">
                  <w:pPr>
                    <w:jc w:val="center"/>
                    <w:cnfStyle w:val="000000100000" w:firstRow="0" w:lastRow="0" w:firstColumn="0" w:lastColumn="0" w:oddVBand="0" w:evenVBand="0" w:oddHBand="1" w:evenHBand="0" w:firstRowFirstColumn="0" w:firstRowLastColumn="0" w:lastRowFirstColumn="0" w:lastRowLastColumn="0"/>
                  </w:pPr>
                  <w:r>
                    <w:t>1.75</w:t>
                  </w:r>
                </w:p>
              </w:tc>
              <w:tc>
                <w:tcPr>
                  <w:tcW w:w="851" w:type="dxa"/>
                  <w:tcPrChange w:id="1753" w:author="Meg Walker" w:date="2026-01-12T17:52:00Z" w16du:dateUtc="2026-01-12T17:52:00Z">
                    <w:tcPr>
                      <w:tcW w:w="918" w:type="dxa"/>
                    </w:tcPr>
                  </w:tcPrChange>
                </w:tcPr>
                <w:p w14:paraId="51DD4D1A" w14:textId="77777777" w:rsidR="000E35CE" w:rsidRDefault="00D9434A">
                  <w:pPr>
                    <w:tabs>
                      <w:tab w:val="decimal" w:pos="314"/>
                    </w:tabs>
                    <w:cnfStyle w:val="000000100000" w:firstRow="0" w:lastRow="0" w:firstColumn="0" w:lastColumn="0" w:oddVBand="0" w:evenVBand="0" w:oddHBand="1" w:evenHBand="0" w:firstRowFirstColumn="0" w:firstRowLastColumn="0" w:lastRowFirstColumn="0" w:lastRowLastColumn="0"/>
                    <w:pPrChange w:id="1754" w:author="Meg Walker" w:date="2026-01-20T16:03:00Z" w16du:dateUtc="2026-01-20T16:03:00Z">
                      <w:pPr>
                        <w:jc w:val="center"/>
                        <w:cnfStyle w:val="000000100000" w:firstRow="0" w:lastRow="0" w:firstColumn="0" w:lastColumn="0" w:oddVBand="0" w:evenVBand="0" w:oddHBand="1" w:evenHBand="0" w:firstRowFirstColumn="0" w:firstRowLastColumn="0" w:lastRowFirstColumn="0" w:lastRowLastColumn="0"/>
                      </w:pPr>
                    </w:pPrChange>
                  </w:pPr>
                  <w:r>
                    <w:t>&lt;0.001</w:t>
                  </w:r>
                </w:p>
              </w:tc>
              <w:tc>
                <w:tcPr>
                  <w:tcW w:w="850" w:type="dxa"/>
                  <w:tcPrChange w:id="1755" w:author="Meg Walker" w:date="2026-01-12T17:52:00Z" w16du:dateUtc="2026-01-12T17:52:00Z">
                    <w:tcPr>
                      <w:tcW w:w="917" w:type="dxa"/>
                      <w:gridSpan w:val="2"/>
                    </w:tcPr>
                  </w:tcPrChange>
                </w:tcPr>
                <w:p w14:paraId="51DD4D1B" w14:textId="77777777" w:rsidR="000E35CE" w:rsidRDefault="00D9434A">
                  <w:pPr>
                    <w:jc w:val="center"/>
                    <w:cnfStyle w:val="000000100000" w:firstRow="0" w:lastRow="0" w:firstColumn="0" w:lastColumn="0" w:oddVBand="0" w:evenVBand="0" w:oddHBand="1" w:evenHBand="0" w:firstRowFirstColumn="0" w:firstRowLastColumn="0" w:lastRowFirstColumn="0" w:lastRowLastColumn="0"/>
                  </w:pPr>
                  <w:r>
                    <w:t>1.06</w:t>
                  </w:r>
                </w:p>
              </w:tc>
              <w:tc>
                <w:tcPr>
                  <w:tcW w:w="851" w:type="dxa"/>
                  <w:tcPrChange w:id="1756" w:author="Meg Walker" w:date="2026-01-12T17:52:00Z" w16du:dateUtc="2026-01-12T17:52:00Z">
                    <w:tcPr>
                      <w:tcW w:w="918" w:type="dxa"/>
                    </w:tcPr>
                  </w:tcPrChange>
                </w:tcPr>
                <w:p w14:paraId="51DD4D1C" w14:textId="77777777" w:rsidR="000E35CE" w:rsidRDefault="00D9434A">
                  <w:pPr>
                    <w:tabs>
                      <w:tab w:val="decimal" w:pos="315"/>
                    </w:tabs>
                    <w:cnfStyle w:val="000000100000" w:firstRow="0" w:lastRow="0" w:firstColumn="0" w:lastColumn="0" w:oddVBand="0" w:evenVBand="0" w:oddHBand="1" w:evenHBand="0" w:firstRowFirstColumn="0" w:firstRowLastColumn="0" w:lastRowFirstColumn="0" w:lastRowLastColumn="0"/>
                    <w:pPrChange w:id="1757" w:author="Meg Walker" w:date="2026-01-20T16:03:00Z" w16du:dateUtc="2026-01-20T16:03:00Z">
                      <w:pPr>
                        <w:jc w:val="center"/>
                        <w:cnfStyle w:val="000000100000" w:firstRow="0" w:lastRow="0" w:firstColumn="0" w:lastColumn="0" w:oddVBand="0" w:evenVBand="0" w:oddHBand="1" w:evenHBand="0" w:firstRowFirstColumn="0" w:firstRowLastColumn="0" w:lastRowFirstColumn="0" w:lastRowLastColumn="0"/>
                      </w:pPr>
                    </w:pPrChange>
                  </w:pPr>
                  <w:r>
                    <w:t>0.6</w:t>
                  </w:r>
                </w:p>
              </w:tc>
            </w:tr>
            <w:tr w:rsidR="000E35CE" w14:paraId="51DD4D27" w14:textId="77777777" w:rsidTr="005B4F71">
              <w:trPr>
                <w:cnfStyle w:val="000000010000" w:firstRow="0" w:lastRow="0" w:firstColumn="0" w:lastColumn="0" w:oddVBand="0" w:evenVBand="0" w:oddHBand="0" w:evenHBand="1" w:firstRowFirstColumn="0" w:firstRowLastColumn="0" w:lastRowFirstColumn="0" w:lastRowLastColumn="0"/>
                <w:trPrChange w:id="1758" w:author="Meg Walker" w:date="2026-01-12T17:52:00Z" w16du:dateUtc="2026-01-12T17:52:00Z">
                  <w:trPr>
                    <w:gridAfter w:val="0"/>
                  </w:trPr>
                </w:trPrChange>
              </w:trPr>
              <w:tc>
                <w:tcPr>
                  <w:tcW w:w="2013" w:type="dxa"/>
                  <w:tcPrChange w:id="1759" w:author="Meg Walker" w:date="2026-01-12T17:52:00Z" w16du:dateUtc="2026-01-12T17:52:00Z">
                    <w:tcPr>
                      <w:tcW w:w="1450" w:type="dxa"/>
                    </w:tcPr>
                  </w:tcPrChange>
                </w:tcPr>
                <w:p w14:paraId="51DD4D1E" w14:textId="72FDE59F" w:rsidR="000E35CE" w:rsidRPr="00343E7B" w:rsidRDefault="00D9434A" w:rsidP="00343E7B">
                  <w:pPr>
                    <w:cnfStyle w:val="000000010000" w:firstRow="0" w:lastRow="0" w:firstColumn="0" w:lastColumn="0" w:oddVBand="0" w:evenVBand="0" w:oddHBand="0" w:evenHBand="1" w:firstRowFirstColumn="0" w:firstRowLastColumn="0" w:lastRowFirstColumn="0" w:lastRowLastColumn="0"/>
                    <w:rPr>
                      <w:b/>
                      <w:bCs/>
                    </w:rPr>
                  </w:pPr>
                  <w:r w:rsidRPr="00343E7B">
                    <w:rPr>
                      <w:b/>
                      <w:bCs/>
                    </w:rPr>
                    <w:t xml:space="preserve">Oesch class position </w:t>
                  </w:r>
                </w:p>
              </w:tc>
              <w:tc>
                <w:tcPr>
                  <w:tcW w:w="850" w:type="dxa"/>
                  <w:tcPrChange w:id="1760" w:author="Meg Walker" w:date="2026-01-12T17:52:00Z" w16du:dateUtc="2026-01-12T17:52:00Z">
                    <w:tcPr>
                      <w:tcW w:w="917" w:type="dxa"/>
                      <w:gridSpan w:val="2"/>
                    </w:tcPr>
                  </w:tcPrChange>
                </w:tcPr>
                <w:p w14:paraId="51DD4D1F" w14:textId="77777777" w:rsidR="000E35CE" w:rsidRDefault="00D9434A">
                  <w:pPr>
                    <w:tabs>
                      <w:tab w:val="decimal" w:pos="170"/>
                    </w:tabs>
                    <w:jc w:val="center"/>
                    <w:cnfStyle w:val="000000010000" w:firstRow="0" w:lastRow="0" w:firstColumn="0" w:lastColumn="0" w:oddVBand="0" w:evenVBand="0" w:oddHBand="0" w:evenHBand="1" w:firstRowFirstColumn="0" w:firstRowLastColumn="0" w:lastRowFirstColumn="0" w:lastRowLastColumn="0"/>
                    <w:pPrChange w:id="1761" w:author="Meg Walker" w:date="2026-01-20T16:08:00Z" w16du:dateUtc="2026-01-20T16:08:00Z">
                      <w:pPr>
                        <w:jc w:val="center"/>
                        <w:cnfStyle w:val="000000010000" w:firstRow="0" w:lastRow="0" w:firstColumn="0" w:lastColumn="0" w:oddVBand="0" w:evenVBand="0" w:oddHBand="0" w:evenHBand="1" w:firstRowFirstColumn="0" w:firstRowLastColumn="0" w:lastRowFirstColumn="0" w:lastRowLastColumn="0"/>
                      </w:pPr>
                    </w:pPrChange>
                  </w:pPr>
                  <w:r>
                    <w:br/>
                  </w:r>
                </w:p>
              </w:tc>
              <w:tc>
                <w:tcPr>
                  <w:tcW w:w="851" w:type="dxa"/>
                  <w:tcPrChange w:id="1762" w:author="Meg Walker" w:date="2026-01-12T17:52:00Z" w16du:dateUtc="2026-01-12T17:52:00Z">
                    <w:tcPr>
                      <w:tcW w:w="918" w:type="dxa"/>
                    </w:tcPr>
                  </w:tcPrChange>
                </w:tcPr>
                <w:p w14:paraId="51DD4D20" w14:textId="77777777" w:rsidR="000E35CE" w:rsidRDefault="00D9434A">
                  <w:pPr>
                    <w:tabs>
                      <w:tab w:val="decimal" w:pos="171"/>
                    </w:tabs>
                    <w:cnfStyle w:val="000000010000" w:firstRow="0" w:lastRow="0" w:firstColumn="0" w:lastColumn="0" w:oddVBand="0" w:evenVBand="0" w:oddHBand="0" w:evenHBand="1" w:firstRowFirstColumn="0" w:firstRowLastColumn="0" w:lastRowFirstColumn="0" w:lastRowLastColumn="0"/>
                    <w:pPrChange w:id="1763" w:author="Meg Walker" w:date="2026-01-20T16:06:00Z" w16du:dateUtc="2026-01-20T16:06:00Z">
                      <w:pPr>
                        <w:jc w:val="center"/>
                        <w:cnfStyle w:val="000000010000" w:firstRow="0" w:lastRow="0" w:firstColumn="0" w:lastColumn="0" w:oddVBand="0" w:evenVBand="0" w:oddHBand="0" w:evenHBand="1" w:firstRowFirstColumn="0" w:firstRowLastColumn="0" w:lastRowFirstColumn="0" w:lastRowLastColumn="0"/>
                      </w:pPr>
                    </w:pPrChange>
                  </w:pPr>
                  <w:r>
                    <w:br/>
                  </w:r>
                </w:p>
              </w:tc>
              <w:tc>
                <w:tcPr>
                  <w:tcW w:w="850" w:type="dxa"/>
                  <w:tcPrChange w:id="1764" w:author="Meg Walker" w:date="2026-01-12T17:52:00Z" w16du:dateUtc="2026-01-12T17:52:00Z">
                    <w:tcPr>
                      <w:tcW w:w="917" w:type="dxa"/>
                      <w:gridSpan w:val="2"/>
                    </w:tcPr>
                  </w:tcPrChange>
                </w:tcPr>
                <w:p w14:paraId="51DD4D21" w14:textId="77777777" w:rsidR="000E35CE" w:rsidRDefault="00D9434A">
                  <w:pPr>
                    <w:jc w:val="center"/>
                    <w:cnfStyle w:val="000000010000" w:firstRow="0" w:lastRow="0" w:firstColumn="0" w:lastColumn="0" w:oddVBand="0" w:evenVBand="0" w:oddHBand="0" w:evenHBand="1" w:firstRowFirstColumn="0" w:firstRowLastColumn="0" w:lastRowFirstColumn="0" w:lastRowLastColumn="0"/>
                  </w:pPr>
                  <w:r>
                    <w:br/>
                  </w:r>
                </w:p>
              </w:tc>
              <w:tc>
                <w:tcPr>
                  <w:tcW w:w="851" w:type="dxa"/>
                  <w:tcPrChange w:id="1765" w:author="Meg Walker" w:date="2026-01-12T17:52:00Z" w16du:dateUtc="2026-01-12T17:52:00Z">
                    <w:tcPr>
                      <w:tcW w:w="918" w:type="dxa"/>
                    </w:tcPr>
                  </w:tcPrChange>
                </w:tcPr>
                <w:p w14:paraId="51DD4D22" w14:textId="77777777" w:rsidR="000E35CE" w:rsidRDefault="00D9434A">
                  <w:pPr>
                    <w:tabs>
                      <w:tab w:val="decimal" w:pos="313"/>
                    </w:tabs>
                    <w:cnfStyle w:val="000000010000" w:firstRow="0" w:lastRow="0" w:firstColumn="0" w:lastColumn="0" w:oddVBand="0" w:evenVBand="0" w:oddHBand="0" w:evenHBand="1" w:firstRowFirstColumn="0" w:firstRowLastColumn="0" w:lastRowFirstColumn="0" w:lastRowLastColumn="0"/>
                    <w:pPrChange w:id="1766" w:author="Meg Walker" w:date="2026-01-20T16:09:00Z" w16du:dateUtc="2026-01-20T16:09:00Z">
                      <w:pPr>
                        <w:jc w:val="center"/>
                        <w:cnfStyle w:val="000000010000" w:firstRow="0" w:lastRow="0" w:firstColumn="0" w:lastColumn="0" w:oddVBand="0" w:evenVBand="0" w:oddHBand="0" w:evenHBand="1" w:firstRowFirstColumn="0" w:firstRowLastColumn="0" w:lastRowFirstColumn="0" w:lastRowLastColumn="0"/>
                      </w:pPr>
                    </w:pPrChange>
                  </w:pPr>
                  <w:r>
                    <w:br/>
                  </w:r>
                </w:p>
              </w:tc>
              <w:tc>
                <w:tcPr>
                  <w:tcW w:w="850" w:type="dxa"/>
                  <w:tcPrChange w:id="1767" w:author="Meg Walker" w:date="2026-01-12T17:52:00Z" w16du:dateUtc="2026-01-12T17:52:00Z">
                    <w:tcPr>
                      <w:tcW w:w="917" w:type="dxa"/>
                      <w:gridSpan w:val="2"/>
                    </w:tcPr>
                  </w:tcPrChange>
                </w:tcPr>
                <w:p w14:paraId="51DD4D23" w14:textId="77777777" w:rsidR="000E35CE" w:rsidRDefault="00D9434A">
                  <w:pPr>
                    <w:jc w:val="center"/>
                    <w:cnfStyle w:val="000000010000" w:firstRow="0" w:lastRow="0" w:firstColumn="0" w:lastColumn="0" w:oddVBand="0" w:evenVBand="0" w:oddHBand="0" w:evenHBand="1" w:firstRowFirstColumn="0" w:firstRowLastColumn="0" w:lastRowFirstColumn="0" w:lastRowLastColumn="0"/>
                  </w:pPr>
                  <w:r>
                    <w:br/>
                  </w:r>
                </w:p>
              </w:tc>
              <w:tc>
                <w:tcPr>
                  <w:tcW w:w="851" w:type="dxa"/>
                  <w:tcPrChange w:id="1768" w:author="Meg Walker" w:date="2026-01-12T17:52:00Z" w16du:dateUtc="2026-01-12T17:52:00Z">
                    <w:tcPr>
                      <w:tcW w:w="918" w:type="dxa"/>
                    </w:tcPr>
                  </w:tcPrChange>
                </w:tcPr>
                <w:p w14:paraId="51DD4D24" w14:textId="77777777" w:rsidR="000E35CE" w:rsidRDefault="00D9434A">
                  <w:pPr>
                    <w:tabs>
                      <w:tab w:val="decimal" w:pos="314"/>
                    </w:tabs>
                    <w:cnfStyle w:val="000000010000" w:firstRow="0" w:lastRow="0" w:firstColumn="0" w:lastColumn="0" w:oddVBand="0" w:evenVBand="0" w:oddHBand="0" w:evenHBand="1" w:firstRowFirstColumn="0" w:firstRowLastColumn="0" w:lastRowFirstColumn="0" w:lastRowLastColumn="0"/>
                    <w:pPrChange w:id="1769" w:author="Meg Walker" w:date="2026-01-20T16:03:00Z" w16du:dateUtc="2026-01-20T16:03:00Z">
                      <w:pPr>
                        <w:jc w:val="center"/>
                        <w:cnfStyle w:val="000000010000" w:firstRow="0" w:lastRow="0" w:firstColumn="0" w:lastColumn="0" w:oddVBand="0" w:evenVBand="0" w:oddHBand="0" w:evenHBand="1" w:firstRowFirstColumn="0" w:firstRowLastColumn="0" w:lastRowFirstColumn="0" w:lastRowLastColumn="0"/>
                      </w:pPr>
                    </w:pPrChange>
                  </w:pPr>
                  <w:r>
                    <w:br/>
                  </w:r>
                </w:p>
              </w:tc>
              <w:tc>
                <w:tcPr>
                  <w:tcW w:w="850" w:type="dxa"/>
                  <w:tcPrChange w:id="1770" w:author="Meg Walker" w:date="2026-01-12T17:52:00Z" w16du:dateUtc="2026-01-12T17:52:00Z">
                    <w:tcPr>
                      <w:tcW w:w="917" w:type="dxa"/>
                      <w:gridSpan w:val="2"/>
                    </w:tcPr>
                  </w:tcPrChange>
                </w:tcPr>
                <w:p w14:paraId="51DD4D25" w14:textId="77777777" w:rsidR="000E35CE" w:rsidRDefault="00D9434A">
                  <w:pPr>
                    <w:jc w:val="center"/>
                    <w:cnfStyle w:val="000000010000" w:firstRow="0" w:lastRow="0" w:firstColumn="0" w:lastColumn="0" w:oddVBand="0" w:evenVBand="0" w:oddHBand="0" w:evenHBand="1" w:firstRowFirstColumn="0" w:firstRowLastColumn="0" w:lastRowFirstColumn="0" w:lastRowLastColumn="0"/>
                  </w:pPr>
                  <w:r>
                    <w:br/>
                  </w:r>
                </w:p>
              </w:tc>
              <w:tc>
                <w:tcPr>
                  <w:tcW w:w="851" w:type="dxa"/>
                  <w:tcPrChange w:id="1771" w:author="Meg Walker" w:date="2026-01-12T17:52:00Z" w16du:dateUtc="2026-01-12T17:52:00Z">
                    <w:tcPr>
                      <w:tcW w:w="918" w:type="dxa"/>
                    </w:tcPr>
                  </w:tcPrChange>
                </w:tcPr>
                <w:p w14:paraId="51DD4D26" w14:textId="77777777" w:rsidR="000E35CE" w:rsidRDefault="00D9434A">
                  <w:pPr>
                    <w:tabs>
                      <w:tab w:val="decimal" w:pos="315"/>
                    </w:tabs>
                    <w:cnfStyle w:val="000000010000" w:firstRow="0" w:lastRow="0" w:firstColumn="0" w:lastColumn="0" w:oddVBand="0" w:evenVBand="0" w:oddHBand="0" w:evenHBand="1" w:firstRowFirstColumn="0" w:firstRowLastColumn="0" w:lastRowFirstColumn="0" w:lastRowLastColumn="0"/>
                    <w:pPrChange w:id="1772" w:author="Meg Walker" w:date="2026-01-20T16:03:00Z" w16du:dateUtc="2026-01-20T16:03:00Z">
                      <w:pPr>
                        <w:jc w:val="center"/>
                        <w:cnfStyle w:val="000000010000" w:firstRow="0" w:lastRow="0" w:firstColumn="0" w:lastColumn="0" w:oddVBand="0" w:evenVBand="0" w:oddHBand="0" w:evenHBand="1" w:firstRowFirstColumn="0" w:firstRowLastColumn="0" w:lastRowFirstColumn="0" w:lastRowLastColumn="0"/>
                      </w:pPr>
                    </w:pPrChange>
                  </w:pPr>
                  <w:r>
                    <w:br/>
                  </w:r>
                </w:p>
              </w:tc>
            </w:tr>
            <w:tr w:rsidR="000E35CE" w14:paraId="51DD4D31" w14:textId="77777777" w:rsidTr="005B4F71">
              <w:trPr>
                <w:cnfStyle w:val="000000100000" w:firstRow="0" w:lastRow="0" w:firstColumn="0" w:lastColumn="0" w:oddVBand="0" w:evenVBand="0" w:oddHBand="1" w:evenHBand="0" w:firstRowFirstColumn="0" w:firstRowLastColumn="0" w:lastRowFirstColumn="0" w:lastRowLastColumn="0"/>
                <w:trPrChange w:id="1773" w:author="Meg Walker" w:date="2026-01-12T17:52:00Z" w16du:dateUtc="2026-01-12T17:52:00Z">
                  <w:trPr>
                    <w:gridAfter w:val="0"/>
                  </w:trPr>
                </w:trPrChange>
              </w:trPr>
              <w:tc>
                <w:tcPr>
                  <w:tcW w:w="2013" w:type="dxa"/>
                  <w:tcPrChange w:id="1774" w:author="Meg Walker" w:date="2026-01-12T17:52:00Z" w16du:dateUtc="2026-01-12T17:52:00Z">
                    <w:tcPr>
                      <w:tcW w:w="1450" w:type="dxa"/>
                    </w:tcPr>
                  </w:tcPrChange>
                </w:tcPr>
                <w:p w14:paraId="51DD4D28" w14:textId="2071AACB" w:rsidR="000E35CE" w:rsidRPr="00343E7B" w:rsidRDefault="00D9434A">
                  <w:pPr>
                    <w:ind w:left="196"/>
                    <w:cnfStyle w:val="000000100000" w:firstRow="0" w:lastRow="0" w:firstColumn="0" w:lastColumn="0" w:oddVBand="0" w:evenVBand="0" w:oddHBand="1" w:evenHBand="0" w:firstRowFirstColumn="0" w:firstRowLastColumn="0" w:lastRowFirstColumn="0" w:lastRowLastColumn="0"/>
                    <w:rPr>
                      <w:b/>
                      <w:bCs/>
                    </w:rPr>
                    <w:pPrChange w:id="1775" w:author="Meg Walker" w:date="2026-01-20T16:01:00Z" w16du:dateUtc="2026-01-20T16:01:00Z">
                      <w:pPr>
                        <w:cnfStyle w:val="000000100000" w:firstRow="0" w:lastRow="0" w:firstColumn="0" w:lastColumn="0" w:oddVBand="0" w:evenVBand="0" w:oddHBand="1" w:evenHBand="0" w:firstRowFirstColumn="0" w:firstRowLastColumn="0" w:lastRowFirstColumn="0" w:lastRowLastColumn="0"/>
                      </w:pPr>
                    </w:pPrChange>
                  </w:pPr>
                  <w:del w:id="1776" w:author="Meg Walker" w:date="2026-01-12T17:49:00Z" w16du:dateUtc="2026-01-12T17:49:00Z">
                    <w:r w:rsidRPr="00343E7B" w:rsidDel="005B4F71">
                      <w:rPr>
                        <w:b/>
                        <w:bCs/>
                      </w:rPr>
                      <w:delText>    </w:delText>
                    </w:r>
                  </w:del>
                  <w:r w:rsidRPr="00343E7B">
                    <w:rPr>
                      <w:b/>
                      <w:bCs/>
                    </w:rPr>
                    <w:t>Higher-grade service class</w:t>
                  </w:r>
                  <w:r w:rsidR="00776F7F" w:rsidRPr="00343E7B">
                    <w:rPr>
                      <w:b/>
                      <w:bCs/>
                    </w:rPr>
                    <w:t xml:space="preserve"> (Ref.)</w:t>
                  </w:r>
                </w:p>
              </w:tc>
              <w:tc>
                <w:tcPr>
                  <w:tcW w:w="850" w:type="dxa"/>
                  <w:tcPrChange w:id="1777" w:author="Meg Walker" w:date="2026-01-12T17:52:00Z" w16du:dateUtc="2026-01-12T17:52:00Z">
                    <w:tcPr>
                      <w:tcW w:w="917" w:type="dxa"/>
                      <w:gridSpan w:val="2"/>
                    </w:tcPr>
                  </w:tcPrChange>
                </w:tcPr>
                <w:p w14:paraId="51DD4D29" w14:textId="77777777" w:rsidR="000E35CE" w:rsidRDefault="00D9434A">
                  <w:pPr>
                    <w:tabs>
                      <w:tab w:val="decimal" w:pos="170"/>
                    </w:tabs>
                    <w:jc w:val="center"/>
                    <w:cnfStyle w:val="000000100000" w:firstRow="0" w:lastRow="0" w:firstColumn="0" w:lastColumn="0" w:oddVBand="0" w:evenVBand="0" w:oddHBand="1" w:evenHBand="0" w:firstRowFirstColumn="0" w:firstRowLastColumn="0" w:lastRowFirstColumn="0" w:lastRowLastColumn="0"/>
                    <w:pPrChange w:id="1778" w:author="Meg Walker" w:date="2026-01-20T16:08:00Z" w16du:dateUtc="2026-01-20T16:08:00Z">
                      <w:pPr>
                        <w:jc w:val="center"/>
                        <w:cnfStyle w:val="000000100000" w:firstRow="0" w:lastRow="0" w:firstColumn="0" w:lastColumn="0" w:oddVBand="0" w:evenVBand="0" w:oddHBand="1" w:evenHBand="0" w:firstRowFirstColumn="0" w:firstRowLastColumn="0" w:lastRowFirstColumn="0" w:lastRowLastColumn="0"/>
                      </w:pPr>
                    </w:pPrChange>
                  </w:pPr>
                  <w:r>
                    <w:t>—</w:t>
                  </w:r>
                </w:p>
              </w:tc>
              <w:tc>
                <w:tcPr>
                  <w:tcW w:w="851" w:type="dxa"/>
                  <w:tcPrChange w:id="1779" w:author="Meg Walker" w:date="2026-01-12T17:52:00Z" w16du:dateUtc="2026-01-12T17:52:00Z">
                    <w:tcPr>
                      <w:tcW w:w="918" w:type="dxa"/>
                    </w:tcPr>
                  </w:tcPrChange>
                </w:tcPr>
                <w:p w14:paraId="51DD4D2A" w14:textId="77777777" w:rsidR="000E35CE" w:rsidRDefault="00D9434A">
                  <w:pPr>
                    <w:tabs>
                      <w:tab w:val="decimal" w:pos="171"/>
                    </w:tabs>
                    <w:cnfStyle w:val="000000100000" w:firstRow="0" w:lastRow="0" w:firstColumn="0" w:lastColumn="0" w:oddVBand="0" w:evenVBand="0" w:oddHBand="1" w:evenHBand="0" w:firstRowFirstColumn="0" w:firstRowLastColumn="0" w:lastRowFirstColumn="0" w:lastRowLastColumn="0"/>
                    <w:pPrChange w:id="1780" w:author="Meg Walker" w:date="2026-01-20T16:06:00Z" w16du:dateUtc="2026-01-20T16:06:00Z">
                      <w:pPr>
                        <w:jc w:val="center"/>
                        <w:cnfStyle w:val="000000100000" w:firstRow="0" w:lastRow="0" w:firstColumn="0" w:lastColumn="0" w:oddVBand="0" w:evenVBand="0" w:oddHBand="1" w:evenHBand="0" w:firstRowFirstColumn="0" w:firstRowLastColumn="0" w:lastRowFirstColumn="0" w:lastRowLastColumn="0"/>
                      </w:pPr>
                    </w:pPrChange>
                  </w:pPr>
                  <w:r>
                    <w:br/>
                  </w:r>
                </w:p>
              </w:tc>
              <w:tc>
                <w:tcPr>
                  <w:tcW w:w="850" w:type="dxa"/>
                  <w:tcPrChange w:id="1781" w:author="Meg Walker" w:date="2026-01-12T17:52:00Z" w16du:dateUtc="2026-01-12T17:52:00Z">
                    <w:tcPr>
                      <w:tcW w:w="917" w:type="dxa"/>
                      <w:gridSpan w:val="2"/>
                    </w:tcPr>
                  </w:tcPrChange>
                </w:tcPr>
                <w:p w14:paraId="51DD4D2B" w14:textId="77777777" w:rsidR="000E35CE" w:rsidRDefault="00D9434A">
                  <w:pPr>
                    <w:jc w:val="center"/>
                    <w:cnfStyle w:val="000000100000" w:firstRow="0" w:lastRow="0" w:firstColumn="0" w:lastColumn="0" w:oddVBand="0" w:evenVBand="0" w:oddHBand="1" w:evenHBand="0" w:firstRowFirstColumn="0" w:firstRowLastColumn="0" w:lastRowFirstColumn="0" w:lastRowLastColumn="0"/>
                  </w:pPr>
                  <w:r>
                    <w:t>—</w:t>
                  </w:r>
                </w:p>
              </w:tc>
              <w:tc>
                <w:tcPr>
                  <w:tcW w:w="851" w:type="dxa"/>
                  <w:tcPrChange w:id="1782" w:author="Meg Walker" w:date="2026-01-12T17:52:00Z" w16du:dateUtc="2026-01-12T17:52:00Z">
                    <w:tcPr>
                      <w:tcW w:w="918" w:type="dxa"/>
                    </w:tcPr>
                  </w:tcPrChange>
                </w:tcPr>
                <w:p w14:paraId="51DD4D2C" w14:textId="77777777" w:rsidR="000E35CE" w:rsidRDefault="00D9434A">
                  <w:pPr>
                    <w:tabs>
                      <w:tab w:val="decimal" w:pos="313"/>
                    </w:tabs>
                    <w:cnfStyle w:val="000000100000" w:firstRow="0" w:lastRow="0" w:firstColumn="0" w:lastColumn="0" w:oddVBand="0" w:evenVBand="0" w:oddHBand="1" w:evenHBand="0" w:firstRowFirstColumn="0" w:firstRowLastColumn="0" w:lastRowFirstColumn="0" w:lastRowLastColumn="0"/>
                    <w:pPrChange w:id="1783" w:author="Meg Walker" w:date="2026-01-20T16:09:00Z" w16du:dateUtc="2026-01-20T16:09:00Z">
                      <w:pPr>
                        <w:jc w:val="center"/>
                        <w:cnfStyle w:val="000000100000" w:firstRow="0" w:lastRow="0" w:firstColumn="0" w:lastColumn="0" w:oddVBand="0" w:evenVBand="0" w:oddHBand="1" w:evenHBand="0" w:firstRowFirstColumn="0" w:firstRowLastColumn="0" w:lastRowFirstColumn="0" w:lastRowLastColumn="0"/>
                      </w:pPr>
                    </w:pPrChange>
                  </w:pPr>
                  <w:r>
                    <w:br/>
                  </w:r>
                </w:p>
              </w:tc>
              <w:tc>
                <w:tcPr>
                  <w:tcW w:w="850" w:type="dxa"/>
                  <w:tcPrChange w:id="1784" w:author="Meg Walker" w:date="2026-01-12T17:52:00Z" w16du:dateUtc="2026-01-12T17:52:00Z">
                    <w:tcPr>
                      <w:tcW w:w="917" w:type="dxa"/>
                      <w:gridSpan w:val="2"/>
                    </w:tcPr>
                  </w:tcPrChange>
                </w:tcPr>
                <w:p w14:paraId="51DD4D2D" w14:textId="77777777" w:rsidR="000E35CE" w:rsidRDefault="00D9434A">
                  <w:pPr>
                    <w:jc w:val="center"/>
                    <w:cnfStyle w:val="000000100000" w:firstRow="0" w:lastRow="0" w:firstColumn="0" w:lastColumn="0" w:oddVBand="0" w:evenVBand="0" w:oddHBand="1" w:evenHBand="0" w:firstRowFirstColumn="0" w:firstRowLastColumn="0" w:lastRowFirstColumn="0" w:lastRowLastColumn="0"/>
                  </w:pPr>
                  <w:r>
                    <w:t>—</w:t>
                  </w:r>
                </w:p>
              </w:tc>
              <w:tc>
                <w:tcPr>
                  <w:tcW w:w="851" w:type="dxa"/>
                  <w:tcPrChange w:id="1785" w:author="Meg Walker" w:date="2026-01-12T17:52:00Z" w16du:dateUtc="2026-01-12T17:52:00Z">
                    <w:tcPr>
                      <w:tcW w:w="918" w:type="dxa"/>
                    </w:tcPr>
                  </w:tcPrChange>
                </w:tcPr>
                <w:p w14:paraId="51DD4D2E" w14:textId="77777777" w:rsidR="000E35CE" w:rsidRDefault="00D9434A">
                  <w:pPr>
                    <w:tabs>
                      <w:tab w:val="decimal" w:pos="314"/>
                    </w:tabs>
                    <w:cnfStyle w:val="000000100000" w:firstRow="0" w:lastRow="0" w:firstColumn="0" w:lastColumn="0" w:oddVBand="0" w:evenVBand="0" w:oddHBand="1" w:evenHBand="0" w:firstRowFirstColumn="0" w:firstRowLastColumn="0" w:lastRowFirstColumn="0" w:lastRowLastColumn="0"/>
                    <w:pPrChange w:id="1786" w:author="Meg Walker" w:date="2026-01-20T16:03:00Z" w16du:dateUtc="2026-01-20T16:03:00Z">
                      <w:pPr>
                        <w:jc w:val="center"/>
                        <w:cnfStyle w:val="000000100000" w:firstRow="0" w:lastRow="0" w:firstColumn="0" w:lastColumn="0" w:oddVBand="0" w:evenVBand="0" w:oddHBand="1" w:evenHBand="0" w:firstRowFirstColumn="0" w:firstRowLastColumn="0" w:lastRowFirstColumn="0" w:lastRowLastColumn="0"/>
                      </w:pPr>
                    </w:pPrChange>
                  </w:pPr>
                  <w:r>
                    <w:br/>
                  </w:r>
                </w:p>
              </w:tc>
              <w:tc>
                <w:tcPr>
                  <w:tcW w:w="850" w:type="dxa"/>
                  <w:tcPrChange w:id="1787" w:author="Meg Walker" w:date="2026-01-12T17:52:00Z" w16du:dateUtc="2026-01-12T17:52:00Z">
                    <w:tcPr>
                      <w:tcW w:w="917" w:type="dxa"/>
                      <w:gridSpan w:val="2"/>
                    </w:tcPr>
                  </w:tcPrChange>
                </w:tcPr>
                <w:p w14:paraId="51DD4D2F" w14:textId="77777777" w:rsidR="000E35CE" w:rsidRDefault="00D9434A">
                  <w:pPr>
                    <w:jc w:val="center"/>
                    <w:cnfStyle w:val="000000100000" w:firstRow="0" w:lastRow="0" w:firstColumn="0" w:lastColumn="0" w:oddVBand="0" w:evenVBand="0" w:oddHBand="1" w:evenHBand="0" w:firstRowFirstColumn="0" w:firstRowLastColumn="0" w:lastRowFirstColumn="0" w:lastRowLastColumn="0"/>
                  </w:pPr>
                  <w:r>
                    <w:t>—</w:t>
                  </w:r>
                </w:p>
              </w:tc>
              <w:tc>
                <w:tcPr>
                  <w:tcW w:w="851" w:type="dxa"/>
                  <w:tcPrChange w:id="1788" w:author="Meg Walker" w:date="2026-01-12T17:52:00Z" w16du:dateUtc="2026-01-12T17:52:00Z">
                    <w:tcPr>
                      <w:tcW w:w="918" w:type="dxa"/>
                    </w:tcPr>
                  </w:tcPrChange>
                </w:tcPr>
                <w:p w14:paraId="51DD4D30" w14:textId="77777777" w:rsidR="000E35CE" w:rsidRDefault="00D9434A">
                  <w:pPr>
                    <w:tabs>
                      <w:tab w:val="decimal" w:pos="315"/>
                    </w:tabs>
                    <w:cnfStyle w:val="000000100000" w:firstRow="0" w:lastRow="0" w:firstColumn="0" w:lastColumn="0" w:oddVBand="0" w:evenVBand="0" w:oddHBand="1" w:evenHBand="0" w:firstRowFirstColumn="0" w:firstRowLastColumn="0" w:lastRowFirstColumn="0" w:lastRowLastColumn="0"/>
                    <w:pPrChange w:id="1789" w:author="Meg Walker" w:date="2026-01-20T16:03:00Z" w16du:dateUtc="2026-01-20T16:03:00Z">
                      <w:pPr>
                        <w:jc w:val="center"/>
                        <w:cnfStyle w:val="000000100000" w:firstRow="0" w:lastRow="0" w:firstColumn="0" w:lastColumn="0" w:oddVBand="0" w:evenVBand="0" w:oddHBand="1" w:evenHBand="0" w:firstRowFirstColumn="0" w:firstRowLastColumn="0" w:lastRowFirstColumn="0" w:lastRowLastColumn="0"/>
                      </w:pPr>
                    </w:pPrChange>
                  </w:pPr>
                  <w:r>
                    <w:br/>
                  </w:r>
                </w:p>
              </w:tc>
            </w:tr>
            <w:tr w:rsidR="000E35CE" w14:paraId="51DD4D3B" w14:textId="77777777" w:rsidTr="005B4F71">
              <w:trPr>
                <w:cnfStyle w:val="000000010000" w:firstRow="0" w:lastRow="0" w:firstColumn="0" w:lastColumn="0" w:oddVBand="0" w:evenVBand="0" w:oddHBand="0" w:evenHBand="1" w:firstRowFirstColumn="0" w:firstRowLastColumn="0" w:lastRowFirstColumn="0" w:lastRowLastColumn="0"/>
                <w:trPrChange w:id="1790" w:author="Meg Walker" w:date="2026-01-12T17:52:00Z" w16du:dateUtc="2026-01-12T17:52:00Z">
                  <w:trPr>
                    <w:gridAfter w:val="0"/>
                  </w:trPr>
                </w:trPrChange>
              </w:trPr>
              <w:tc>
                <w:tcPr>
                  <w:tcW w:w="2013" w:type="dxa"/>
                  <w:tcPrChange w:id="1791" w:author="Meg Walker" w:date="2026-01-12T17:52:00Z" w16du:dateUtc="2026-01-12T17:52:00Z">
                    <w:tcPr>
                      <w:tcW w:w="1450" w:type="dxa"/>
                    </w:tcPr>
                  </w:tcPrChange>
                </w:tcPr>
                <w:p w14:paraId="51DD4D32" w14:textId="0FA3D22F" w:rsidR="000E35CE" w:rsidRPr="00343E7B" w:rsidRDefault="00D9434A">
                  <w:pPr>
                    <w:ind w:left="196"/>
                    <w:cnfStyle w:val="000000010000" w:firstRow="0" w:lastRow="0" w:firstColumn="0" w:lastColumn="0" w:oddVBand="0" w:evenVBand="0" w:oddHBand="0" w:evenHBand="1" w:firstRowFirstColumn="0" w:firstRowLastColumn="0" w:lastRowFirstColumn="0" w:lastRowLastColumn="0"/>
                    <w:rPr>
                      <w:b/>
                      <w:bCs/>
                    </w:rPr>
                    <w:pPrChange w:id="1792" w:author="Meg Walker" w:date="2026-01-20T16:02:00Z" w16du:dateUtc="2026-01-20T16:02:00Z">
                      <w:pPr>
                        <w:cnfStyle w:val="000000010000" w:firstRow="0" w:lastRow="0" w:firstColumn="0" w:lastColumn="0" w:oddVBand="0" w:evenVBand="0" w:oddHBand="0" w:evenHBand="1" w:firstRowFirstColumn="0" w:firstRowLastColumn="0" w:lastRowFirstColumn="0" w:lastRowLastColumn="0"/>
                      </w:pPr>
                    </w:pPrChange>
                  </w:pPr>
                  <w:del w:id="1793" w:author="Meg Walker" w:date="2026-01-12T17:50:00Z" w16du:dateUtc="2026-01-12T17:50:00Z">
                    <w:r w:rsidRPr="00343E7B" w:rsidDel="005B4F71">
                      <w:rPr>
                        <w:b/>
                        <w:bCs/>
                      </w:rPr>
                      <w:delText>    </w:delText>
                    </w:r>
                  </w:del>
                  <w:r w:rsidRPr="00343E7B">
                    <w:rPr>
                      <w:b/>
                      <w:bCs/>
                    </w:rPr>
                    <w:t>Lower-grade service class</w:t>
                  </w:r>
                </w:p>
              </w:tc>
              <w:tc>
                <w:tcPr>
                  <w:tcW w:w="850" w:type="dxa"/>
                  <w:tcPrChange w:id="1794" w:author="Meg Walker" w:date="2026-01-12T17:52:00Z" w16du:dateUtc="2026-01-12T17:52:00Z">
                    <w:tcPr>
                      <w:tcW w:w="917" w:type="dxa"/>
                      <w:gridSpan w:val="2"/>
                    </w:tcPr>
                  </w:tcPrChange>
                </w:tcPr>
                <w:p w14:paraId="51DD4D33" w14:textId="77777777" w:rsidR="000E35CE" w:rsidRDefault="00D9434A">
                  <w:pPr>
                    <w:tabs>
                      <w:tab w:val="decimal" w:pos="170"/>
                    </w:tabs>
                    <w:jc w:val="center"/>
                    <w:cnfStyle w:val="000000010000" w:firstRow="0" w:lastRow="0" w:firstColumn="0" w:lastColumn="0" w:oddVBand="0" w:evenVBand="0" w:oddHBand="0" w:evenHBand="1" w:firstRowFirstColumn="0" w:firstRowLastColumn="0" w:lastRowFirstColumn="0" w:lastRowLastColumn="0"/>
                    <w:pPrChange w:id="1795" w:author="Meg Walker" w:date="2026-01-20T16:08:00Z" w16du:dateUtc="2026-01-20T16:08:00Z">
                      <w:pPr>
                        <w:jc w:val="center"/>
                        <w:cnfStyle w:val="000000010000" w:firstRow="0" w:lastRow="0" w:firstColumn="0" w:lastColumn="0" w:oddVBand="0" w:evenVBand="0" w:oddHBand="0" w:evenHBand="1" w:firstRowFirstColumn="0" w:firstRowLastColumn="0" w:lastRowFirstColumn="0" w:lastRowLastColumn="0"/>
                      </w:pPr>
                    </w:pPrChange>
                  </w:pPr>
                  <w:r>
                    <w:t>1.35</w:t>
                  </w:r>
                </w:p>
              </w:tc>
              <w:tc>
                <w:tcPr>
                  <w:tcW w:w="851" w:type="dxa"/>
                  <w:tcPrChange w:id="1796" w:author="Meg Walker" w:date="2026-01-12T17:52:00Z" w16du:dateUtc="2026-01-12T17:52:00Z">
                    <w:tcPr>
                      <w:tcW w:w="918" w:type="dxa"/>
                    </w:tcPr>
                  </w:tcPrChange>
                </w:tcPr>
                <w:p w14:paraId="51DD4D34" w14:textId="77777777" w:rsidR="000E35CE" w:rsidRDefault="00D9434A">
                  <w:pPr>
                    <w:tabs>
                      <w:tab w:val="decimal" w:pos="171"/>
                    </w:tabs>
                    <w:cnfStyle w:val="000000010000" w:firstRow="0" w:lastRow="0" w:firstColumn="0" w:lastColumn="0" w:oddVBand="0" w:evenVBand="0" w:oddHBand="0" w:evenHBand="1" w:firstRowFirstColumn="0" w:firstRowLastColumn="0" w:lastRowFirstColumn="0" w:lastRowLastColumn="0"/>
                    <w:pPrChange w:id="1797" w:author="Meg Walker" w:date="2026-01-20T16:06:00Z" w16du:dateUtc="2026-01-20T16:06:00Z">
                      <w:pPr>
                        <w:jc w:val="center"/>
                        <w:cnfStyle w:val="000000010000" w:firstRow="0" w:lastRow="0" w:firstColumn="0" w:lastColumn="0" w:oddVBand="0" w:evenVBand="0" w:oddHBand="0" w:evenHBand="1" w:firstRowFirstColumn="0" w:firstRowLastColumn="0" w:lastRowFirstColumn="0" w:lastRowLastColumn="0"/>
                      </w:pPr>
                    </w:pPrChange>
                  </w:pPr>
                  <w:r>
                    <w:t>0.069</w:t>
                  </w:r>
                </w:p>
              </w:tc>
              <w:tc>
                <w:tcPr>
                  <w:tcW w:w="850" w:type="dxa"/>
                  <w:tcPrChange w:id="1798" w:author="Meg Walker" w:date="2026-01-12T17:52:00Z" w16du:dateUtc="2026-01-12T17:52:00Z">
                    <w:tcPr>
                      <w:tcW w:w="917" w:type="dxa"/>
                      <w:gridSpan w:val="2"/>
                    </w:tcPr>
                  </w:tcPrChange>
                </w:tcPr>
                <w:p w14:paraId="51DD4D35" w14:textId="77777777" w:rsidR="000E35CE" w:rsidRDefault="00D9434A">
                  <w:pPr>
                    <w:jc w:val="center"/>
                    <w:cnfStyle w:val="000000010000" w:firstRow="0" w:lastRow="0" w:firstColumn="0" w:lastColumn="0" w:oddVBand="0" w:evenVBand="0" w:oddHBand="0" w:evenHBand="1" w:firstRowFirstColumn="0" w:firstRowLastColumn="0" w:lastRowFirstColumn="0" w:lastRowLastColumn="0"/>
                  </w:pPr>
                  <w:r>
                    <w:t>1.64</w:t>
                  </w:r>
                </w:p>
              </w:tc>
              <w:tc>
                <w:tcPr>
                  <w:tcW w:w="851" w:type="dxa"/>
                  <w:tcPrChange w:id="1799" w:author="Meg Walker" w:date="2026-01-12T17:52:00Z" w16du:dateUtc="2026-01-12T17:52:00Z">
                    <w:tcPr>
                      <w:tcW w:w="918" w:type="dxa"/>
                    </w:tcPr>
                  </w:tcPrChange>
                </w:tcPr>
                <w:p w14:paraId="51DD4D36" w14:textId="77777777" w:rsidR="000E35CE" w:rsidRDefault="00D9434A">
                  <w:pPr>
                    <w:tabs>
                      <w:tab w:val="decimal" w:pos="313"/>
                    </w:tabs>
                    <w:cnfStyle w:val="000000010000" w:firstRow="0" w:lastRow="0" w:firstColumn="0" w:lastColumn="0" w:oddVBand="0" w:evenVBand="0" w:oddHBand="0" w:evenHBand="1" w:firstRowFirstColumn="0" w:firstRowLastColumn="0" w:lastRowFirstColumn="0" w:lastRowLastColumn="0"/>
                    <w:pPrChange w:id="1800" w:author="Meg Walker" w:date="2026-01-20T16:09:00Z" w16du:dateUtc="2026-01-20T16:09:00Z">
                      <w:pPr>
                        <w:jc w:val="center"/>
                        <w:cnfStyle w:val="000000010000" w:firstRow="0" w:lastRow="0" w:firstColumn="0" w:lastColumn="0" w:oddVBand="0" w:evenVBand="0" w:oddHBand="0" w:evenHBand="1" w:firstRowFirstColumn="0" w:firstRowLastColumn="0" w:lastRowFirstColumn="0" w:lastRowLastColumn="0"/>
                      </w:pPr>
                    </w:pPrChange>
                  </w:pPr>
                  <w:r>
                    <w:t>0.003</w:t>
                  </w:r>
                </w:p>
              </w:tc>
              <w:tc>
                <w:tcPr>
                  <w:tcW w:w="850" w:type="dxa"/>
                  <w:tcPrChange w:id="1801" w:author="Meg Walker" w:date="2026-01-12T17:52:00Z" w16du:dateUtc="2026-01-12T17:52:00Z">
                    <w:tcPr>
                      <w:tcW w:w="917" w:type="dxa"/>
                      <w:gridSpan w:val="2"/>
                    </w:tcPr>
                  </w:tcPrChange>
                </w:tcPr>
                <w:p w14:paraId="51DD4D37" w14:textId="77777777" w:rsidR="000E35CE" w:rsidRDefault="00D9434A">
                  <w:pPr>
                    <w:jc w:val="center"/>
                    <w:cnfStyle w:val="000000010000" w:firstRow="0" w:lastRow="0" w:firstColumn="0" w:lastColumn="0" w:oddVBand="0" w:evenVBand="0" w:oddHBand="0" w:evenHBand="1" w:firstRowFirstColumn="0" w:firstRowLastColumn="0" w:lastRowFirstColumn="0" w:lastRowLastColumn="0"/>
                  </w:pPr>
                  <w:r>
                    <w:t>1.70</w:t>
                  </w:r>
                </w:p>
              </w:tc>
              <w:tc>
                <w:tcPr>
                  <w:tcW w:w="851" w:type="dxa"/>
                  <w:tcPrChange w:id="1802" w:author="Meg Walker" w:date="2026-01-12T17:52:00Z" w16du:dateUtc="2026-01-12T17:52:00Z">
                    <w:tcPr>
                      <w:tcW w:w="918" w:type="dxa"/>
                    </w:tcPr>
                  </w:tcPrChange>
                </w:tcPr>
                <w:p w14:paraId="51DD4D38" w14:textId="77777777" w:rsidR="000E35CE" w:rsidRDefault="00D9434A">
                  <w:pPr>
                    <w:tabs>
                      <w:tab w:val="decimal" w:pos="314"/>
                    </w:tabs>
                    <w:cnfStyle w:val="000000010000" w:firstRow="0" w:lastRow="0" w:firstColumn="0" w:lastColumn="0" w:oddVBand="0" w:evenVBand="0" w:oddHBand="0" w:evenHBand="1" w:firstRowFirstColumn="0" w:firstRowLastColumn="0" w:lastRowFirstColumn="0" w:lastRowLastColumn="0"/>
                    <w:pPrChange w:id="1803" w:author="Meg Walker" w:date="2026-01-20T16:03:00Z" w16du:dateUtc="2026-01-20T16:03:00Z">
                      <w:pPr>
                        <w:jc w:val="center"/>
                        <w:cnfStyle w:val="000000010000" w:firstRow="0" w:lastRow="0" w:firstColumn="0" w:lastColumn="0" w:oddVBand="0" w:evenVBand="0" w:oddHBand="0" w:evenHBand="1" w:firstRowFirstColumn="0" w:firstRowLastColumn="0" w:lastRowFirstColumn="0" w:lastRowLastColumn="0"/>
                      </w:pPr>
                    </w:pPrChange>
                  </w:pPr>
                  <w:r>
                    <w:t>0.054</w:t>
                  </w:r>
                </w:p>
              </w:tc>
              <w:tc>
                <w:tcPr>
                  <w:tcW w:w="850" w:type="dxa"/>
                  <w:tcPrChange w:id="1804" w:author="Meg Walker" w:date="2026-01-12T17:52:00Z" w16du:dateUtc="2026-01-12T17:52:00Z">
                    <w:tcPr>
                      <w:tcW w:w="917" w:type="dxa"/>
                      <w:gridSpan w:val="2"/>
                    </w:tcPr>
                  </w:tcPrChange>
                </w:tcPr>
                <w:p w14:paraId="51DD4D39" w14:textId="77777777" w:rsidR="000E35CE" w:rsidRDefault="00D9434A">
                  <w:pPr>
                    <w:jc w:val="center"/>
                    <w:cnfStyle w:val="000000010000" w:firstRow="0" w:lastRow="0" w:firstColumn="0" w:lastColumn="0" w:oddVBand="0" w:evenVBand="0" w:oddHBand="0" w:evenHBand="1" w:firstRowFirstColumn="0" w:firstRowLastColumn="0" w:lastRowFirstColumn="0" w:lastRowLastColumn="0"/>
                  </w:pPr>
                  <w:r>
                    <w:t>0.86</w:t>
                  </w:r>
                </w:p>
              </w:tc>
              <w:tc>
                <w:tcPr>
                  <w:tcW w:w="851" w:type="dxa"/>
                  <w:tcPrChange w:id="1805" w:author="Meg Walker" w:date="2026-01-12T17:52:00Z" w16du:dateUtc="2026-01-12T17:52:00Z">
                    <w:tcPr>
                      <w:tcW w:w="918" w:type="dxa"/>
                    </w:tcPr>
                  </w:tcPrChange>
                </w:tcPr>
                <w:p w14:paraId="51DD4D3A" w14:textId="77777777" w:rsidR="000E35CE" w:rsidRDefault="00D9434A">
                  <w:pPr>
                    <w:tabs>
                      <w:tab w:val="decimal" w:pos="315"/>
                    </w:tabs>
                    <w:cnfStyle w:val="000000010000" w:firstRow="0" w:lastRow="0" w:firstColumn="0" w:lastColumn="0" w:oddVBand="0" w:evenVBand="0" w:oddHBand="0" w:evenHBand="1" w:firstRowFirstColumn="0" w:firstRowLastColumn="0" w:lastRowFirstColumn="0" w:lastRowLastColumn="0"/>
                    <w:pPrChange w:id="1806" w:author="Meg Walker" w:date="2026-01-20T16:03:00Z" w16du:dateUtc="2026-01-20T16:03:00Z">
                      <w:pPr>
                        <w:jc w:val="center"/>
                        <w:cnfStyle w:val="000000010000" w:firstRow="0" w:lastRow="0" w:firstColumn="0" w:lastColumn="0" w:oddVBand="0" w:evenVBand="0" w:oddHBand="0" w:evenHBand="1" w:firstRowFirstColumn="0" w:firstRowLastColumn="0" w:lastRowFirstColumn="0" w:lastRowLastColumn="0"/>
                      </w:pPr>
                    </w:pPrChange>
                  </w:pPr>
                  <w:r>
                    <w:t>0.5</w:t>
                  </w:r>
                </w:p>
              </w:tc>
            </w:tr>
            <w:tr w:rsidR="000E35CE" w14:paraId="51DD4D45" w14:textId="77777777" w:rsidTr="005B4F71">
              <w:trPr>
                <w:cnfStyle w:val="000000100000" w:firstRow="0" w:lastRow="0" w:firstColumn="0" w:lastColumn="0" w:oddVBand="0" w:evenVBand="0" w:oddHBand="1" w:evenHBand="0" w:firstRowFirstColumn="0" w:firstRowLastColumn="0" w:lastRowFirstColumn="0" w:lastRowLastColumn="0"/>
                <w:trPrChange w:id="1807" w:author="Meg Walker" w:date="2026-01-12T17:52:00Z" w16du:dateUtc="2026-01-12T17:52:00Z">
                  <w:trPr>
                    <w:gridAfter w:val="0"/>
                  </w:trPr>
                </w:trPrChange>
              </w:trPr>
              <w:tc>
                <w:tcPr>
                  <w:tcW w:w="2013" w:type="dxa"/>
                  <w:tcPrChange w:id="1808" w:author="Meg Walker" w:date="2026-01-12T17:52:00Z" w16du:dateUtc="2026-01-12T17:52:00Z">
                    <w:tcPr>
                      <w:tcW w:w="1450" w:type="dxa"/>
                    </w:tcPr>
                  </w:tcPrChange>
                </w:tcPr>
                <w:p w14:paraId="51DD4D3C" w14:textId="59C349E7" w:rsidR="000E35CE" w:rsidRPr="00343E7B" w:rsidRDefault="00D9434A">
                  <w:pPr>
                    <w:ind w:left="196"/>
                    <w:cnfStyle w:val="000000100000" w:firstRow="0" w:lastRow="0" w:firstColumn="0" w:lastColumn="0" w:oddVBand="0" w:evenVBand="0" w:oddHBand="1" w:evenHBand="0" w:firstRowFirstColumn="0" w:firstRowLastColumn="0" w:lastRowFirstColumn="0" w:lastRowLastColumn="0"/>
                    <w:rPr>
                      <w:b/>
                      <w:bCs/>
                    </w:rPr>
                    <w:pPrChange w:id="1809" w:author="Meg Walker" w:date="2026-01-20T16:02:00Z" w16du:dateUtc="2026-01-20T16:02:00Z">
                      <w:pPr>
                        <w:cnfStyle w:val="000000100000" w:firstRow="0" w:lastRow="0" w:firstColumn="0" w:lastColumn="0" w:oddVBand="0" w:evenVBand="0" w:oddHBand="1" w:evenHBand="0" w:firstRowFirstColumn="0" w:firstRowLastColumn="0" w:lastRowFirstColumn="0" w:lastRowLastColumn="0"/>
                      </w:pPr>
                    </w:pPrChange>
                  </w:pPr>
                  <w:del w:id="1810" w:author="Meg Walker" w:date="2026-01-12T17:50:00Z" w16du:dateUtc="2026-01-12T17:50:00Z">
                    <w:r w:rsidRPr="00343E7B" w:rsidDel="005B4F71">
                      <w:rPr>
                        <w:b/>
                        <w:bCs/>
                      </w:rPr>
                      <w:delText>    </w:delText>
                    </w:r>
                  </w:del>
                  <w:r w:rsidRPr="00343E7B">
                    <w:rPr>
                      <w:b/>
                      <w:bCs/>
                    </w:rPr>
                    <w:t>Small business owners</w:t>
                  </w:r>
                </w:p>
              </w:tc>
              <w:tc>
                <w:tcPr>
                  <w:tcW w:w="850" w:type="dxa"/>
                  <w:tcPrChange w:id="1811" w:author="Meg Walker" w:date="2026-01-12T17:52:00Z" w16du:dateUtc="2026-01-12T17:52:00Z">
                    <w:tcPr>
                      <w:tcW w:w="917" w:type="dxa"/>
                      <w:gridSpan w:val="2"/>
                    </w:tcPr>
                  </w:tcPrChange>
                </w:tcPr>
                <w:p w14:paraId="51DD4D3D" w14:textId="77777777" w:rsidR="000E35CE" w:rsidRDefault="00D9434A">
                  <w:pPr>
                    <w:tabs>
                      <w:tab w:val="decimal" w:pos="170"/>
                    </w:tabs>
                    <w:jc w:val="center"/>
                    <w:cnfStyle w:val="000000100000" w:firstRow="0" w:lastRow="0" w:firstColumn="0" w:lastColumn="0" w:oddVBand="0" w:evenVBand="0" w:oddHBand="1" w:evenHBand="0" w:firstRowFirstColumn="0" w:firstRowLastColumn="0" w:lastRowFirstColumn="0" w:lastRowLastColumn="0"/>
                    <w:pPrChange w:id="1812" w:author="Meg Walker" w:date="2026-01-20T16:08:00Z" w16du:dateUtc="2026-01-20T16:08:00Z">
                      <w:pPr>
                        <w:jc w:val="center"/>
                        <w:cnfStyle w:val="000000100000" w:firstRow="0" w:lastRow="0" w:firstColumn="0" w:lastColumn="0" w:oddVBand="0" w:evenVBand="0" w:oddHBand="1" w:evenHBand="0" w:firstRowFirstColumn="0" w:firstRowLastColumn="0" w:lastRowFirstColumn="0" w:lastRowLastColumn="0"/>
                      </w:pPr>
                    </w:pPrChange>
                  </w:pPr>
                  <w:r>
                    <w:t>0.81</w:t>
                  </w:r>
                </w:p>
              </w:tc>
              <w:tc>
                <w:tcPr>
                  <w:tcW w:w="851" w:type="dxa"/>
                  <w:tcPrChange w:id="1813" w:author="Meg Walker" w:date="2026-01-12T17:52:00Z" w16du:dateUtc="2026-01-12T17:52:00Z">
                    <w:tcPr>
                      <w:tcW w:w="918" w:type="dxa"/>
                    </w:tcPr>
                  </w:tcPrChange>
                </w:tcPr>
                <w:p w14:paraId="51DD4D3E" w14:textId="77777777" w:rsidR="000E35CE" w:rsidRDefault="00D9434A">
                  <w:pPr>
                    <w:tabs>
                      <w:tab w:val="decimal" w:pos="171"/>
                    </w:tabs>
                    <w:cnfStyle w:val="000000100000" w:firstRow="0" w:lastRow="0" w:firstColumn="0" w:lastColumn="0" w:oddVBand="0" w:evenVBand="0" w:oddHBand="1" w:evenHBand="0" w:firstRowFirstColumn="0" w:firstRowLastColumn="0" w:lastRowFirstColumn="0" w:lastRowLastColumn="0"/>
                    <w:pPrChange w:id="1814" w:author="Meg Walker" w:date="2026-01-20T16:06:00Z" w16du:dateUtc="2026-01-20T16:06:00Z">
                      <w:pPr>
                        <w:jc w:val="center"/>
                        <w:cnfStyle w:val="000000100000" w:firstRow="0" w:lastRow="0" w:firstColumn="0" w:lastColumn="0" w:oddVBand="0" w:evenVBand="0" w:oddHBand="1" w:evenHBand="0" w:firstRowFirstColumn="0" w:firstRowLastColumn="0" w:lastRowFirstColumn="0" w:lastRowLastColumn="0"/>
                      </w:pPr>
                    </w:pPrChange>
                  </w:pPr>
                  <w:r>
                    <w:t>0.2</w:t>
                  </w:r>
                </w:p>
              </w:tc>
              <w:tc>
                <w:tcPr>
                  <w:tcW w:w="850" w:type="dxa"/>
                  <w:tcPrChange w:id="1815" w:author="Meg Walker" w:date="2026-01-12T17:52:00Z" w16du:dateUtc="2026-01-12T17:52:00Z">
                    <w:tcPr>
                      <w:tcW w:w="917" w:type="dxa"/>
                      <w:gridSpan w:val="2"/>
                    </w:tcPr>
                  </w:tcPrChange>
                </w:tcPr>
                <w:p w14:paraId="51DD4D3F" w14:textId="77777777" w:rsidR="000E35CE" w:rsidRDefault="00D9434A">
                  <w:pPr>
                    <w:jc w:val="center"/>
                    <w:cnfStyle w:val="000000100000" w:firstRow="0" w:lastRow="0" w:firstColumn="0" w:lastColumn="0" w:oddVBand="0" w:evenVBand="0" w:oddHBand="1" w:evenHBand="0" w:firstRowFirstColumn="0" w:firstRowLastColumn="0" w:lastRowFirstColumn="0" w:lastRowLastColumn="0"/>
                  </w:pPr>
                  <w:r>
                    <w:t>1.88</w:t>
                  </w:r>
                </w:p>
              </w:tc>
              <w:tc>
                <w:tcPr>
                  <w:tcW w:w="851" w:type="dxa"/>
                  <w:tcPrChange w:id="1816" w:author="Meg Walker" w:date="2026-01-12T17:52:00Z" w16du:dateUtc="2026-01-12T17:52:00Z">
                    <w:tcPr>
                      <w:tcW w:w="918" w:type="dxa"/>
                    </w:tcPr>
                  </w:tcPrChange>
                </w:tcPr>
                <w:p w14:paraId="51DD4D40" w14:textId="77777777" w:rsidR="000E35CE" w:rsidRDefault="00D9434A">
                  <w:pPr>
                    <w:tabs>
                      <w:tab w:val="decimal" w:pos="313"/>
                    </w:tabs>
                    <w:cnfStyle w:val="000000100000" w:firstRow="0" w:lastRow="0" w:firstColumn="0" w:lastColumn="0" w:oddVBand="0" w:evenVBand="0" w:oddHBand="1" w:evenHBand="0" w:firstRowFirstColumn="0" w:firstRowLastColumn="0" w:lastRowFirstColumn="0" w:lastRowLastColumn="0"/>
                    <w:pPrChange w:id="1817" w:author="Meg Walker" w:date="2026-01-20T16:09:00Z" w16du:dateUtc="2026-01-20T16:09:00Z">
                      <w:pPr>
                        <w:jc w:val="center"/>
                        <w:cnfStyle w:val="000000100000" w:firstRow="0" w:lastRow="0" w:firstColumn="0" w:lastColumn="0" w:oddVBand="0" w:evenVBand="0" w:oddHBand="1" w:evenHBand="0" w:firstRowFirstColumn="0" w:firstRowLastColumn="0" w:lastRowFirstColumn="0" w:lastRowLastColumn="0"/>
                      </w:pPr>
                    </w:pPrChange>
                  </w:pPr>
                  <w:r>
                    <w:t>0.001</w:t>
                  </w:r>
                </w:p>
              </w:tc>
              <w:tc>
                <w:tcPr>
                  <w:tcW w:w="850" w:type="dxa"/>
                  <w:tcPrChange w:id="1818" w:author="Meg Walker" w:date="2026-01-12T17:52:00Z" w16du:dateUtc="2026-01-12T17:52:00Z">
                    <w:tcPr>
                      <w:tcW w:w="917" w:type="dxa"/>
                      <w:gridSpan w:val="2"/>
                    </w:tcPr>
                  </w:tcPrChange>
                </w:tcPr>
                <w:p w14:paraId="51DD4D41" w14:textId="77777777" w:rsidR="000E35CE" w:rsidRDefault="00D9434A">
                  <w:pPr>
                    <w:jc w:val="center"/>
                    <w:cnfStyle w:val="000000100000" w:firstRow="0" w:lastRow="0" w:firstColumn="0" w:lastColumn="0" w:oddVBand="0" w:evenVBand="0" w:oddHBand="1" w:evenHBand="0" w:firstRowFirstColumn="0" w:firstRowLastColumn="0" w:lastRowFirstColumn="0" w:lastRowLastColumn="0"/>
                  </w:pPr>
                  <w:r>
                    <w:t>3.08</w:t>
                  </w:r>
                </w:p>
              </w:tc>
              <w:tc>
                <w:tcPr>
                  <w:tcW w:w="851" w:type="dxa"/>
                  <w:tcPrChange w:id="1819" w:author="Meg Walker" w:date="2026-01-12T17:52:00Z" w16du:dateUtc="2026-01-12T17:52:00Z">
                    <w:tcPr>
                      <w:tcW w:w="918" w:type="dxa"/>
                    </w:tcPr>
                  </w:tcPrChange>
                </w:tcPr>
                <w:p w14:paraId="51DD4D42" w14:textId="77777777" w:rsidR="000E35CE" w:rsidRDefault="00D9434A">
                  <w:pPr>
                    <w:tabs>
                      <w:tab w:val="decimal" w:pos="314"/>
                    </w:tabs>
                    <w:cnfStyle w:val="000000100000" w:firstRow="0" w:lastRow="0" w:firstColumn="0" w:lastColumn="0" w:oddVBand="0" w:evenVBand="0" w:oddHBand="1" w:evenHBand="0" w:firstRowFirstColumn="0" w:firstRowLastColumn="0" w:lastRowFirstColumn="0" w:lastRowLastColumn="0"/>
                    <w:pPrChange w:id="1820" w:author="Meg Walker" w:date="2026-01-20T16:03:00Z" w16du:dateUtc="2026-01-20T16:03:00Z">
                      <w:pPr>
                        <w:jc w:val="center"/>
                        <w:cnfStyle w:val="000000100000" w:firstRow="0" w:lastRow="0" w:firstColumn="0" w:lastColumn="0" w:oddVBand="0" w:evenVBand="0" w:oddHBand="1" w:evenHBand="0" w:firstRowFirstColumn="0" w:firstRowLastColumn="0" w:lastRowFirstColumn="0" w:lastRowLastColumn="0"/>
                      </w:pPr>
                    </w:pPrChange>
                  </w:pPr>
                  <w:r>
                    <w:t>&lt;0.001</w:t>
                  </w:r>
                </w:p>
              </w:tc>
              <w:tc>
                <w:tcPr>
                  <w:tcW w:w="850" w:type="dxa"/>
                  <w:tcPrChange w:id="1821" w:author="Meg Walker" w:date="2026-01-12T17:52:00Z" w16du:dateUtc="2026-01-12T17:52:00Z">
                    <w:tcPr>
                      <w:tcW w:w="917" w:type="dxa"/>
                      <w:gridSpan w:val="2"/>
                    </w:tcPr>
                  </w:tcPrChange>
                </w:tcPr>
                <w:p w14:paraId="51DD4D43" w14:textId="77777777" w:rsidR="000E35CE" w:rsidRDefault="00D9434A">
                  <w:pPr>
                    <w:jc w:val="center"/>
                    <w:cnfStyle w:val="000000100000" w:firstRow="0" w:lastRow="0" w:firstColumn="0" w:lastColumn="0" w:oddVBand="0" w:evenVBand="0" w:oddHBand="1" w:evenHBand="0" w:firstRowFirstColumn="0" w:firstRowLastColumn="0" w:lastRowFirstColumn="0" w:lastRowLastColumn="0"/>
                  </w:pPr>
                  <w:r>
                    <w:t>1.14</w:t>
                  </w:r>
                </w:p>
              </w:tc>
              <w:tc>
                <w:tcPr>
                  <w:tcW w:w="851" w:type="dxa"/>
                  <w:tcPrChange w:id="1822" w:author="Meg Walker" w:date="2026-01-12T17:52:00Z" w16du:dateUtc="2026-01-12T17:52:00Z">
                    <w:tcPr>
                      <w:tcW w:w="918" w:type="dxa"/>
                    </w:tcPr>
                  </w:tcPrChange>
                </w:tcPr>
                <w:p w14:paraId="51DD4D44" w14:textId="77777777" w:rsidR="000E35CE" w:rsidRDefault="00D9434A">
                  <w:pPr>
                    <w:tabs>
                      <w:tab w:val="decimal" w:pos="315"/>
                    </w:tabs>
                    <w:cnfStyle w:val="000000100000" w:firstRow="0" w:lastRow="0" w:firstColumn="0" w:lastColumn="0" w:oddVBand="0" w:evenVBand="0" w:oddHBand="1" w:evenHBand="0" w:firstRowFirstColumn="0" w:firstRowLastColumn="0" w:lastRowFirstColumn="0" w:lastRowLastColumn="0"/>
                    <w:pPrChange w:id="1823" w:author="Meg Walker" w:date="2026-01-20T16:03:00Z" w16du:dateUtc="2026-01-20T16:03:00Z">
                      <w:pPr>
                        <w:jc w:val="center"/>
                        <w:cnfStyle w:val="000000100000" w:firstRow="0" w:lastRow="0" w:firstColumn="0" w:lastColumn="0" w:oddVBand="0" w:evenVBand="0" w:oddHBand="1" w:evenHBand="0" w:firstRowFirstColumn="0" w:firstRowLastColumn="0" w:lastRowFirstColumn="0" w:lastRowLastColumn="0"/>
                      </w:pPr>
                    </w:pPrChange>
                  </w:pPr>
                  <w:r>
                    <w:t>0.5</w:t>
                  </w:r>
                </w:p>
              </w:tc>
            </w:tr>
            <w:tr w:rsidR="000E35CE" w14:paraId="51DD4D4F" w14:textId="77777777" w:rsidTr="005B4F71">
              <w:trPr>
                <w:cnfStyle w:val="000000010000" w:firstRow="0" w:lastRow="0" w:firstColumn="0" w:lastColumn="0" w:oddVBand="0" w:evenVBand="0" w:oddHBand="0" w:evenHBand="1" w:firstRowFirstColumn="0" w:firstRowLastColumn="0" w:lastRowFirstColumn="0" w:lastRowLastColumn="0"/>
                <w:trPrChange w:id="1824" w:author="Meg Walker" w:date="2026-01-12T17:52:00Z" w16du:dateUtc="2026-01-12T17:52:00Z">
                  <w:trPr>
                    <w:gridAfter w:val="0"/>
                  </w:trPr>
                </w:trPrChange>
              </w:trPr>
              <w:tc>
                <w:tcPr>
                  <w:tcW w:w="2013" w:type="dxa"/>
                  <w:tcPrChange w:id="1825" w:author="Meg Walker" w:date="2026-01-12T17:52:00Z" w16du:dateUtc="2026-01-12T17:52:00Z">
                    <w:tcPr>
                      <w:tcW w:w="1450" w:type="dxa"/>
                    </w:tcPr>
                  </w:tcPrChange>
                </w:tcPr>
                <w:p w14:paraId="51DD4D46" w14:textId="5E2ADF48" w:rsidR="000E35CE" w:rsidRPr="00343E7B" w:rsidRDefault="00D9434A">
                  <w:pPr>
                    <w:ind w:firstLine="196"/>
                    <w:cnfStyle w:val="000000010000" w:firstRow="0" w:lastRow="0" w:firstColumn="0" w:lastColumn="0" w:oddVBand="0" w:evenVBand="0" w:oddHBand="0" w:evenHBand="1" w:firstRowFirstColumn="0" w:firstRowLastColumn="0" w:lastRowFirstColumn="0" w:lastRowLastColumn="0"/>
                    <w:rPr>
                      <w:b/>
                      <w:bCs/>
                    </w:rPr>
                    <w:pPrChange w:id="1826" w:author="Meg Walker" w:date="2026-01-12T17:50:00Z" w16du:dateUtc="2026-01-12T17:50:00Z">
                      <w:pPr>
                        <w:cnfStyle w:val="000000010000" w:firstRow="0" w:lastRow="0" w:firstColumn="0" w:lastColumn="0" w:oddVBand="0" w:evenVBand="0" w:oddHBand="0" w:evenHBand="1" w:firstRowFirstColumn="0" w:firstRowLastColumn="0" w:lastRowFirstColumn="0" w:lastRowLastColumn="0"/>
                      </w:pPr>
                    </w:pPrChange>
                  </w:pPr>
                  <w:del w:id="1827" w:author="Meg Walker" w:date="2026-01-12T17:50:00Z" w16du:dateUtc="2026-01-12T17:50:00Z">
                    <w:r w:rsidRPr="00343E7B" w:rsidDel="005B4F71">
                      <w:rPr>
                        <w:b/>
                        <w:bCs/>
                      </w:rPr>
                      <w:delText>    </w:delText>
                    </w:r>
                  </w:del>
                  <w:r w:rsidRPr="00343E7B">
                    <w:rPr>
                      <w:b/>
                      <w:bCs/>
                    </w:rPr>
                    <w:t>Skilled workers</w:t>
                  </w:r>
                </w:p>
              </w:tc>
              <w:tc>
                <w:tcPr>
                  <w:tcW w:w="850" w:type="dxa"/>
                  <w:tcPrChange w:id="1828" w:author="Meg Walker" w:date="2026-01-12T17:52:00Z" w16du:dateUtc="2026-01-12T17:52:00Z">
                    <w:tcPr>
                      <w:tcW w:w="917" w:type="dxa"/>
                      <w:gridSpan w:val="2"/>
                    </w:tcPr>
                  </w:tcPrChange>
                </w:tcPr>
                <w:p w14:paraId="51DD4D47" w14:textId="77777777" w:rsidR="000E35CE" w:rsidRDefault="00D9434A">
                  <w:pPr>
                    <w:tabs>
                      <w:tab w:val="decimal" w:pos="170"/>
                    </w:tabs>
                    <w:jc w:val="center"/>
                    <w:cnfStyle w:val="000000010000" w:firstRow="0" w:lastRow="0" w:firstColumn="0" w:lastColumn="0" w:oddVBand="0" w:evenVBand="0" w:oddHBand="0" w:evenHBand="1" w:firstRowFirstColumn="0" w:firstRowLastColumn="0" w:lastRowFirstColumn="0" w:lastRowLastColumn="0"/>
                    <w:pPrChange w:id="1829" w:author="Meg Walker" w:date="2026-01-20T16:08:00Z" w16du:dateUtc="2026-01-20T16:08:00Z">
                      <w:pPr>
                        <w:jc w:val="center"/>
                        <w:cnfStyle w:val="000000010000" w:firstRow="0" w:lastRow="0" w:firstColumn="0" w:lastColumn="0" w:oddVBand="0" w:evenVBand="0" w:oddHBand="0" w:evenHBand="1" w:firstRowFirstColumn="0" w:firstRowLastColumn="0" w:lastRowFirstColumn="0" w:lastRowLastColumn="0"/>
                      </w:pPr>
                    </w:pPrChange>
                  </w:pPr>
                  <w:r>
                    <w:t>1.17</w:t>
                  </w:r>
                </w:p>
              </w:tc>
              <w:tc>
                <w:tcPr>
                  <w:tcW w:w="851" w:type="dxa"/>
                  <w:tcPrChange w:id="1830" w:author="Meg Walker" w:date="2026-01-12T17:52:00Z" w16du:dateUtc="2026-01-12T17:52:00Z">
                    <w:tcPr>
                      <w:tcW w:w="918" w:type="dxa"/>
                    </w:tcPr>
                  </w:tcPrChange>
                </w:tcPr>
                <w:p w14:paraId="51DD4D48" w14:textId="77777777" w:rsidR="000E35CE" w:rsidRDefault="00D9434A">
                  <w:pPr>
                    <w:tabs>
                      <w:tab w:val="decimal" w:pos="171"/>
                    </w:tabs>
                    <w:cnfStyle w:val="000000010000" w:firstRow="0" w:lastRow="0" w:firstColumn="0" w:lastColumn="0" w:oddVBand="0" w:evenVBand="0" w:oddHBand="0" w:evenHBand="1" w:firstRowFirstColumn="0" w:firstRowLastColumn="0" w:lastRowFirstColumn="0" w:lastRowLastColumn="0"/>
                    <w:pPrChange w:id="1831" w:author="Meg Walker" w:date="2026-01-20T16:06:00Z" w16du:dateUtc="2026-01-20T16:06:00Z">
                      <w:pPr>
                        <w:jc w:val="center"/>
                        <w:cnfStyle w:val="000000010000" w:firstRow="0" w:lastRow="0" w:firstColumn="0" w:lastColumn="0" w:oddVBand="0" w:evenVBand="0" w:oddHBand="0" w:evenHBand="1" w:firstRowFirstColumn="0" w:firstRowLastColumn="0" w:lastRowFirstColumn="0" w:lastRowLastColumn="0"/>
                      </w:pPr>
                    </w:pPrChange>
                  </w:pPr>
                  <w:r>
                    <w:t>0.3</w:t>
                  </w:r>
                </w:p>
              </w:tc>
              <w:tc>
                <w:tcPr>
                  <w:tcW w:w="850" w:type="dxa"/>
                  <w:tcPrChange w:id="1832" w:author="Meg Walker" w:date="2026-01-12T17:52:00Z" w16du:dateUtc="2026-01-12T17:52:00Z">
                    <w:tcPr>
                      <w:tcW w:w="917" w:type="dxa"/>
                      <w:gridSpan w:val="2"/>
                    </w:tcPr>
                  </w:tcPrChange>
                </w:tcPr>
                <w:p w14:paraId="51DD4D49" w14:textId="77777777" w:rsidR="000E35CE" w:rsidRDefault="00D9434A">
                  <w:pPr>
                    <w:jc w:val="center"/>
                    <w:cnfStyle w:val="000000010000" w:firstRow="0" w:lastRow="0" w:firstColumn="0" w:lastColumn="0" w:oddVBand="0" w:evenVBand="0" w:oddHBand="0" w:evenHBand="1" w:firstRowFirstColumn="0" w:firstRowLastColumn="0" w:lastRowFirstColumn="0" w:lastRowLastColumn="0"/>
                  </w:pPr>
                  <w:r>
                    <w:t>1.83</w:t>
                  </w:r>
                </w:p>
              </w:tc>
              <w:tc>
                <w:tcPr>
                  <w:tcW w:w="851" w:type="dxa"/>
                  <w:tcPrChange w:id="1833" w:author="Meg Walker" w:date="2026-01-12T17:52:00Z" w16du:dateUtc="2026-01-12T17:52:00Z">
                    <w:tcPr>
                      <w:tcW w:w="918" w:type="dxa"/>
                    </w:tcPr>
                  </w:tcPrChange>
                </w:tcPr>
                <w:p w14:paraId="51DD4D4A" w14:textId="77777777" w:rsidR="000E35CE" w:rsidRDefault="00D9434A">
                  <w:pPr>
                    <w:tabs>
                      <w:tab w:val="decimal" w:pos="313"/>
                    </w:tabs>
                    <w:cnfStyle w:val="000000010000" w:firstRow="0" w:lastRow="0" w:firstColumn="0" w:lastColumn="0" w:oddVBand="0" w:evenVBand="0" w:oddHBand="0" w:evenHBand="1" w:firstRowFirstColumn="0" w:firstRowLastColumn="0" w:lastRowFirstColumn="0" w:lastRowLastColumn="0"/>
                    <w:pPrChange w:id="1834" w:author="Meg Walker" w:date="2026-01-20T16:09:00Z" w16du:dateUtc="2026-01-20T16:09:00Z">
                      <w:pPr>
                        <w:jc w:val="center"/>
                        <w:cnfStyle w:val="000000010000" w:firstRow="0" w:lastRow="0" w:firstColumn="0" w:lastColumn="0" w:oddVBand="0" w:evenVBand="0" w:oddHBand="0" w:evenHBand="1" w:firstRowFirstColumn="0" w:firstRowLastColumn="0" w:lastRowFirstColumn="0" w:lastRowLastColumn="0"/>
                      </w:pPr>
                    </w:pPrChange>
                  </w:pPr>
                  <w:r>
                    <w:t>&lt;0.001</w:t>
                  </w:r>
                </w:p>
              </w:tc>
              <w:tc>
                <w:tcPr>
                  <w:tcW w:w="850" w:type="dxa"/>
                  <w:tcPrChange w:id="1835" w:author="Meg Walker" w:date="2026-01-12T17:52:00Z" w16du:dateUtc="2026-01-12T17:52:00Z">
                    <w:tcPr>
                      <w:tcW w:w="917" w:type="dxa"/>
                      <w:gridSpan w:val="2"/>
                    </w:tcPr>
                  </w:tcPrChange>
                </w:tcPr>
                <w:p w14:paraId="51DD4D4B" w14:textId="77777777" w:rsidR="000E35CE" w:rsidRDefault="00D9434A">
                  <w:pPr>
                    <w:jc w:val="center"/>
                    <w:cnfStyle w:val="000000010000" w:firstRow="0" w:lastRow="0" w:firstColumn="0" w:lastColumn="0" w:oddVBand="0" w:evenVBand="0" w:oddHBand="0" w:evenHBand="1" w:firstRowFirstColumn="0" w:firstRowLastColumn="0" w:lastRowFirstColumn="0" w:lastRowLastColumn="0"/>
                  </w:pPr>
                  <w:r>
                    <w:t>2.08</w:t>
                  </w:r>
                </w:p>
              </w:tc>
              <w:tc>
                <w:tcPr>
                  <w:tcW w:w="851" w:type="dxa"/>
                  <w:tcPrChange w:id="1836" w:author="Meg Walker" w:date="2026-01-12T17:52:00Z" w16du:dateUtc="2026-01-12T17:52:00Z">
                    <w:tcPr>
                      <w:tcW w:w="918" w:type="dxa"/>
                    </w:tcPr>
                  </w:tcPrChange>
                </w:tcPr>
                <w:p w14:paraId="51DD4D4C" w14:textId="77777777" w:rsidR="000E35CE" w:rsidRDefault="00D9434A">
                  <w:pPr>
                    <w:tabs>
                      <w:tab w:val="decimal" w:pos="314"/>
                    </w:tabs>
                    <w:cnfStyle w:val="000000010000" w:firstRow="0" w:lastRow="0" w:firstColumn="0" w:lastColumn="0" w:oddVBand="0" w:evenVBand="0" w:oddHBand="0" w:evenHBand="1" w:firstRowFirstColumn="0" w:firstRowLastColumn="0" w:lastRowFirstColumn="0" w:lastRowLastColumn="0"/>
                    <w:pPrChange w:id="1837" w:author="Meg Walker" w:date="2026-01-20T16:03:00Z" w16du:dateUtc="2026-01-20T16:03:00Z">
                      <w:pPr>
                        <w:jc w:val="center"/>
                        <w:cnfStyle w:val="000000010000" w:firstRow="0" w:lastRow="0" w:firstColumn="0" w:lastColumn="0" w:oddVBand="0" w:evenVBand="0" w:oddHBand="0" w:evenHBand="1" w:firstRowFirstColumn="0" w:firstRowLastColumn="0" w:lastRowFirstColumn="0" w:lastRowLastColumn="0"/>
                      </w:pPr>
                    </w:pPrChange>
                  </w:pPr>
                  <w:r>
                    <w:t>0.002</w:t>
                  </w:r>
                </w:p>
              </w:tc>
              <w:tc>
                <w:tcPr>
                  <w:tcW w:w="850" w:type="dxa"/>
                  <w:tcPrChange w:id="1838" w:author="Meg Walker" w:date="2026-01-12T17:52:00Z" w16du:dateUtc="2026-01-12T17:52:00Z">
                    <w:tcPr>
                      <w:tcW w:w="917" w:type="dxa"/>
                      <w:gridSpan w:val="2"/>
                    </w:tcPr>
                  </w:tcPrChange>
                </w:tcPr>
                <w:p w14:paraId="51DD4D4D" w14:textId="77777777" w:rsidR="000E35CE" w:rsidRDefault="00D9434A">
                  <w:pPr>
                    <w:jc w:val="center"/>
                    <w:cnfStyle w:val="000000010000" w:firstRow="0" w:lastRow="0" w:firstColumn="0" w:lastColumn="0" w:oddVBand="0" w:evenVBand="0" w:oddHBand="0" w:evenHBand="1" w:firstRowFirstColumn="0" w:firstRowLastColumn="0" w:lastRowFirstColumn="0" w:lastRowLastColumn="0"/>
                  </w:pPr>
                  <w:r>
                    <w:t>0.69</w:t>
                  </w:r>
                </w:p>
              </w:tc>
              <w:tc>
                <w:tcPr>
                  <w:tcW w:w="851" w:type="dxa"/>
                  <w:tcPrChange w:id="1839" w:author="Meg Walker" w:date="2026-01-12T17:52:00Z" w16du:dateUtc="2026-01-12T17:52:00Z">
                    <w:tcPr>
                      <w:tcW w:w="918" w:type="dxa"/>
                    </w:tcPr>
                  </w:tcPrChange>
                </w:tcPr>
                <w:p w14:paraId="51DD4D4E" w14:textId="77777777" w:rsidR="000E35CE" w:rsidRDefault="00D9434A">
                  <w:pPr>
                    <w:tabs>
                      <w:tab w:val="decimal" w:pos="315"/>
                    </w:tabs>
                    <w:cnfStyle w:val="000000010000" w:firstRow="0" w:lastRow="0" w:firstColumn="0" w:lastColumn="0" w:oddVBand="0" w:evenVBand="0" w:oddHBand="0" w:evenHBand="1" w:firstRowFirstColumn="0" w:firstRowLastColumn="0" w:lastRowFirstColumn="0" w:lastRowLastColumn="0"/>
                    <w:pPrChange w:id="1840" w:author="Meg Walker" w:date="2026-01-20T16:04:00Z" w16du:dateUtc="2026-01-20T16:04:00Z">
                      <w:pPr>
                        <w:jc w:val="center"/>
                        <w:cnfStyle w:val="000000010000" w:firstRow="0" w:lastRow="0" w:firstColumn="0" w:lastColumn="0" w:oddVBand="0" w:evenVBand="0" w:oddHBand="0" w:evenHBand="1" w:firstRowFirstColumn="0" w:firstRowLastColumn="0" w:lastRowFirstColumn="0" w:lastRowLastColumn="0"/>
                      </w:pPr>
                    </w:pPrChange>
                  </w:pPr>
                  <w:r>
                    <w:t>0.080</w:t>
                  </w:r>
                </w:p>
              </w:tc>
            </w:tr>
            <w:tr w:rsidR="000E35CE" w14:paraId="51DD4D59" w14:textId="77777777" w:rsidTr="005B4F71">
              <w:trPr>
                <w:cnfStyle w:val="000000100000" w:firstRow="0" w:lastRow="0" w:firstColumn="0" w:lastColumn="0" w:oddVBand="0" w:evenVBand="0" w:oddHBand="1" w:evenHBand="0" w:firstRowFirstColumn="0" w:firstRowLastColumn="0" w:lastRowFirstColumn="0" w:lastRowLastColumn="0"/>
                <w:trPrChange w:id="1841" w:author="Meg Walker" w:date="2026-01-12T17:52:00Z" w16du:dateUtc="2026-01-12T17:52:00Z">
                  <w:trPr>
                    <w:gridAfter w:val="0"/>
                  </w:trPr>
                </w:trPrChange>
              </w:trPr>
              <w:tc>
                <w:tcPr>
                  <w:tcW w:w="2013" w:type="dxa"/>
                  <w:tcPrChange w:id="1842" w:author="Meg Walker" w:date="2026-01-12T17:52:00Z" w16du:dateUtc="2026-01-12T17:52:00Z">
                    <w:tcPr>
                      <w:tcW w:w="1450" w:type="dxa"/>
                    </w:tcPr>
                  </w:tcPrChange>
                </w:tcPr>
                <w:p w14:paraId="51DD4D50" w14:textId="35D1B3CC" w:rsidR="000E35CE" w:rsidRPr="00343E7B" w:rsidRDefault="00D9434A">
                  <w:pPr>
                    <w:ind w:firstLine="196"/>
                    <w:cnfStyle w:val="000000100000" w:firstRow="0" w:lastRow="0" w:firstColumn="0" w:lastColumn="0" w:oddVBand="0" w:evenVBand="0" w:oddHBand="1" w:evenHBand="0" w:firstRowFirstColumn="0" w:firstRowLastColumn="0" w:lastRowFirstColumn="0" w:lastRowLastColumn="0"/>
                    <w:rPr>
                      <w:b/>
                      <w:bCs/>
                    </w:rPr>
                    <w:pPrChange w:id="1843" w:author="Meg Walker" w:date="2026-01-12T17:50:00Z" w16du:dateUtc="2026-01-12T17:50:00Z">
                      <w:pPr>
                        <w:cnfStyle w:val="000000100000" w:firstRow="0" w:lastRow="0" w:firstColumn="0" w:lastColumn="0" w:oddVBand="0" w:evenVBand="0" w:oddHBand="1" w:evenHBand="0" w:firstRowFirstColumn="0" w:firstRowLastColumn="0" w:lastRowFirstColumn="0" w:lastRowLastColumn="0"/>
                      </w:pPr>
                    </w:pPrChange>
                  </w:pPr>
                  <w:del w:id="1844" w:author="Meg Walker" w:date="2026-01-12T17:50:00Z" w16du:dateUtc="2026-01-12T17:50:00Z">
                    <w:r w:rsidRPr="00343E7B" w:rsidDel="005B4F71">
                      <w:rPr>
                        <w:b/>
                        <w:bCs/>
                      </w:rPr>
                      <w:delText>    </w:delText>
                    </w:r>
                  </w:del>
                  <w:r w:rsidRPr="00343E7B">
                    <w:rPr>
                      <w:b/>
                      <w:bCs/>
                    </w:rPr>
                    <w:t>Unskilled workers</w:t>
                  </w:r>
                </w:p>
              </w:tc>
              <w:tc>
                <w:tcPr>
                  <w:tcW w:w="850" w:type="dxa"/>
                  <w:tcPrChange w:id="1845" w:author="Meg Walker" w:date="2026-01-12T17:52:00Z" w16du:dateUtc="2026-01-12T17:52:00Z">
                    <w:tcPr>
                      <w:tcW w:w="917" w:type="dxa"/>
                      <w:gridSpan w:val="2"/>
                    </w:tcPr>
                  </w:tcPrChange>
                </w:tcPr>
                <w:p w14:paraId="51DD4D51" w14:textId="77777777" w:rsidR="000E35CE" w:rsidRDefault="00D9434A">
                  <w:pPr>
                    <w:tabs>
                      <w:tab w:val="decimal" w:pos="170"/>
                    </w:tabs>
                    <w:jc w:val="center"/>
                    <w:cnfStyle w:val="000000100000" w:firstRow="0" w:lastRow="0" w:firstColumn="0" w:lastColumn="0" w:oddVBand="0" w:evenVBand="0" w:oddHBand="1" w:evenHBand="0" w:firstRowFirstColumn="0" w:firstRowLastColumn="0" w:lastRowFirstColumn="0" w:lastRowLastColumn="0"/>
                    <w:pPrChange w:id="1846" w:author="Meg Walker" w:date="2026-01-20T16:08:00Z" w16du:dateUtc="2026-01-20T16:08:00Z">
                      <w:pPr>
                        <w:jc w:val="center"/>
                        <w:cnfStyle w:val="000000100000" w:firstRow="0" w:lastRow="0" w:firstColumn="0" w:lastColumn="0" w:oddVBand="0" w:evenVBand="0" w:oddHBand="1" w:evenHBand="0" w:firstRowFirstColumn="0" w:firstRowLastColumn="0" w:lastRowFirstColumn="0" w:lastRowLastColumn="0"/>
                      </w:pPr>
                    </w:pPrChange>
                  </w:pPr>
                  <w:r>
                    <w:t>1.10</w:t>
                  </w:r>
                </w:p>
              </w:tc>
              <w:tc>
                <w:tcPr>
                  <w:tcW w:w="851" w:type="dxa"/>
                  <w:tcPrChange w:id="1847" w:author="Meg Walker" w:date="2026-01-12T17:52:00Z" w16du:dateUtc="2026-01-12T17:52:00Z">
                    <w:tcPr>
                      <w:tcW w:w="918" w:type="dxa"/>
                    </w:tcPr>
                  </w:tcPrChange>
                </w:tcPr>
                <w:p w14:paraId="51DD4D52" w14:textId="77777777" w:rsidR="000E35CE" w:rsidRDefault="00D9434A">
                  <w:pPr>
                    <w:tabs>
                      <w:tab w:val="decimal" w:pos="171"/>
                    </w:tabs>
                    <w:cnfStyle w:val="000000100000" w:firstRow="0" w:lastRow="0" w:firstColumn="0" w:lastColumn="0" w:oddVBand="0" w:evenVBand="0" w:oddHBand="1" w:evenHBand="0" w:firstRowFirstColumn="0" w:firstRowLastColumn="0" w:lastRowFirstColumn="0" w:lastRowLastColumn="0"/>
                    <w:pPrChange w:id="1848" w:author="Meg Walker" w:date="2026-01-20T16:06:00Z" w16du:dateUtc="2026-01-20T16:06:00Z">
                      <w:pPr>
                        <w:jc w:val="center"/>
                        <w:cnfStyle w:val="000000100000" w:firstRow="0" w:lastRow="0" w:firstColumn="0" w:lastColumn="0" w:oddVBand="0" w:evenVBand="0" w:oddHBand="1" w:evenHBand="0" w:firstRowFirstColumn="0" w:firstRowLastColumn="0" w:lastRowFirstColumn="0" w:lastRowLastColumn="0"/>
                      </w:pPr>
                    </w:pPrChange>
                  </w:pPr>
                  <w:r>
                    <w:t>0.6</w:t>
                  </w:r>
                </w:p>
              </w:tc>
              <w:tc>
                <w:tcPr>
                  <w:tcW w:w="850" w:type="dxa"/>
                  <w:tcPrChange w:id="1849" w:author="Meg Walker" w:date="2026-01-12T17:52:00Z" w16du:dateUtc="2026-01-12T17:52:00Z">
                    <w:tcPr>
                      <w:tcW w:w="917" w:type="dxa"/>
                      <w:gridSpan w:val="2"/>
                    </w:tcPr>
                  </w:tcPrChange>
                </w:tcPr>
                <w:p w14:paraId="51DD4D53" w14:textId="77777777" w:rsidR="000E35CE" w:rsidRDefault="00D9434A">
                  <w:pPr>
                    <w:jc w:val="center"/>
                    <w:cnfStyle w:val="000000100000" w:firstRow="0" w:lastRow="0" w:firstColumn="0" w:lastColumn="0" w:oddVBand="0" w:evenVBand="0" w:oddHBand="1" w:evenHBand="0" w:firstRowFirstColumn="0" w:firstRowLastColumn="0" w:lastRowFirstColumn="0" w:lastRowLastColumn="0"/>
                  </w:pPr>
                  <w:r>
                    <w:t>2.42</w:t>
                  </w:r>
                </w:p>
              </w:tc>
              <w:tc>
                <w:tcPr>
                  <w:tcW w:w="851" w:type="dxa"/>
                  <w:tcPrChange w:id="1850" w:author="Meg Walker" w:date="2026-01-12T17:52:00Z" w16du:dateUtc="2026-01-12T17:52:00Z">
                    <w:tcPr>
                      <w:tcW w:w="918" w:type="dxa"/>
                    </w:tcPr>
                  </w:tcPrChange>
                </w:tcPr>
                <w:p w14:paraId="51DD4D54" w14:textId="77777777" w:rsidR="000E35CE" w:rsidRDefault="00D9434A">
                  <w:pPr>
                    <w:tabs>
                      <w:tab w:val="decimal" w:pos="313"/>
                    </w:tabs>
                    <w:cnfStyle w:val="000000100000" w:firstRow="0" w:lastRow="0" w:firstColumn="0" w:lastColumn="0" w:oddVBand="0" w:evenVBand="0" w:oddHBand="1" w:evenHBand="0" w:firstRowFirstColumn="0" w:firstRowLastColumn="0" w:lastRowFirstColumn="0" w:lastRowLastColumn="0"/>
                    <w:pPrChange w:id="1851" w:author="Meg Walker" w:date="2026-01-20T16:09:00Z" w16du:dateUtc="2026-01-20T16:09:00Z">
                      <w:pPr>
                        <w:jc w:val="center"/>
                        <w:cnfStyle w:val="000000100000" w:firstRow="0" w:lastRow="0" w:firstColumn="0" w:lastColumn="0" w:oddVBand="0" w:evenVBand="0" w:oddHBand="1" w:evenHBand="0" w:firstRowFirstColumn="0" w:firstRowLastColumn="0" w:lastRowFirstColumn="0" w:lastRowLastColumn="0"/>
                      </w:pPr>
                    </w:pPrChange>
                  </w:pPr>
                  <w:r>
                    <w:t>&lt;0.001</w:t>
                  </w:r>
                </w:p>
              </w:tc>
              <w:tc>
                <w:tcPr>
                  <w:tcW w:w="850" w:type="dxa"/>
                  <w:tcPrChange w:id="1852" w:author="Meg Walker" w:date="2026-01-12T17:52:00Z" w16du:dateUtc="2026-01-12T17:52:00Z">
                    <w:tcPr>
                      <w:tcW w:w="917" w:type="dxa"/>
                      <w:gridSpan w:val="2"/>
                    </w:tcPr>
                  </w:tcPrChange>
                </w:tcPr>
                <w:p w14:paraId="51DD4D55" w14:textId="77777777" w:rsidR="000E35CE" w:rsidRDefault="00D9434A">
                  <w:pPr>
                    <w:jc w:val="center"/>
                    <w:cnfStyle w:val="000000100000" w:firstRow="0" w:lastRow="0" w:firstColumn="0" w:lastColumn="0" w:oddVBand="0" w:evenVBand="0" w:oddHBand="1" w:evenHBand="0" w:firstRowFirstColumn="0" w:firstRowLastColumn="0" w:lastRowFirstColumn="0" w:lastRowLastColumn="0"/>
                  </w:pPr>
                  <w:r>
                    <w:t>2.89</w:t>
                  </w:r>
                </w:p>
              </w:tc>
              <w:tc>
                <w:tcPr>
                  <w:tcW w:w="851" w:type="dxa"/>
                  <w:tcPrChange w:id="1853" w:author="Meg Walker" w:date="2026-01-12T17:52:00Z" w16du:dateUtc="2026-01-12T17:52:00Z">
                    <w:tcPr>
                      <w:tcW w:w="918" w:type="dxa"/>
                    </w:tcPr>
                  </w:tcPrChange>
                </w:tcPr>
                <w:p w14:paraId="51DD4D56" w14:textId="77777777" w:rsidR="000E35CE" w:rsidRDefault="00D9434A">
                  <w:pPr>
                    <w:tabs>
                      <w:tab w:val="decimal" w:pos="314"/>
                    </w:tabs>
                    <w:cnfStyle w:val="000000100000" w:firstRow="0" w:lastRow="0" w:firstColumn="0" w:lastColumn="0" w:oddVBand="0" w:evenVBand="0" w:oddHBand="1" w:evenHBand="0" w:firstRowFirstColumn="0" w:firstRowLastColumn="0" w:lastRowFirstColumn="0" w:lastRowLastColumn="0"/>
                    <w:pPrChange w:id="1854" w:author="Meg Walker" w:date="2026-01-20T16:03:00Z" w16du:dateUtc="2026-01-20T16:03:00Z">
                      <w:pPr>
                        <w:jc w:val="center"/>
                        <w:cnfStyle w:val="000000100000" w:firstRow="0" w:lastRow="0" w:firstColumn="0" w:lastColumn="0" w:oddVBand="0" w:evenVBand="0" w:oddHBand="1" w:evenHBand="0" w:firstRowFirstColumn="0" w:firstRowLastColumn="0" w:lastRowFirstColumn="0" w:lastRowLastColumn="0"/>
                      </w:pPr>
                    </w:pPrChange>
                  </w:pPr>
                  <w:r>
                    <w:t>&lt;0.001</w:t>
                  </w:r>
                </w:p>
              </w:tc>
              <w:tc>
                <w:tcPr>
                  <w:tcW w:w="850" w:type="dxa"/>
                  <w:tcPrChange w:id="1855" w:author="Meg Walker" w:date="2026-01-12T17:52:00Z" w16du:dateUtc="2026-01-12T17:52:00Z">
                    <w:tcPr>
                      <w:tcW w:w="917" w:type="dxa"/>
                      <w:gridSpan w:val="2"/>
                    </w:tcPr>
                  </w:tcPrChange>
                </w:tcPr>
                <w:p w14:paraId="51DD4D57" w14:textId="77777777" w:rsidR="000E35CE" w:rsidRDefault="00D9434A">
                  <w:pPr>
                    <w:jc w:val="center"/>
                    <w:cnfStyle w:val="000000100000" w:firstRow="0" w:lastRow="0" w:firstColumn="0" w:lastColumn="0" w:oddVBand="0" w:evenVBand="0" w:oddHBand="1" w:evenHBand="0" w:firstRowFirstColumn="0" w:firstRowLastColumn="0" w:lastRowFirstColumn="0" w:lastRowLastColumn="0"/>
                  </w:pPr>
                  <w:r>
                    <w:t>1.18</w:t>
                  </w:r>
                </w:p>
              </w:tc>
              <w:tc>
                <w:tcPr>
                  <w:tcW w:w="851" w:type="dxa"/>
                  <w:tcPrChange w:id="1856" w:author="Meg Walker" w:date="2026-01-12T17:52:00Z" w16du:dateUtc="2026-01-12T17:52:00Z">
                    <w:tcPr>
                      <w:tcW w:w="918" w:type="dxa"/>
                    </w:tcPr>
                  </w:tcPrChange>
                </w:tcPr>
                <w:p w14:paraId="51DD4D58" w14:textId="77777777" w:rsidR="000E35CE" w:rsidRDefault="00D9434A">
                  <w:pPr>
                    <w:tabs>
                      <w:tab w:val="decimal" w:pos="315"/>
                    </w:tabs>
                    <w:cnfStyle w:val="000000100000" w:firstRow="0" w:lastRow="0" w:firstColumn="0" w:lastColumn="0" w:oddVBand="0" w:evenVBand="0" w:oddHBand="1" w:evenHBand="0" w:firstRowFirstColumn="0" w:firstRowLastColumn="0" w:lastRowFirstColumn="0" w:lastRowLastColumn="0"/>
                    <w:pPrChange w:id="1857" w:author="Meg Walker" w:date="2026-01-20T16:03:00Z" w16du:dateUtc="2026-01-20T16:03:00Z">
                      <w:pPr>
                        <w:jc w:val="center"/>
                        <w:cnfStyle w:val="000000100000" w:firstRow="0" w:lastRow="0" w:firstColumn="0" w:lastColumn="0" w:oddVBand="0" w:evenVBand="0" w:oddHBand="1" w:evenHBand="0" w:firstRowFirstColumn="0" w:firstRowLastColumn="0" w:lastRowFirstColumn="0" w:lastRowLastColumn="0"/>
                      </w:pPr>
                    </w:pPrChange>
                  </w:pPr>
                  <w:r>
                    <w:t>0.5</w:t>
                  </w:r>
                </w:p>
              </w:tc>
            </w:tr>
            <w:tr w:rsidR="000E35CE" w14:paraId="51DD4D63" w14:textId="77777777" w:rsidTr="005B4F71">
              <w:trPr>
                <w:cnfStyle w:val="000000010000" w:firstRow="0" w:lastRow="0" w:firstColumn="0" w:lastColumn="0" w:oddVBand="0" w:evenVBand="0" w:oddHBand="0" w:evenHBand="1" w:firstRowFirstColumn="0" w:firstRowLastColumn="0" w:lastRowFirstColumn="0" w:lastRowLastColumn="0"/>
                <w:trPrChange w:id="1858" w:author="Meg Walker" w:date="2026-01-12T17:52:00Z" w16du:dateUtc="2026-01-12T17:52:00Z">
                  <w:trPr>
                    <w:gridAfter w:val="0"/>
                  </w:trPr>
                </w:trPrChange>
              </w:trPr>
              <w:tc>
                <w:tcPr>
                  <w:tcW w:w="2013" w:type="dxa"/>
                  <w:tcPrChange w:id="1859" w:author="Meg Walker" w:date="2026-01-12T17:52:00Z" w16du:dateUtc="2026-01-12T17:52:00Z">
                    <w:tcPr>
                      <w:tcW w:w="1450" w:type="dxa"/>
                    </w:tcPr>
                  </w:tcPrChange>
                </w:tcPr>
                <w:p w14:paraId="51DD4D5A" w14:textId="6B7DEA47" w:rsidR="000E35CE" w:rsidRPr="00343E7B" w:rsidRDefault="00D9434A" w:rsidP="00343E7B">
                  <w:pPr>
                    <w:cnfStyle w:val="000000010000" w:firstRow="0" w:lastRow="0" w:firstColumn="0" w:lastColumn="0" w:oddVBand="0" w:evenVBand="0" w:oddHBand="0" w:evenHBand="1" w:firstRowFirstColumn="0" w:firstRowLastColumn="0" w:lastRowFirstColumn="0" w:lastRowLastColumn="0"/>
                    <w:rPr>
                      <w:b/>
                      <w:bCs/>
                    </w:rPr>
                  </w:pPr>
                  <w:r w:rsidRPr="00343E7B">
                    <w:rPr>
                      <w:b/>
                      <w:bCs/>
                    </w:rPr>
                    <w:t>Placement on left</w:t>
                  </w:r>
                  <w:ins w:id="1860" w:author="Meg Walker" w:date="2026-01-20T16:10:00Z" w16du:dateUtc="2026-01-20T16:10:00Z">
                    <w:r w:rsidR="007B75A3">
                      <w:rPr>
                        <w:b/>
                        <w:bCs/>
                      </w:rPr>
                      <w:t>-</w:t>
                    </w:r>
                  </w:ins>
                  <w:del w:id="1861" w:author="Meg Walker" w:date="2026-01-20T16:10:00Z" w16du:dateUtc="2026-01-20T16:10:00Z">
                    <w:r w:rsidRPr="00343E7B" w:rsidDel="007B75A3">
                      <w:rPr>
                        <w:b/>
                        <w:bCs/>
                      </w:rPr>
                      <w:delText xml:space="preserve"> </w:delText>
                    </w:r>
                  </w:del>
                  <w:r w:rsidRPr="00343E7B">
                    <w:rPr>
                      <w:b/>
                      <w:bCs/>
                    </w:rPr>
                    <w:t>right scale</w:t>
                  </w:r>
                </w:p>
              </w:tc>
              <w:tc>
                <w:tcPr>
                  <w:tcW w:w="850" w:type="dxa"/>
                  <w:tcPrChange w:id="1862" w:author="Meg Walker" w:date="2026-01-12T17:52:00Z" w16du:dateUtc="2026-01-12T17:52:00Z">
                    <w:tcPr>
                      <w:tcW w:w="917" w:type="dxa"/>
                      <w:gridSpan w:val="2"/>
                    </w:tcPr>
                  </w:tcPrChange>
                </w:tcPr>
                <w:p w14:paraId="51DD4D5B" w14:textId="77777777" w:rsidR="000E35CE" w:rsidRDefault="00D9434A">
                  <w:pPr>
                    <w:tabs>
                      <w:tab w:val="decimal" w:pos="170"/>
                    </w:tabs>
                    <w:jc w:val="center"/>
                    <w:cnfStyle w:val="000000010000" w:firstRow="0" w:lastRow="0" w:firstColumn="0" w:lastColumn="0" w:oddVBand="0" w:evenVBand="0" w:oddHBand="0" w:evenHBand="1" w:firstRowFirstColumn="0" w:firstRowLastColumn="0" w:lastRowFirstColumn="0" w:lastRowLastColumn="0"/>
                    <w:pPrChange w:id="1863" w:author="Meg Walker" w:date="2026-01-20T16:08:00Z" w16du:dateUtc="2026-01-20T16:08:00Z">
                      <w:pPr>
                        <w:jc w:val="center"/>
                        <w:cnfStyle w:val="000000010000" w:firstRow="0" w:lastRow="0" w:firstColumn="0" w:lastColumn="0" w:oddVBand="0" w:evenVBand="0" w:oddHBand="0" w:evenHBand="1" w:firstRowFirstColumn="0" w:firstRowLastColumn="0" w:lastRowFirstColumn="0" w:lastRowLastColumn="0"/>
                      </w:pPr>
                    </w:pPrChange>
                  </w:pPr>
                  <w:r>
                    <w:t>1.10</w:t>
                  </w:r>
                </w:p>
              </w:tc>
              <w:tc>
                <w:tcPr>
                  <w:tcW w:w="851" w:type="dxa"/>
                  <w:tcPrChange w:id="1864" w:author="Meg Walker" w:date="2026-01-12T17:52:00Z" w16du:dateUtc="2026-01-12T17:52:00Z">
                    <w:tcPr>
                      <w:tcW w:w="918" w:type="dxa"/>
                    </w:tcPr>
                  </w:tcPrChange>
                </w:tcPr>
                <w:p w14:paraId="51DD4D5C" w14:textId="77777777" w:rsidR="000E35CE" w:rsidRDefault="00D9434A">
                  <w:pPr>
                    <w:tabs>
                      <w:tab w:val="decimal" w:pos="171"/>
                    </w:tabs>
                    <w:cnfStyle w:val="000000010000" w:firstRow="0" w:lastRow="0" w:firstColumn="0" w:lastColumn="0" w:oddVBand="0" w:evenVBand="0" w:oddHBand="0" w:evenHBand="1" w:firstRowFirstColumn="0" w:firstRowLastColumn="0" w:lastRowFirstColumn="0" w:lastRowLastColumn="0"/>
                    <w:pPrChange w:id="1865" w:author="Meg Walker" w:date="2026-01-20T16:06:00Z" w16du:dateUtc="2026-01-20T16:06:00Z">
                      <w:pPr>
                        <w:jc w:val="center"/>
                        <w:cnfStyle w:val="000000010000" w:firstRow="0" w:lastRow="0" w:firstColumn="0" w:lastColumn="0" w:oddVBand="0" w:evenVBand="0" w:oddHBand="0" w:evenHBand="1" w:firstRowFirstColumn="0" w:firstRowLastColumn="0" w:lastRowFirstColumn="0" w:lastRowLastColumn="0"/>
                      </w:pPr>
                    </w:pPrChange>
                  </w:pPr>
                  <w:r>
                    <w:t>&lt;0.001</w:t>
                  </w:r>
                </w:p>
              </w:tc>
              <w:tc>
                <w:tcPr>
                  <w:tcW w:w="850" w:type="dxa"/>
                  <w:tcPrChange w:id="1866" w:author="Meg Walker" w:date="2026-01-12T17:52:00Z" w16du:dateUtc="2026-01-12T17:52:00Z">
                    <w:tcPr>
                      <w:tcW w:w="917" w:type="dxa"/>
                      <w:gridSpan w:val="2"/>
                    </w:tcPr>
                  </w:tcPrChange>
                </w:tcPr>
                <w:p w14:paraId="51DD4D5D" w14:textId="77777777" w:rsidR="000E35CE" w:rsidRDefault="00D9434A">
                  <w:pPr>
                    <w:jc w:val="center"/>
                    <w:cnfStyle w:val="000000010000" w:firstRow="0" w:lastRow="0" w:firstColumn="0" w:lastColumn="0" w:oddVBand="0" w:evenVBand="0" w:oddHBand="0" w:evenHBand="1" w:firstRowFirstColumn="0" w:firstRowLastColumn="0" w:lastRowFirstColumn="0" w:lastRowLastColumn="0"/>
                  </w:pPr>
                  <w:r>
                    <w:t>1.36</w:t>
                  </w:r>
                </w:p>
              </w:tc>
              <w:tc>
                <w:tcPr>
                  <w:tcW w:w="851" w:type="dxa"/>
                  <w:tcPrChange w:id="1867" w:author="Meg Walker" w:date="2026-01-12T17:52:00Z" w16du:dateUtc="2026-01-12T17:52:00Z">
                    <w:tcPr>
                      <w:tcW w:w="918" w:type="dxa"/>
                    </w:tcPr>
                  </w:tcPrChange>
                </w:tcPr>
                <w:p w14:paraId="51DD4D5E" w14:textId="77777777" w:rsidR="000E35CE" w:rsidRDefault="00D9434A">
                  <w:pPr>
                    <w:tabs>
                      <w:tab w:val="decimal" w:pos="313"/>
                    </w:tabs>
                    <w:cnfStyle w:val="000000010000" w:firstRow="0" w:lastRow="0" w:firstColumn="0" w:lastColumn="0" w:oddVBand="0" w:evenVBand="0" w:oddHBand="0" w:evenHBand="1" w:firstRowFirstColumn="0" w:firstRowLastColumn="0" w:lastRowFirstColumn="0" w:lastRowLastColumn="0"/>
                    <w:pPrChange w:id="1868" w:author="Meg Walker" w:date="2026-01-20T16:09:00Z" w16du:dateUtc="2026-01-20T16:09:00Z">
                      <w:pPr>
                        <w:jc w:val="center"/>
                        <w:cnfStyle w:val="000000010000" w:firstRow="0" w:lastRow="0" w:firstColumn="0" w:lastColumn="0" w:oddVBand="0" w:evenVBand="0" w:oddHBand="0" w:evenHBand="1" w:firstRowFirstColumn="0" w:firstRowLastColumn="0" w:lastRowFirstColumn="0" w:lastRowLastColumn="0"/>
                      </w:pPr>
                    </w:pPrChange>
                  </w:pPr>
                  <w:r>
                    <w:t>&lt;0.001</w:t>
                  </w:r>
                </w:p>
              </w:tc>
              <w:tc>
                <w:tcPr>
                  <w:tcW w:w="850" w:type="dxa"/>
                  <w:tcPrChange w:id="1869" w:author="Meg Walker" w:date="2026-01-12T17:52:00Z" w16du:dateUtc="2026-01-12T17:52:00Z">
                    <w:tcPr>
                      <w:tcW w:w="917" w:type="dxa"/>
                      <w:gridSpan w:val="2"/>
                    </w:tcPr>
                  </w:tcPrChange>
                </w:tcPr>
                <w:p w14:paraId="51DD4D5F" w14:textId="77777777" w:rsidR="000E35CE" w:rsidRDefault="00D9434A">
                  <w:pPr>
                    <w:jc w:val="center"/>
                    <w:cnfStyle w:val="000000010000" w:firstRow="0" w:lastRow="0" w:firstColumn="0" w:lastColumn="0" w:oddVBand="0" w:evenVBand="0" w:oddHBand="0" w:evenHBand="1" w:firstRowFirstColumn="0" w:firstRowLastColumn="0" w:lastRowFirstColumn="0" w:lastRowLastColumn="0"/>
                  </w:pPr>
                  <w:r>
                    <w:t>1.07</w:t>
                  </w:r>
                </w:p>
              </w:tc>
              <w:tc>
                <w:tcPr>
                  <w:tcW w:w="851" w:type="dxa"/>
                  <w:tcPrChange w:id="1870" w:author="Meg Walker" w:date="2026-01-12T17:52:00Z" w16du:dateUtc="2026-01-12T17:52:00Z">
                    <w:tcPr>
                      <w:tcW w:w="918" w:type="dxa"/>
                    </w:tcPr>
                  </w:tcPrChange>
                </w:tcPr>
                <w:p w14:paraId="51DD4D60" w14:textId="77777777" w:rsidR="000E35CE" w:rsidRDefault="00D9434A">
                  <w:pPr>
                    <w:tabs>
                      <w:tab w:val="decimal" w:pos="314"/>
                    </w:tabs>
                    <w:cnfStyle w:val="000000010000" w:firstRow="0" w:lastRow="0" w:firstColumn="0" w:lastColumn="0" w:oddVBand="0" w:evenVBand="0" w:oddHBand="0" w:evenHBand="1" w:firstRowFirstColumn="0" w:firstRowLastColumn="0" w:lastRowFirstColumn="0" w:lastRowLastColumn="0"/>
                    <w:pPrChange w:id="1871" w:author="Meg Walker" w:date="2026-01-20T16:03:00Z" w16du:dateUtc="2026-01-20T16:03:00Z">
                      <w:pPr>
                        <w:jc w:val="center"/>
                        <w:cnfStyle w:val="000000010000" w:firstRow="0" w:lastRow="0" w:firstColumn="0" w:lastColumn="0" w:oddVBand="0" w:evenVBand="0" w:oddHBand="0" w:evenHBand="1" w:firstRowFirstColumn="0" w:firstRowLastColumn="0" w:lastRowFirstColumn="0" w:lastRowLastColumn="0"/>
                      </w:pPr>
                    </w:pPrChange>
                  </w:pPr>
                  <w:r>
                    <w:t>0.016</w:t>
                  </w:r>
                </w:p>
              </w:tc>
              <w:tc>
                <w:tcPr>
                  <w:tcW w:w="850" w:type="dxa"/>
                  <w:tcPrChange w:id="1872" w:author="Meg Walker" w:date="2026-01-12T17:52:00Z" w16du:dateUtc="2026-01-12T17:52:00Z">
                    <w:tcPr>
                      <w:tcW w:w="917" w:type="dxa"/>
                      <w:gridSpan w:val="2"/>
                    </w:tcPr>
                  </w:tcPrChange>
                </w:tcPr>
                <w:p w14:paraId="51DD4D61" w14:textId="77777777" w:rsidR="000E35CE" w:rsidRDefault="00D9434A">
                  <w:pPr>
                    <w:jc w:val="center"/>
                    <w:cnfStyle w:val="000000010000" w:firstRow="0" w:lastRow="0" w:firstColumn="0" w:lastColumn="0" w:oddVBand="0" w:evenVBand="0" w:oddHBand="0" w:evenHBand="1" w:firstRowFirstColumn="0" w:firstRowLastColumn="0" w:lastRowFirstColumn="0" w:lastRowLastColumn="0"/>
                  </w:pPr>
                  <w:r>
                    <w:t>0.93</w:t>
                  </w:r>
                </w:p>
              </w:tc>
              <w:tc>
                <w:tcPr>
                  <w:tcW w:w="851" w:type="dxa"/>
                  <w:tcPrChange w:id="1873" w:author="Meg Walker" w:date="2026-01-12T17:52:00Z" w16du:dateUtc="2026-01-12T17:52:00Z">
                    <w:tcPr>
                      <w:tcW w:w="918" w:type="dxa"/>
                    </w:tcPr>
                  </w:tcPrChange>
                </w:tcPr>
                <w:p w14:paraId="51DD4D62" w14:textId="77777777" w:rsidR="000E35CE" w:rsidRDefault="00D9434A">
                  <w:pPr>
                    <w:tabs>
                      <w:tab w:val="decimal" w:pos="315"/>
                    </w:tabs>
                    <w:cnfStyle w:val="000000010000" w:firstRow="0" w:lastRow="0" w:firstColumn="0" w:lastColumn="0" w:oddVBand="0" w:evenVBand="0" w:oddHBand="0" w:evenHBand="1" w:firstRowFirstColumn="0" w:firstRowLastColumn="0" w:lastRowFirstColumn="0" w:lastRowLastColumn="0"/>
                    <w:pPrChange w:id="1874" w:author="Meg Walker" w:date="2026-01-20T16:03:00Z" w16du:dateUtc="2026-01-20T16:03:00Z">
                      <w:pPr>
                        <w:jc w:val="center"/>
                        <w:cnfStyle w:val="000000010000" w:firstRow="0" w:lastRow="0" w:firstColumn="0" w:lastColumn="0" w:oddVBand="0" w:evenVBand="0" w:oddHBand="0" w:evenHBand="1" w:firstRowFirstColumn="0" w:firstRowLastColumn="0" w:lastRowFirstColumn="0" w:lastRowLastColumn="0"/>
                      </w:pPr>
                    </w:pPrChange>
                  </w:pPr>
                  <w:r>
                    <w:t>0.003</w:t>
                  </w:r>
                </w:p>
              </w:tc>
            </w:tr>
            <w:bookmarkEnd w:id="1557"/>
          </w:tbl>
          <w:p w14:paraId="51DD4D64" w14:textId="77777777" w:rsidR="000E35CE" w:rsidRDefault="000E35CE"/>
        </w:tc>
      </w:tr>
    </w:tbl>
    <w:p w14:paraId="621091A1" w14:textId="15691A1A" w:rsidR="00776F7F" w:rsidDel="00AB07B4" w:rsidRDefault="00776F7F" w:rsidP="00AA1353">
      <w:pPr>
        <w:pStyle w:val="RSSourceandnotes"/>
        <w:rPr>
          <w:del w:id="1875" w:author="Meg Walker" w:date="2026-01-13T12:18:00Z" w16du:dateUtc="2026-01-13T12:18:00Z"/>
        </w:rPr>
      </w:pPr>
    </w:p>
    <w:p w14:paraId="69AC8879" w14:textId="77777777" w:rsidR="00AB07B4" w:rsidRPr="00024E75" w:rsidRDefault="00F92EEA" w:rsidP="00AB07B4">
      <w:pPr>
        <w:keepNext/>
        <w:spacing w:after="0" w:line="240" w:lineRule="auto"/>
        <w:rPr>
          <w:ins w:id="1876" w:author="Meg Walker" w:date="2026-01-13T12:18:00Z" w16du:dateUtc="2026-01-13T12:18:00Z"/>
          <w:i/>
          <w:sz w:val="20"/>
          <w:szCs w:val="20"/>
        </w:rPr>
      </w:pPr>
      <w:ins w:id="1877" w:author="Meg Walker" w:date="2026-01-07T15:07:00Z" w16du:dateUtc="2026-01-07T15:07:00Z">
        <w:r>
          <w:rPr>
            <w:noProof/>
          </w:rPr>
          <w:pict w14:anchorId="25EA667F">
            <v:rect id="_x0000_i1037" alt="" style="width:451.3pt;height:1pt;mso-width-percent:0;mso-height-percent:0;mso-width-percent:0;mso-height-percent:0" o:hralign="center" o:hrstd="t" o:hrnoshade="t" o:hr="t" fillcolor="#bfbfbf [2412]" stroked="f"/>
          </w:pict>
        </w:r>
      </w:ins>
    </w:p>
    <w:p w14:paraId="4BC4A3CE" w14:textId="77777777" w:rsidR="007B75A3" w:rsidRDefault="00D9434A">
      <w:pPr>
        <w:pStyle w:val="RSSourceandnotes"/>
        <w:spacing w:after="0"/>
        <w:ind w:left="851" w:hanging="851"/>
        <w:rPr>
          <w:ins w:id="1878" w:author="Meg Walker" w:date="2026-01-20T16:10:00Z" w16du:dateUtc="2026-01-20T16:10:00Z"/>
        </w:rPr>
        <w:pPrChange w:id="1879" w:author="Meg Walker" w:date="2026-01-20T16:11:00Z" w16du:dateUtc="2026-01-20T16:11:00Z">
          <w:pPr>
            <w:pStyle w:val="RSSourceandnotes"/>
            <w:ind w:left="851" w:hanging="851"/>
          </w:pPr>
        </w:pPrChange>
      </w:pPr>
      <w:r>
        <w:t xml:space="preserve">Source: </w:t>
      </w:r>
      <w:ins w:id="1880" w:author="Meg Walker" w:date="2026-01-12T17:53:00Z" w16du:dateUtc="2026-01-12T17:53:00Z">
        <w:r w:rsidR="005B4F71">
          <w:tab/>
        </w:r>
      </w:ins>
      <w:r>
        <w:t>Authors’ own analysis of the European Social Survey</w:t>
      </w:r>
      <w:r w:rsidR="00AA1353">
        <w:t xml:space="preserve">. </w:t>
      </w:r>
    </w:p>
    <w:p w14:paraId="51DD4D67" w14:textId="5C56BFD0" w:rsidR="000E35CE" w:rsidRDefault="00D9434A">
      <w:pPr>
        <w:pStyle w:val="RSSourceandnotes"/>
        <w:ind w:left="851" w:hanging="851"/>
        <w:pPrChange w:id="1881" w:author="Meg Walker" w:date="2026-01-12T17:53:00Z" w16du:dateUtc="2026-01-12T17:53:00Z">
          <w:pPr>
            <w:pStyle w:val="RSSourceandnotes"/>
          </w:pPr>
        </w:pPrChange>
      </w:pPr>
      <w:r>
        <w:t xml:space="preserve">Note: </w:t>
      </w:r>
      <w:ins w:id="1882" w:author="Meg Walker" w:date="2026-01-20T16:11:00Z" w16du:dateUtc="2026-01-20T16:11:00Z">
        <w:r w:rsidR="007B75A3">
          <w:tab/>
        </w:r>
      </w:ins>
      <w:r>
        <w:t>Higher scores on left-right scale indicate placement on the right of centre. ‘Main activity’, ‘Born in country’, ‘Educational attainment’ and ‘ESS round’ omitted (see Annex 1 for full table)</w:t>
      </w:r>
      <w:ins w:id="1883" w:author="Meg Walker" w:date="2026-01-20T16:11:00Z" w16du:dateUtc="2026-01-20T16:11:00Z">
        <w:r w:rsidR="007B75A3">
          <w:t>.</w:t>
        </w:r>
      </w:ins>
    </w:p>
    <w:p w14:paraId="51DD4D68" w14:textId="42647AFA" w:rsidR="000E35CE" w:rsidRDefault="00D9434A">
      <w:pPr>
        <w:pStyle w:val="ESRI11"/>
        <w:spacing w:before="600"/>
        <w:pPrChange w:id="1884" w:author="Meg Walker" w:date="2026-01-20T16:37:00Z" w16du:dateUtc="2026-01-20T16:37:00Z">
          <w:pPr>
            <w:pStyle w:val="Heading2"/>
          </w:pPr>
        </w:pPrChange>
      </w:pPr>
      <w:bookmarkStart w:id="1885" w:name="_Toc211497181"/>
      <w:bookmarkStart w:id="1886" w:name="X029a1d3e7b016aff537f081856c263ea47d3233"/>
      <w:bookmarkEnd w:id="1534"/>
      <w:r>
        <w:t xml:space="preserve">3.6 </w:t>
      </w:r>
      <w:ins w:id="1887" w:author="Meg Walker" w:date="2026-01-13T12:18:00Z" w16du:dateUtc="2026-01-13T12:18:00Z">
        <w:r w:rsidR="00AB07B4">
          <w:tab/>
        </w:r>
      </w:ins>
      <w:r w:rsidR="00EB254D">
        <w:t>Unfairness of Income Distribution is RELEVANT FOR</w:t>
      </w:r>
      <w:r>
        <w:t xml:space="preserve"> support for redistribution in Ireland</w:t>
      </w:r>
      <w:bookmarkEnd w:id="1885"/>
    </w:p>
    <w:p w14:paraId="479A837A" w14:textId="36676B78" w:rsidR="00441D15" w:rsidRDefault="00D9434A">
      <w:pPr>
        <w:pStyle w:val="ESRIBodyText"/>
        <w:rPr>
          <w:ins w:id="1888" w:author="Meg Walker" w:date="2026-01-20T16:37:00Z" w16du:dateUtc="2026-01-20T16:37:00Z"/>
        </w:rPr>
      </w:pPr>
      <w:r>
        <w:t xml:space="preserve">As argued by Cavaillé </w:t>
      </w:r>
      <w:r w:rsidRPr="00442740">
        <w:t>(</w:t>
      </w:r>
      <w:r w:rsidRPr="00442740">
        <w:fldChar w:fldCharType="begin"/>
      </w:r>
      <w:r w:rsidRPr="00442740">
        <w:instrText>HYPERLINK \l "ref-cavaille_fair_2025" \h</w:instrText>
      </w:r>
      <w:r w:rsidRPr="00442740">
        <w:fldChar w:fldCharType="separate"/>
      </w:r>
      <w:r w:rsidRPr="00442740">
        <w:rPr>
          <w:rPrChange w:id="1889" w:author="Meg Walker" w:date="2026-01-20T16:12:00Z" w16du:dateUtc="2026-01-20T16:12:00Z">
            <w:rPr>
              <w:rStyle w:val="Hyperlink"/>
            </w:rPr>
          </w:rPrChange>
        </w:rPr>
        <w:t>2025</w:t>
      </w:r>
      <w:r w:rsidRPr="00442740">
        <w:fldChar w:fldCharType="end"/>
      </w:r>
      <w:r w:rsidRPr="00442740">
        <w:t>),</w:t>
      </w:r>
      <w:r>
        <w:t xml:space="preserve"> support for redistribution is also dependent on people’s perceptions of fairness. One might be more supportive of redistribution if they perceive that the richest in society earn too much (proportionality principle). At the same time, redistribution might be preferred if the poorest are receiving </w:t>
      </w:r>
      <w:ins w:id="1890" w:author="Meg Walker" w:date="2026-01-20T16:12:00Z" w16du:dateUtc="2026-01-20T16:12:00Z">
        <w:r w:rsidR="00442740">
          <w:br/>
        </w:r>
      </w:ins>
      <w:r>
        <w:t>too little (reciprocity principle). In a special module conducted in 2018, the ESS asked respondents to assess how fair are the incomes received by the top and bottom deciles of the country’s income distribution as well as their own gross income. The scale goes from -4 (Low, extremely unfair), through 0 (Fair), to 4 (High, extremely unfair).</w:t>
      </w:r>
      <w:r w:rsidR="00EB254D">
        <w:t xml:space="preserve"> </w:t>
      </w:r>
    </w:p>
    <w:p w14:paraId="40A23A03" w14:textId="77777777" w:rsidR="008559F7" w:rsidRDefault="008559F7">
      <w:pPr>
        <w:pStyle w:val="ESRIBodyText"/>
        <w:pPrChange w:id="1891" w:author="Meg Walker" w:date="2026-01-13T12:19:00Z" w16du:dateUtc="2026-01-13T12:19:00Z">
          <w:pPr>
            <w:pStyle w:val="FirstParagraph"/>
          </w:pPr>
        </w:pPrChange>
      </w:pPr>
    </w:p>
    <w:p w14:paraId="51DD4D6A" w14:textId="3AE45215" w:rsidR="000E35CE" w:rsidRDefault="00D9434A">
      <w:pPr>
        <w:pStyle w:val="ESRIBodyText"/>
        <w:rPr>
          <w:ins w:id="1892" w:author="Meg Walker" w:date="2026-01-20T16:18:00Z" w16du:dateUtc="2026-01-20T16:18:00Z"/>
        </w:rPr>
      </w:pPr>
      <w:del w:id="1893" w:author="Meg Walker" w:date="2026-01-20T16:34:00Z" w16du:dateUtc="2026-01-20T16:34:00Z">
        <w:r w:rsidRPr="00404F2E" w:rsidDel="00313F2B">
          <w:lastRenderedPageBreak/>
          <w:fldChar w:fldCharType="begin"/>
        </w:r>
        <w:r w:rsidRPr="00404F2E" w:rsidDel="00313F2B">
          <w:delInstrText>HYPERLINK \l "fig-fairness" \h</w:delInstrText>
        </w:r>
        <w:r w:rsidRPr="00404F2E" w:rsidDel="00313F2B">
          <w:fldChar w:fldCharType="separate"/>
        </w:r>
        <w:r w:rsidRPr="00442740" w:rsidDel="00313F2B">
          <w:rPr>
            <w:rPrChange w:id="1894" w:author="Meg Walker" w:date="2026-01-20T16:14:00Z" w16du:dateUtc="2026-01-20T16:14:00Z">
              <w:rPr>
                <w:rStyle w:val="Hyperlink"/>
                <w:rFonts w:cstheme="minorBidi"/>
                <w:color w:val="auto"/>
              </w:rPr>
            </w:rPrChange>
          </w:rPr>
          <w:delText>Figure 3.6</w:delText>
        </w:r>
        <w:r w:rsidRPr="00404F2E" w:rsidDel="00313F2B">
          <w:fldChar w:fldCharType="end"/>
        </w:r>
      </w:del>
      <w:ins w:id="1895" w:author="Meg Walker" w:date="2026-01-20T16:34:00Z" w16du:dateUtc="2026-01-20T16:34:00Z">
        <w:r w:rsidR="00313F2B" w:rsidRPr="00404F2E">
          <w:fldChar w:fldCharType="begin"/>
        </w:r>
        <w:r w:rsidR="00313F2B" w:rsidRPr="00404F2E">
          <w:instrText>HYPERLINK \l "fig-fairness" \h</w:instrText>
        </w:r>
        <w:r w:rsidR="00313F2B" w:rsidRPr="00404F2E">
          <w:fldChar w:fldCharType="separate"/>
        </w:r>
        <w:r w:rsidR="00313F2B" w:rsidRPr="00442740">
          <w:rPr>
            <w:rPrChange w:id="1896" w:author="Meg Walker" w:date="2026-01-20T16:14:00Z" w16du:dateUtc="2026-01-20T16:14:00Z">
              <w:rPr>
                <w:rStyle w:val="Hyperlink"/>
                <w:rFonts w:cstheme="minorBidi"/>
                <w:color w:val="auto"/>
              </w:rPr>
            </w:rPrChange>
          </w:rPr>
          <w:t>Figure</w:t>
        </w:r>
        <w:r w:rsidR="00313F2B">
          <w:t xml:space="preserve"> </w:t>
        </w:r>
        <w:r w:rsidR="00313F2B" w:rsidRPr="00442740">
          <w:rPr>
            <w:rPrChange w:id="1897" w:author="Meg Walker" w:date="2026-01-20T16:14:00Z" w16du:dateUtc="2026-01-20T16:14:00Z">
              <w:rPr>
                <w:rStyle w:val="Hyperlink"/>
                <w:rFonts w:cstheme="minorBidi"/>
                <w:color w:val="auto"/>
              </w:rPr>
            </w:rPrChange>
          </w:rPr>
          <w:t>3.6</w:t>
        </w:r>
        <w:r w:rsidR="00313F2B" w:rsidRPr="00404F2E">
          <w:fldChar w:fldCharType="end"/>
        </w:r>
      </w:ins>
      <w:r w:rsidRPr="00404F2E">
        <w:t xml:space="preserve"> </w:t>
      </w:r>
      <w:del w:id="1898" w:author="Meg Walker" w:date="2026-01-20T16:14:00Z" w16du:dateUtc="2026-01-20T16:14:00Z">
        <w:r w:rsidRPr="00404F2E" w:rsidDel="00442740">
          <w:delText xml:space="preserve">below </w:delText>
        </w:r>
      </w:del>
      <w:r w:rsidRPr="00404F2E">
        <w:t>shows</w:t>
      </w:r>
      <w:r w:rsidRPr="00AB07B4">
        <w:t xml:space="preserve"> the odds</w:t>
      </w:r>
      <w:del w:id="1899" w:author="Meg Walker" w:date="2026-01-20T16:14:00Z" w16du:dateUtc="2026-01-20T16:14:00Z">
        <w:r w:rsidRPr="00AB07B4" w:rsidDel="00442740">
          <w:delText>-</w:delText>
        </w:r>
      </w:del>
      <w:ins w:id="1900" w:author="Meg Walker" w:date="2026-01-20T16:14:00Z" w16du:dateUtc="2026-01-20T16:14:00Z">
        <w:r w:rsidR="00442740">
          <w:t xml:space="preserve"> </w:t>
        </w:r>
      </w:ins>
      <w:r w:rsidRPr="00AB07B4">
        <w:t xml:space="preserve">ratio of these variables added to the model described </w:t>
      </w:r>
      <w:ins w:id="1901" w:author="Meg Walker" w:date="2026-01-20T16:14:00Z" w16du:dateUtc="2026-01-20T16:14:00Z">
        <w:r w:rsidR="00404F2E">
          <w:br/>
        </w:r>
      </w:ins>
      <w:r w:rsidRPr="00404F2E">
        <w:t xml:space="preserve">in </w:t>
      </w:r>
      <w:del w:id="1902" w:author="Meg Walker" w:date="2026-01-20T16:34:00Z" w16du:dateUtc="2026-01-20T16:34:00Z">
        <w:r w:rsidRPr="00404F2E" w:rsidDel="00313F2B">
          <w:fldChar w:fldCharType="begin"/>
        </w:r>
        <w:r w:rsidRPr="00404F2E" w:rsidDel="00313F2B">
          <w:delInstrText>HYPERLINK \l "tbl-multiv-gincdif" \h</w:delInstrText>
        </w:r>
        <w:r w:rsidRPr="00404F2E" w:rsidDel="00313F2B">
          <w:fldChar w:fldCharType="separate"/>
        </w:r>
        <w:r w:rsidRPr="00404F2E" w:rsidDel="00313F2B">
          <w:rPr>
            <w:rPrChange w:id="1903" w:author="Meg Walker" w:date="2026-01-20T16:14:00Z" w16du:dateUtc="2026-01-20T16:14:00Z">
              <w:rPr>
                <w:rStyle w:val="Hyperlink"/>
                <w:rFonts w:cstheme="minorBidi"/>
                <w:color w:val="auto"/>
              </w:rPr>
            </w:rPrChange>
          </w:rPr>
          <w:delText>Table 2.1</w:delText>
        </w:r>
        <w:r w:rsidRPr="00404F2E" w:rsidDel="00313F2B">
          <w:fldChar w:fldCharType="end"/>
        </w:r>
      </w:del>
      <w:ins w:id="1904" w:author="Meg Walker" w:date="2026-01-20T16:34:00Z" w16du:dateUtc="2026-01-20T16:34:00Z">
        <w:r w:rsidR="00313F2B" w:rsidRPr="00404F2E">
          <w:fldChar w:fldCharType="begin"/>
        </w:r>
        <w:r w:rsidR="00313F2B" w:rsidRPr="00404F2E">
          <w:instrText>HYPERLINK \l "tbl-multiv-gincdif" \h</w:instrText>
        </w:r>
        <w:r w:rsidR="00313F2B" w:rsidRPr="00404F2E">
          <w:fldChar w:fldCharType="separate"/>
        </w:r>
        <w:r w:rsidR="00313F2B" w:rsidRPr="00404F2E">
          <w:rPr>
            <w:rPrChange w:id="1905" w:author="Meg Walker" w:date="2026-01-20T16:14:00Z" w16du:dateUtc="2026-01-20T16:14:00Z">
              <w:rPr>
                <w:rStyle w:val="Hyperlink"/>
                <w:rFonts w:cstheme="minorBidi"/>
                <w:color w:val="auto"/>
              </w:rPr>
            </w:rPrChange>
          </w:rPr>
          <w:t>Table</w:t>
        </w:r>
        <w:r w:rsidR="00313F2B">
          <w:t xml:space="preserve"> </w:t>
        </w:r>
        <w:r w:rsidR="00313F2B" w:rsidRPr="00404F2E">
          <w:rPr>
            <w:rPrChange w:id="1906" w:author="Meg Walker" w:date="2026-01-20T16:14:00Z" w16du:dateUtc="2026-01-20T16:14:00Z">
              <w:rPr>
                <w:rStyle w:val="Hyperlink"/>
                <w:rFonts w:cstheme="minorBidi"/>
                <w:color w:val="auto"/>
              </w:rPr>
            </w:rPrChange>
          </w:rPr>
          <w:t>2.1</w:t>
        </w:r>
        <w:r w:rsidR="00313F2B" w:rsidRPr="00404F2E">
          <w:fldChar w:fldCharType="end"/>
        </w:r>
      </w:ins>
      <w:r w:rsidRPr="00404F2E">
        <w:t xml:space="preserve">. </w:t>
      </w:r>
      <w:r w:rsidR="00441D15" w:rsidRPr="00404F2E">
        <w:t>To</w:t>
      </w:r>
      <w:r w:rsidR="00441D15" w:rsidRPr="00AB07B4">
        <w:t xml:space="preserve"> facilitate reading, we reversed the scale of the assessment for the bottom decile, so higher values denote unfairly low. </w:t>
      </w:r>
      <w:r w:rsidRPr="00AB07B4">
        <w:t xml:space="preserve">For most countries, the more unfair the income of </w:t>
      </w:r>
      <w:del w:id="1907" w:author="Meg Walker" w:date="2026-01-20T16:15:00Z" w16du:dateUtc="2026-01-20T16:15:00Z">
        <w:r w:rsidRPr="00AB07B4" w:rsidDel="00404F2E">
          <w:delText xml:space="preserve">top </w:delText>
        </w:r>
      </w:del>
      <w:r w:rsidRPr="00AB07B4">
        <w:t>the top decile is perceived, the higher the odds of supporting redistribution. This relationship is particularly strong in Norway</w:t>
      </w:r>
      <w:r w:rsidR="0077474E" w:rsidRPr="00AB07B4">
        <w:t>,</w:t>
      </w:r>
      <w:r w:rsidRPr="00AB07B4">
        <w:t xml:space="preserve"> </w:t>
      </w:r>
      <w:r w:rsidR="0077474E" w:rsidRPr="00AB07B4">
        <w:t>for instance, where each unit in the unfairness scale of the top decile is associated with 51</w:t>
      </w:r>
      <w:del w:id="1908" w:author="Meg Walker" w:date="2026-01-20T16:15:00Z" w16du:dateUtc="2026-01-20T16:15:00Z">
        <w:r w:rsidR="0077474E" w:rsidRPr="00AB07B4" w:rsidDel="00404F2E">
          <w:delText xml:space="preserve">% </w:delText>
        </w:r>
      </w:del>
      <w:ins w:id="1909" w:author="Meg Walker" w:date="2026-01-20T16:15:00Z" w16du:dateUtc="2026-01-20T16:15:00Z">
        <w:r w:rsidR="00404F2E">
          <w:t xml:space="preserve"> per cent</w:t>
        </w:r>
        <w:r w:rsidR="00404F2E" w:rsidRPr="00AB07B4">
          <w:t xml:space="preserve"> </w:t>
        </w:r>
      </w:ins>
      <w:r w:rsidR="0077474E" w:rsidRPr="00AB07B4">
        <w:t>higher odds of support</w:t>
      </w:r>
      <w:r w:rsidR="00CE62EB" w:rsidRPr="00AB07B4">
        <w:t>ing</w:t>
      </w:r>
      <w:r w:rsidR="0077474E" w:rsidRPr="00AB07B4">
        <w:t xml:space="preserve"> redistribution. </w:t>
      </w:r>
      <w:del w:id="1910" w:author="Meg Walker" w:date="2026-01-13T12:40:00Z" w16du:dateUtc="2026-01-13T12:40:00Z">
        <w:r w:rsidRPr="00AB07B4" w:rsidDel="00A97FD2">
          <w:delText xml:space="preserve"> </w:delText>
        </w:r>
      </w:del>
      <w:r w:rsidR="0077474E" w:rsidRPr="00AB07B4">
        <w:t>In addition</w:t>
      </w:r>
      <w:r w:rsidRPr="00AB07B4">
        <w:t xml:space="preserve">, if a respondent perceives the bottom decile as unfairly </w:t>
      </w:r>
      <w:r w:rsidR="00EB254D" w:rsidRPr="00AB07B4">
        <w:t>too low</w:t>
      </w:r>
      <w:r w:rsidRPr="00AB07B4">
        <w:t xml:space="preserve">, the odds of supporting redistribution </w:t>
      </w:r>
      <w:r w:rsidR="0077474E" w:rsidRPr="00AB07B4">
        <w:t xml:space="preserve">are </w:t>
      </w:r>
      <w:ins w:id="1911" w:author="Meg Walker" w:date="2026-01-20T16:15:00Z" w16du:dateUtc="2026-01-20T16:15:00Z">
        <w:r w:rsidR="00404F2E">
          <w:br/>
        </w:r>
      </w:ins>
      <w:r w:rsidR="0077474E" w:rsidRPr="00AB07B4">
        <w:t>also higher.</w:t>
      </w:r>
      <w:ins w:id="1912" w:author="Meg Walker" w:date="2026-01-13T12:19:00Z" w16du:dateUtc="2026-01-13T12:19:00Z">
        <w:r w:rsidR="00AB07B4">
          <w:t xml:space="preserve"> </w:t>
        </w:r>
      </w:ins>
      <w:r w:rsidR="00441D15" w:rsidRPr="00AB07B4">
        <w:t xml:space="preserve">In Poland, for instance, the unfairness of the bottom income decile </w:t>
      </w:r>
      <w:ins w:id="1913" w:author="Meg Walker" w:date="2026-01-20T16:16:00Z" w16du:dateUtc="2026-01-20T16:16:00Z">
        <w:r w:rsidR="00404F2E">
          <w:br/>
        </w:r>
      </w:ins>
      <w:r w:rsidR="00441D15" w:rsidRPr="00AB07B4">
        <w:t>is a stronger predictor of support compared to the unfairness of the top decile.</w:t>
      </w:r>
      <w:r w:rsidRPr="00AB07B4">
        <w:t xml:space="preserve"> </w:t>
      </w:r>
      <w:ins w:id="1914" w:author="Meg Walker" w:date="2026-01-20T16:16:00Z" w16du:dateUtc="2026-01-20T16:16:00Z">
        <w:r w:rsidR="00404F2E">
          <w:br/>
        </w:r>
      </w:ins>
      <w:r w:rsidRPr="00AB07B4">
        <w:t xml:space="preserve">In Ireland, both variables have weaker </w:t>
      </w:r>
      <w:r w:rsidR="00CE62EB" w:rsidRPr="00AB07B4">
        <w:t xml:space="preserve">but </w:t>
      </w:r>
      <w:r w:rsidRPr="00AB07B4">
        <w:t xml:space="preserve">nonetheless significant effects. </w:t>
      </w:r>
    </w:p>
    <w:p w14:paraId="60599CE5" w14:textId="77777777" w:rsidR="00404F2E" w:rsidRPr="00AB07B4" w:rsidRDefault="00404F2E">
      <w:pPr>
        <w:pStyle w:val="ESRIBodyText"/>
        <w:spacing w:after="0"/>
        <w:pPrChange w:id="1915" w:author="Meg Walker" w:date="2026-01-20T16:18:00Z" w16du:dateUtc="2026-01-20T16:18:00Z">
          <w:pPr>
            <w:pStyle w:val="BodyText"/>
          </w:pPr>
        </w:pPrChange>
      </w:pPr>
    </w:p>
    <w:tbl>
      <w:tblPr>
        <w:tblW w:w="5000" w:type="pct"/>
        <w:tblLayout w:type="fixed"/>
        <w:tblLook w:val="0000" w:firstRow="0" w:lastRow="0" w:firstColumn="0" w:lastColumn="0" w:noHBand="0" w:noVBand="0"/>
      </w:tblPr>
      <w:tblGrid>
        <w:gridCol w:w="9026"/>
      </w:tblGrid>
      <w:tr w:rsidR="000E35CE" w14:paraId="51DD4D6D" w14:textId="77777777" w:rsidTr="00AB07B4">
        <w:tc>
          <w:tcPr>
            <w:tcW w:w="9026" w:type="dxa"/>
          </w:tcPr>
          <w:p w14:paraId="51DD4D6B" w14:textId="3A4A9401" w:rsidR="000E35CE" w:rsidRDefault="00D9434A">
            <w:pPr>
              <w:pStyle w:val="Figuretitle"/>
              <w:pPrChange w:id="1916" w:author="Meg Walker" w:date="2026-01-13T12:19:00Z" w16du:dateUtc="2026-01-13T12:19:00Z">
                <w:pPr>
                  <w:pStyle w:val="ImageCaption"/>
                  <w:spacing w:before="200"/>
                  <w:jc w:val="left"/>
                </w:pPr>
              </w:pPrChange>
            </w:pPr>
            <w:bookmarkStart w:id="1917" w:name="fig-fairness"/>
            <w:del w:id="1918" w:author="Meg Walker" w:date="2026-01-12T17:53:00Z" w16du:dateUtc="2026-01-12T17:53:00Z">
              <w:r w:rsidDel="005B4F71">
                <w:delText>Figure </w:delText>
              </w:r>
            </w:del>
            <w:bookmarkStart w:id="1919" w:name="_Toc219829156"/>
            <w:bookmarkStart w:id="1920" w:name="_Toc219829318"/>
            <w:bookmarkStart w:id="1921" w:name="_Toc219829525"/>
            <w:ins w:id="1922" w:author="Meg Walker" w:date="2026-01-12T17:53:00Z" w16du:dateUtc="2026-01-12T17:53:00Z">
              <w:r w:rsidR="005B4F71">
                <w:t xml:space="preserve">Figure </w:t>
              </w:r>
            </w:ins>
            <w:r>
              <w:t xml:space="preserve">3.6: </w:t>
            </w:r>
            <w:ins w:id="1923" w:author="Meg Walker" w:date="2026-01-20T16:14:00Z" w16du:dateUtc="2026-01-20T16:14:00Z">
              <w:r w:rsidR="00442740">
                <w:tab/>
              </w:r>
            </w:ins>
            <w:r>
              <w:t>Effect (odds</w:t>
            </w:r>
            <w:del w:id="1924" w:author="Meg Walker" w:date="2026-01-20T16:16:00Z" w16du:dateUtc="2026-01-20T16:16:00Z">
              <w:r w:rsidDel="00404F2E">
                <w:delText>-</w:delText>
              </w:r>
            </w:del>
            <w:ins w:id="1925" w:author="Meg Walker" w:date="2026-01-20T16:16:00Z" w16du:dateUtc="2026-01-20T16:16:00Z">
              <w:r w:rsidR="00404F2E">
                <w:t xml:space="preserve"> </w:t>
              </w:r>
            </w:ins>
            <w:r>
              <w:t>ratio) of perception of ‘unfairness of income’ on ‘support for redistribution’, 2018</w:t>
            </w:r>
            <w:bookmarkEnd w:id="1919"/>
            <w:bookmarkEnd w:id="1920"/>
            <w:bookmarkEnd w:id="1921"/>
          </w:p>
          <w:p w14:paraId="51DD4D6C" w14:textId="6FEED362" w:rsidR="000E35CE" w:rsidRDefault="004D0FA6" w:rsidP="004D0FA6">
            <w:pPr>
              <w:spacing w:after="0"/>
              <w:ind w:left="748"/>
              <w:jc w:val="center"/>
              <w:pPrChange w:id="1926" w:author="Daniel Capistrano" w:date="2026-01-25T17:13:00Z" w16du:dateUtc="2026-01-25T17:13:00Z">
                <w:pPr>
                  <w:jc w:val="center"/>
                </w:pPr>
              </w:pPrChange>
            </w:pPr>
            <w:ins w:id="1927" w:author="Daniel Capistrano" w:date="2026-01-25T17:11:00Z" w16du:dateUtc="2026-01-25T17:11:00Z">
              <w:r>
                <w:rPr>
                  <w:noProof/>
                </w:rPr>
                <w:drawing>
                  <wp:inline distT="0" distB="0" distL="0" distR="0" wp14:anchorId="38305947" wp14:editId="49ACD3A0">
                    <wp:extent cx="4816275" cy="4013563"/>
                    <wp:effectExtent l="0" t="0" r="0" b="0"/>
                    <wp:docPr id="247751095"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51095" name="Graphic 247751095"/>
                            <pic:cNvPicPr/>
                          </pic:nvPicPr>
                          <pic:blipFill>
                            <a:blip r:embed="rId51">
                              <a:extLst>
                                <a:ext uri="{96DAC541-7B7A-43D3-8B79-37D633B846F1}">
                                  <asvg:svgBlip xmlns:asvg="http://schemas.microsoft.com/office/drawing/2016/SVG/main" r:embed="rId52"/>
                                </a:ext>
                              </a:extLst>
                            </a:blip>
                            <a:stretch>
                              <a:fillRect/>
                            </a:stretch>
                          </pic:blipFill>
                          <pic:spPr>
                            <a:xfrm>
                              <a:off x="0" y="0"/>
                              <a:ext cx="4838309" cy="4031925"/>
                            </a:xfrm>
                            <a:prstGeom prst="rect">
                              <a:avLst/>
                            </a:prstGeom>
                          </pic:spPr>
                        </pic:pic>
                      </a:graphicData>
                    </a:graphic>
                  </wp:inline>
                </w:drawing>
              </w:r>
            </w:ins>
            <w:del w:id="1928" w:author="Daniel Capistrano" w:date="2026-01-25T17:11:00Z" w16du:dateUtc="2026-01-25T17:11:00Z">
              <w:r w:rsidR="008958F1" w:rsidDel="004D0FA6">
                <w:rPr>
                  <w:noProof/>
                </w:rPr>
                <w:drawing>
                  <wp:inline distT="0" distB="0" distL="0" distR="0" wp14:anchorId="741DA296" wp14:editId="0C7F7B3C">
                    <wp:extent cx="5486400" cy="4572000"/>
                    <wp:effectExtent l="0" t="0" r="0" b="0"/>
                    <wp:docPr id="19767491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4572000"/>
                            </a:xfrm>
                            <a:prstGeom prst="rect">
                              <a:avLst/>
                            </a:prstGeom>
                            <a:noFill/>
                            <a:ln>
                              <a:noFill/>
                            </a:ln>
                          </pic:spPr>
                        </pic:pic>
                      </a:graphicData>
                    </a:graphic>
                  </wp:inline>
                </w:drawing>
              </w:r>
            </w:del>
          </w:p>
        </w:tc>
        <w:bookmarkEnd w:id="1917"/>
      </w:tr>
    </w:tbl>
    <w:p w14:paraId="1EF7C29F" w14:textId="77777777" w:rsidR="00AB07B4" w:rsidRPr="00024E75" w:rsidRDefault="00F92EEA" w:rsidP="00AB07B4">
      <w:pPr>
        <w:keepNext/>
        <w:spacing w:after="0" w:line="240" w:lineRule="auto"/>
        <w:rPr>
          <w:ins w:id="1929" w:author="Meg Walker" w:date="2026-01-13T12:19:00Z" w16du:dateUtc="2026-01-13T12:19:00Z"/>
          <w:i/>
          <w:sz w:val="20"/>
          <w:szCs w:val="20"/>
        </w:rPr>
      </w:pPr>
      <w:ins w:id="1930" w:author="Meg Walker" w:date="2026-01-07T15:07:00Z" w16du:dateUtc="2026-01-07T15:07:00Z">
        <w:r>
          <w:rPr>
            <w:noProof/>
          </w:rPr>
          <w:pict w14:anchorId="32178B0B">
            <v:rect id="_x0000_i1036" alt="" style="width:451.3pt;height:1pt;mso-width-percent:0;mso-height-percent:0;mso-width-percent:0;mso-height-percent:0" o:hralign="center" o:hrstd="t" o:hrnoshade="t" o:hr="t" fillcolor="#bfbfbf [2412]" stroked="f"/>
          </w:pict>
        </w:r>
      </w:ins>
    </w:p>
    <w:p w14:paraId="51DD4D6E" w14:textId="7665D695" w:rsidR="000E35CE" w:rsidRDefault="00D9434A">
      <w:pPr>
        <w:pStyle w:val="RSSourceandnotes"/>
        <w:spacing w:after="0"/>
        <w:ind w:left="851" w:hanging="851"/>
        <w:pPrChange w:id="1931" w:author="Meg Walker" w:date="2026-01-13T12:19:00Z" w16du:dateUtc="2026-01-13T12:19:00Z">
          <w:pPr>
            <w:pStyle w:val="RSSourceandnotes"/>
            <w:spacing w:after="0"/>
          </w:pPr>
        </w:pPrChange>
      </w:pPr>
      <w:r>
        <w:t xml:space="preserve">Source: </w:t>
      </w:r>
      <w:ins w:id="1932" w:author="Meg Walker" w:date="2026-01-13T12:19:00Z" w16du:dateUtc="2026-01-13T12:19:00Z">
        <w:r w:rsidR="00AB07B4">
          <w:tab/>
        </w:r>
      </w:ins>
      <w:r>
        <w:t>Authors’ own analysis of the European Social Survey</w:t>
      </w:r>
      <w:ins w:id="1933" w:author="Meg Walker" w:date="2026-01-20T16:17:00Z" w16du:dateUtc="2026-01-20T16:17:00Z">
        <w:r w:rsidR="00404F2E">
          <w:t>.</w:t>
        </w:r>
      </w:ins>
    </w:p>
    <w:p w14:paraId="03FADE5C" w14:textId="77480C32" w:rsidR="00EB254D" w:rsidRDefault="00EB254D">
      <w:pPr>
        <w:pStyle w:val="RSSourceandnotes"/>
        <w:spacing w:after="0"/>
        <w:ind w:left="851" w:hanging="851"/>
        <w:pPrChange w:id="1934" w:author="Meg Walker" w:date="2026-01-13T12:19:00Z" w16du:dateUtc="2026-01-13T12:19:00Z">
          <w:pPr>
            <w:pStyle w:val="RSSourceandnotes"/>
            <w:spacing w:after="0"/>
          </w:pPr>
        </w:pPrChange>
      </w:pPr>
      <w:r>
        <w:t xml:space="preserve">Note: </w:t>
      </w:r>
      <w:ins w:id="1935" w:author="Meg Walker" w:date="2026-01-13T12:19:00Z" w16du:dateUtc="2026-01-13T12:19:00Z">
        <w:r w:rsidR="00AB07B4">
          <w:tab/>
        </w:r>
      </w:ins>
      <w:r w:rsidR="002D4858">
        <w:t xml:space="preserve">The odds ratios come from separate models estimated for each country including all the controls outlined in </w:t>
      </w:r>
      <w:ins w:id="1936" w:author="Meg Walker" w:date="2026-01-20T16:17:00Z" w16du:dateUtc="2026-01-20T16:17:00Z">
        <w:r w:rsidR="00404F2E">
          <w:br/>
        </w:r>
      </w:ins>
      <w:r w:rsidR="002D4858">
        <w:t>Table 2.1</w:t>
      </w:r>
      <w:ins w:id="1937" w:author="Meg Walker" w:date="2026-01-20T16:17:00Z" w16du:dateUtc="2026-01-20T16:17:00Z">
        <w:r w:rsidR="00404F2E">
          <w:t>.</w:t>
        </w:r>
      </w:ins>
    </w:p>
    <w:p w14:paraId="4B9A575E" w14:textId="77777777" w:rsidR="00404F2E" w:rsidRDefault="00404F2E">
      <w:pPr>
        <w:rPr>
          <w:ins w:id="1938" w:author="Meg Walker" w:date="2026-01-20T16:18:00Z" w16du:dateUtc="2026-01-20T16:18:00Z"/>
          <w:rFonts w:ascii="Calibri" w:eastAsia="Batang" w:hAnsi="Calibri" w:cs="Times New Roman"/>
          <w:b/>
          <w:bCs/>
          <w:caps/>
          <w:color w:val="1F355E"/>
          <w:kern w:val="32"/>
          <w:sz w:val="24"/>
          <w:szCs w:val="24"/>
          <w:lang w:eastAsia="ar-SA"/>
        </w:rPr>
      </w:pPr>
      <w:bookmarkStart w:id="1939" w:name="_Toc211497182"/>
      <w:bookmarkStart w:id="1940" w:name="Xfc54c170375ccc9c74e4456633f1fc3551687b9"/>
      <w:bookmarkStart w:id="1941" w:name="sec-change"/>
      <w:bookmarkEnd w:id="1209"/>
      <w:bookmarkEnd w:id="1886"/>
      <w:ins w:id="1942" w:author="Meg Walker" w:date="2026-01-20T16:18:00Z" w16du:dateUtc="2026-01-20T16:18:00Z">
        <w:r>
          <w:br w:type="page"/>
        </w:r>
      </w:ins>
    </w:p>
    <w:p w14:paraId="6AB84FAC" w14:textId="218A242B" w:rsidR="008E79E2" w:rsidRDefault="008E79E2">
      <w:pPr>
        <w:pStyle w:val="ESRI11"/>
        <w:pPrChange w:id="1943" w:author="Meg Walker" w:date="2026-01-13T12:20:00Z" w16du:dateUtc="2026-01-13T12:20:00Z">
          <w:pPr>
            <w:pStyle w:val="Heading2"/>
          </w:pPr>
        </w:pPrChange>
      </w:pPr>
      <w:r>
        <w:lastRenderedPageBreak/>
        <w:t xml:space="preserve">3.7 </w:t>
      </w:r>
      <w:ins w:id="1944" w:author="Meg Walker" w:date="2026-01-12T17:53:00Z" w16du:dateUtc="2026-01-12T17:53:00Z">
        <w:r w:rsidR="005B4F71">
          <w:tab/>
        </w:r>
      </w:ins>
      <w:r>
        <w:t>A third of the Irish population would agree with higher taxes if it means more or better public services</w:t>
      </w:r>
      <w:bookmarkEnd w:id="1939"/>
    </w:p>
    <w:p w14:paraId="3BD558A5" w14:textId="77777777" w:rsidR="008E79E2" w:rsidRDefault="008E79E2">
      <w:pPr>
        <w:pStyle w:val="ESRIBodyText"/>
        <w:pPrChange w:id="1945" w:author="Meg Walker" w:date="2026-01-13T12:20:00Z" w16du:dateUtc="2026-01-13T12:20:00Z">
          <w:pPr>
            <w:pStyle w:val="FirstParagraph"/>
          </w:pPr>
        </w:pPrChange>
      </w:pPr>
      <w:r>
        <w:t>In terms of policy relevance and social change, it is important to assess how much support for redistribution coincides with willingness to act on that through paying more taxes, for instance. Using data from survey experiments in Germany, Italy, Spain</w:t>
      </w:r>
      <w:del w:id="1946" w:author="Meg Walker" w:date="2026-01-20T16:22:00Z" w16du:dateUtc="2026-01-20T16:22:00Z">
        <w:r w:rsidDel="00E53813">
          <w:delText>,</w:delText>
        </w:r>
      </w:del>
      <w:r>
        <w:t xml:space="preserve"> and the United Kingdom, Bremer and </w:t>
      </w:r>
      <w:r w:rsidRPr="00E53813">
        <w:t>Bürgisser (</w:t>
      </w:r>
      <w:r w:rsidRPr="00E53813">
        <w:fldChar w:fldCharType="begin"/>
      </w:r>
      <w:r w:rsidRPr="00E53813">
        <w:instrText>HYPERLINK \l "ref-bremer_lower_2025" \h</w:instrText>
      </w:r>
      <w:r w:rsidRPr="00E53813">
        <w:fldChar w:fldCharType="separate"/>
      </w:r>
      <w:r w:rsidRPr="00E53813">
        <w:rPr>
          <w:rPrChange w:id="1947" w:author="Meg Walker" w:date="2026-01-20T16:22:00Z" w16du:dateUtc="2026-01-20T16:22:00Z">
            <w:rPr>
              <w:rStyle w:val="Hyperlink"/>
            </w:rPr>
          </w:rPrChange>
        </w:rPr>
        <w:t>2025</w:t>
      </w:r>
      <w:r w:rsidRPr="00E53813">
        <w:fldChar w:fldCharType="end"/>
      </w:r>
      <w:r w:rsidRPr="00E53813">
        <w:t>) note</w:t>
      </w:r>
      <w:r>
        <w:t xml:space="preserve"> that support for tax cuts is not widespread and unconditional. The study indicates that ideology and self-interest play a role in preferences for progressive reforms as well.</w:t>
      </w:r>
    </w:p>
    <w:p w14:paraId="02B67FA5" w14:textId="4ABE912C" w:rsidR="008E79E2" w:rsidRDefault="008E79E2">
      <w:pPr>
        <w:pStyle w:val="ESRIBodyText"/>
        <w:pPrChange w:id="1948" w:author="Meg Walker" w:date="2026-01-13T12:20:00Z" w16du:dateUtc="2026-01-13T12:20:00Z">
          <w:pPr>
            <w:pStyle w:val="BodyText"/>
          </w:pPr>
        </w:pPrChange>
      </w:pPr>
      <w:r>
        <w:t>As part of the National Election and Democracy Study</w:t>
      </w:r>
      <w:ins w:id="1949" w:author="Meg Walker" w:date="2026-01-20T16:31:00Z" w16du:dateUtc="2026-01-20T16:31:00Z">
        <w:r w:rsidR="00C146D4">
          <w:t xml:space="preserve"> (</w:t>
        </w:r>
      </w:ins>
      <w:ins w:id="1950" w:author="Meg Walker" w:date="2026-01-20T16:32:00Z" w16du:dateUtc="2026-01-20T16:32:00Z">
        <w:r w:rsidR="00C146D4">
          <w:t>NEDS)</w:t>
        </w:r>
      </w:ins>
      <w:r>
        <w:t xml:space="preserve">, </w:t>
      </w:r>
      <w:commentRangeStart w:id="1951"/>
      <w:r>
        <w:t xml:space="preserve">An Coimisiún Toghcháin </w:t>
      </w:r>
      <w:r w:rsidRPr="00C146D4">
        <w:t>(</w:t>
      </w:r>
      <w:del w:id="1952" w:author="Meg Walker" w:date="2026-01-20T16:30:00Z" w16du:dateUtc="2026-01-20T16:30:00Z">
        <w:r w:rsidRPr="00C146D4" w:rsidDel="00B7707F">
          <w:fldChar w:fldCharType="begin"/>
        </w:r>
        <w:r w:rsidRPr="00C146D4" w:rsidDel="00B7707F">
          <w:delInstrText>HYPERLINK \l "ref-an_coimisiun_toghchain_irelands_2024" \h</w:delInstrText>
        </w:r>
        <w:r w:rsidRPr="00C146D4" w:rsidDel="00B7707F">
          <w:fldChar w:fldCharType="separate"/>
        </w:r>
        <w:r w:rsidRPr="00B51DDE" w:rsidDel="00B7707F">
          <w:rPr>
            <w:rPrChange w:id="1953" w:author="Meg Walker" w:date="2026-01-20T16:31:00Z" w16du:dateUtc="2026-01-20T16:31:00Z">
              <w:rPr>
                <w:rStyle w:val="Hyperlink"/>
              </w:rPr>
            </w:rPrChange>
          </w:rPr>
          <w:delText>2024</w:delText>
        </w:r>
        <w:r w:rsidRPr="00C146D4" w:rsidDel="00B7707F">
          <w:fldChar w:fldCharType="end"/>
        </w:r>
      </w:del>
      <w:ins w:id="1954" w:author="Meg Walker" w:date="2026-01-20T16:30:00Z" w16du:dateUtc="2026-01-20T16:30:00Z">
        <w:r w:rsidR="00B7707F" w:rsidRPr="00C146D4">
          <w:fldChar w:fldCharType="begin"/>
        </w:r>
        <w:r w:rsidR="00B7707F" w:rsidRPr="00C146D4">
          <w:instrText>HYPERLINK \l "ref-an_coimisiun_toghchain_irelands_2024" \h</w:instrText>
        </w:r>
        <w:r w:rsidR="00B7707F" w:rsidRPr="00C146D4">
          <w:fldChar w:fldCharType="separate"/>
        </w:r>
        <w:r w:rsidR="00B7707F" w:rsidRPr="00B51DDE">
          <w:rPr>
            <w:rPrChange w:id="1955" w:author="Meg Walker" w:date="2026-01-20T16:31:00Z" w16du:dateUtc="2026-01-20T16:31:00Z">
              <w:rPr>
                <w:rStyle w:val="Hyperlink"/>
              </w:rPr>
            </w:rPrChange>
          </w:rPr>
          <w:t>2025</w:t>
        </w:r>
        <w:r w:rsidR="00B7707F" w:rsidRPr="00C146D4">
          <w:fldChar w:fldCharType="end"/>
        </w:r>
      </w:ins>
      <w:r w:rsidRPr="00C146D4">
        <w:t>)</w:t>
      </w:r>
      <w:r>
        <w:t xml:space="preserve"> conducted a post-election survey between 2024 and </w:t>
      </w:r>
      <w:del w:id="1956" w:author="Meg Walker" w:date="2026-01-20T16:26:00Z" w16du:dateUtc="2026-01-20T16:26:00Z">
        <w:r w:rsidDel="00B7707F">
          <w:delText xml:space="preserve">2015 </w:delText>
        </w:r>
      </w:del>
      <w:ins w:id="1957" w:author="Meg Walker" w:date="2026-01-20T16:26:00Z" w16du:dateUtc="2026-01-20T16:26:00Z">
        <w:r w:rsidR="00B7707F">
          <w:t xml:space="preserve">2025 </w:t>
        </w:r>
      </w:ins>
      <w:commentRangeEnd w:id="1951"/>
      <w:ins w:id="1958" w:author="Meg Walker" w:date="2026-01-20T16:31:00Z" w16du:dateUtc="2026-01-20T16:31:00Z">
        <w:r w:rsidR="00B7707F">
          <w:rPr>
            <w:rStyle w:val="CommentReference"/>
            <w:sz w:val="22"/>
            <w:szCs w:val="22"/>
          </w:rPr>
          <w:commentReference w:id="1951"/>
        </w:r>
      </w:ins>
      <w:r>
        <w:t xml:space="preserve">including questions on attitudes and policy preferences. Respondents were asked to what extend they agree that </w:t>
      </w:r>
      <w:del w:id="1959" w:author="Meg Walker" w:date="2026-01-13T12:20:00Z" w16du:dateUtc="2026-01-13T12:20:00Z">
        <w:r w:rsidDel="00AB07B4">
          <w:delText>“</w:delText>
        </w:r>
      </w:del>
      <w:ins w:id="1960" w:author="Meg Walker" w:date="2026-01-13T12:20:00Z" w16du:dateUtc="2026-01-13T12:20:00Z">
        <w:r w:rsidR="00AB07B4">
          <w:t>‘</w:t>
        </w:r>
      </w:ins>
      <w:r w:rsidRPr="00AB07B4">
        <w:rPr>
          <w:rPrChange w:id="1961" w:author="Meg Walker" w:date="2026-01-13T12:20:00Z" w16du:dateUtc="2026-01-13T12:20:00Z">
            <w:rPr>
              <w:i/>
              <w:iCs/>
            </w:rPr>
          </w:rPrChange>
        </w:rPr>
        <w:t>The government should increase taxes a lot and spend much more on health and social services</w:t>
      </w:r>
      <w:del w:id="1962" w:author="Meg Walker" w:date="2026-01-13T12:20:00Z" w16du:dateUtc="2026-01-13T12:20:00Z">
        <w:r w:rsidRPr="00AB07B4" w:rsidDel="00AB07B4">
          <w:delText xml:space="preserve">”. </w:delText>
        </w:r>
      </w:del>
      <w:ins w:id="1963" w:author="Meg Walker" w:date="2026-01-13T12:20:00Z" w16du:dateUtc="2026-01-13T12:20:00Z">
        <w:r w:rsidR="00AB07B4" w:rsidRPr="00AB07B4">
          <w:t>’.</w:t>
        </w:r>
        <w:r w:rsidR="00AB07B4">
          <w:t xml:space="preserve"> </w:t>
        </w:r>
      </w:ins>
      <w:r>
        <w:t>About 32</w:t>
      </w:r>
      <w:del w:id="1964" w:author="Meg Walker" w:date="2026-01-20T16:32:00Z" w16du:dateUtc="2026-01-20T16:32:00Z">
        <w:r w:rsidDel="00ED0C95">
          <w:delText xml:space="preserve">% </w:delText>
        </w:r>
      </w:del>
      <w:ins w:id="1965" w:author="Meg Walker" w:date="2026-01-20T16:32:00Z" w16du:dateUtc="2026-01-20T16:32:00Z">
        <w:r w:rsidR="00ED0C95">
          <w:t xml:space="preserve"> per cent </w:t>
        </w:r>
      </w:ins>
      <w:r>
        <w:t>of respondents agreed with this statement (8% ‘strongly agree’ and 24% ‘somewhat agree’).</w:t>
      </w:r>
    </w:p>
    <w:p w14:paraId="2E4B9E48" w14:textId="7F2977C4" w:rsidR="008E79E2" w:rsidRDefault="008E79E2">
      <w:pPr>
        <w:pStyle w:val="ESRIBodyText"/>
        <w:pPrChange w:id="1966" w:author="Meg Walker" w:date="2026-01-13T12:20:00Z" w16du:dateUtc="2026-01-13T12:20:00Z">
          <w:pPr>
            <w:pStyle w:val="BodyText"/>
          </w:pPr>
        </w:pPrChange>
      </w:pPr>
      <w:r>
        <w:t xml:space="preserve">To explore relative differences across groups, we ran a logistic regression model using agreement with tax increase as a response variable. The explanatory variables included gender, age group, educational attainment, and social class. </w:t>
      </w:r>
      <w:ins w:id="1967" w:author="Meg Walker" w:date="2026-01-20T16:32:00Z" w16du:dateUtc="2026-01-20T16:32:00Z">
        <w:r w:rsidR="00371042">
          <w:br/>
        </w:r>
      </w:ins>
      <w:r>
        <w:t xml:space="preserve">In addition, the model also includes a question on acceptance of inequality (agreement that </w:t>
      </w:r>
      <w:del w:id="1968" w:author="Meg Walker" w:date="2026-01-13T12:20:00Z" w16du:dateUtc="2026-01-13T12:20:00Z">
        <w:r w:rsidRPr="002F58F4" w:rsidDel="00AB07B4">
          <w:delText>“</w:delText>
        </w:r>
      </w:del>
      <w:ins w:id="1969" w:author="Meg Walker" w:date="2026-01-13T12:20:00Z" w16du:dateUtc="2026-01-13T12:20:00Z">
        <w:r w:rsidR="00AB07B4" w:rsidRPr="002F58F4">
          <w:t>‘</w:t>
        </w:r>
      </w:ins>
      <w:r w:rsidRPr="00AB07B4">
        <w:rPr>
          <w:rPrChange w:id="1970" w:author="Meg Walker" w:date="2026-01-13T12:20:00Z" w16du:dateUtc="2026-01-13T12:20:00Z">
            <w:rPr>
              <w:i/>
              <w:iCs/>
            </w:rPr>
          </w:rPrChange>
        </w:rPr>
        <w:t>There is nothing wrong with some people being a lot richer than others</w:t>
      </w:r>
      <w:del w:id="1971" w:author="Meg Walker" w:date="2026-01-13T12:20:00Z" w16du:dateUtc="2026-01-13T12:20:00Z">
        <w:r w:rsidRPr="002F58F4" w:rsidDel="00AB07B4">
          <w:delText xml:space="preserve">”). </w:delText>
        </w:r>
      </w:del>
      <w:ins w:id="1972" w:author="Meg Walker" w:date="2026-01-13T12:20:00Z" w16du:dateUtc="2026-01-13T12:20:00Z">
        <w:r w:rsidR="00AB07B4" w:rsidRPr="002F58F4">
          <w:t>’</w:t>
        </w:r>
        <w:r w:rsidR="00AB07B4">
          <w:t xml:space="preserve">). </w:t>
        </w:r>
      </w:ins>
      <w:r>
        <w:t>As expected, those who ‘strongly disagree’ or ‘somewhat disagree’ have, respectively, 26</w:t>
      </w:r>
      <w:del w:id="1973" w:author="Meg Walker" w:date="2026-01-20T16:33:00Z" w16du:dateUtc="2026-01-20T16:33:00Z">
        <w:r w:rsidDel="00371042">
          <w:delText xml:space="preserve">% </w:delText>
        </w:r>
      </w:del>
      <w:ins w:id="1974" w:author="Meg Walker" w:date="2026-01-20T16:33:00Z" w16du:dateUtc="2026-01-20T16:33:00Z">
        <w:r w:rsidR="00371042">
          <w:t xml:space="preserve"> per cent </w:t>
        </w:r>
      </w:ins>
      <w:r>
        <w:t>and 22</w:t>
      </w:r>
      <w:ins w:id="1975" w:author="Meg Walker" w:date="2026-01-20T16:33:00Z" w16du:dateUtc="2026-01-20T16:33:00Z">
        <w:r w:rsidR="00371042" w:rsidRPr="00371042">
          <w:t xml:space="preserve"> </w:t>
        </w:r>
        <w:r w:rsidR="00371042">
          <w:t>per cent</w:t>
        </w:r>
      </w:ins>
      <w:del w:id="1976" w:author="Meg Walker" w:date="2026-01-20T16:33:00Z" w16du:dateUtc="2026-01-20T16:33:00Z">
        <w:r w:rsidDel="00371042">
          <w:delText>%</w:delText>
        </w:r>
      </w:del>
      <w:r>
        <w:t xml:space="preserve"> lower odds of supporting tax increase compared to those who strongly agree with the inequality statement.</w:t>
      </w:r>
    </w:p>
    <w:p w14:paraId="2603F29F" w14:textId="4B417905" w:rsidR="008E79E2" w:rsidRDefault="008E79E2">
      <w:pPr>
        <w:pStyle w:val="ESRIBodyText"/>
        <w:pPrChange w:id="1977" w:author="Meg Walker" w:date="2026-01-13T12:20:00Z" w16du:dateUtc="2026-01-13T12:20:00Z">
          <w:pPr>
            <w:pStyle w:val="BodyText"/>
          </w:pPr>
        </w:pPrChange>
      </w:pPr>
      <w:r>
        <w:t>The results also indicate that women have 6</w:t>
      </w:r>
      <w:ins w:id="1978" w:author="Meg Walker" w:date="2026-01-20T16:38:00Z" w16du:dateUtc="2026-01-20T16:38:00Z">
        <w:r w:rsidR="00CC0AD7" w:rsidRPr="00CC0AD7">
          <w:t xml:space="preserve"> </w:t>
        </w:r>
        <w:r w:rsidR="00CC0AD7">
          <w:t>per cent</w:t>
        </w:r>
      </w:ins>
      <w:del w:id="1979" w:author="Meg Walker" w:date="2026-01-20T16:38:00Z" w16du:dateUtc="2026-01-20T16:38:00Z">
        <w:r w:rsidDel="00CC0AD7">
          <w:delText>%</w:delText>
        </w:r>
      </w:del>
      <w:r>
        <w:t xml:space="preserve"> higher odds of agreeing with tax increase compared to men. In relation to age, those older than 65 (16%) and aged between 55 and 64 (11%) also have increased odds of supporting tax increase in comparison with those younger than 24. No significant differences were found across other age groups, social class</w:t>
      </w:r>
      <w:del w:id="1980" w:author="Meg Walker" w:date="2026-01-20T16:39:00Z" w16du:dateUtc="2026-01-20T16:39:00Z">
        <w:r w:rsidDel="00CC0AD7">
          <w:delText>,</w:delText>
        </w:r>
      </w:del>
      <w:r>
        <w:t xml:space="preserve"> or educational attainment.</w:t>
      </w:r>
    </w:p>
    <w:p w14:paraId="007F8CAA" w14:textId="023BBD49" w:rsidR="008E79E2" w:rsidRDefault="008E79E2">
      <w:pPr>
        <w:pStyle w:val="ESRIBodyText"/>
        <w:pPrChange w:id="1981" w:author="Meg Walker" w:date="2026-01-13T12:20:00Z" w16du:dateUtc="2026-01-13T12:20:00Z">
          <w:pPr>
            <w:pStyle w:val="BodyText"/>
          </w:pPr>
        </w:pPrChange>
      </w:pPr>
      <w:r>
        <w:t>In 2025, the Eurobarometer conducted a survey on citizen</w:t>
      </w:r>
      <w:ins w:id="1982" w:author="Meg Walker" w:date="2026-01-20T16:39:00Z" w16du:dateUtc="2026-01-20T16:39:00Z">
        <w:r w:rsidR="003914C1">
          <w:t>s</w:t>
        </w:r>
      </w:ins>
      <w:r>
        <w:t>’</w:t>
      </w:r>
      <w:del w:id="1983" w:author="Meg Walker" w:date="2026-01-20T16:39:00Z" w16du:dateUtc="2026-01-20T16:39:00Z">
        <w:r w:rsidDel="003914C1">
          <w:delText>s</w:delText>
        </w:r>
      </w:del>
      <w:r>
        <w:t xml:space="preserve"> attitudes towards taxation. Participants were asked which among the following statements they agreed the most:</w:t>
      </w:r>
    </w:p>
    <w:p w14:paraId="38441380" w14:textId="5E5DB670" w:rsidR="008E79E2" w:rsidRDefault="008E79E2">
      <w:pPr>
        <w:pStyle w:val="ESRIBodyText"/>
        <w:numPr>
          <w:ilvl w:val="0"/>
          <w:numId w:val="13"/>
        </w:numPr>
        <w:pPrChange w:id="1984" w:author="Meg Walker" w:date="2026-01-13T12:21:00Z" w16du:dateUtc="2026-01-13T12:21:00Z">
          <w:pPr>
            <w:numPr>
              <w:numId w:val="11"/>
            </w:numPr>
            <w:ind w:left="720" w:hanging="360"/>
          </w:pPr>
        </w:pPrChange>
      </w:pPr>
      <w:r>
        <w:t xml:space="preserve">Taxes are too high, and I would decrease them even if it means fewer or </w:t>
      </w:r>
      <w:del w:id="1985" w:author="Meg Walker" w:date="2026-01-20T16:40:00Z" w16du:dateUtc="2026-01-20T16:40:00Z">
        <w:r w:rsidDel="008E2765">
          <w:delText xml:space="preserve">lower </w:delText>
        </w:r>
      </w:del>
      <w:ins w:id="1986" w:author="Meg Walker" w:date="2026-01-20T16:40:00Z" w16du:dateUtc="2026-01-20T16:40:00Z">
        <w:r w:rsidR="008E2765">
          <w:t>lower-</w:t>
        </w:r>
      </w:ins>
      <w:r>
        <w:t>quality public services</w:t>
      </w:r>
      <w:ins w:id="1987" w:author="Meg Walker" w:date="2026-01-20T16:40:00Z" w16du:dateUtc="2026-01-20T16:40:00Z">
        <w:r w:rsidR="008E2765">
          <w:t>.</w:t>
        </w:r>
      </w:ins>
      <w:del w:id="1988" w:author="Meg Walker" w:date="2026-01-13T12:21:00Z" w16du:dateUtc="2026-01-13T12:21:00Z">
        <w:r w:rsidDel="00AB07B4">
          <w:br/>
        </w:r>
      </w:del>
    </w:p>
    <w:p w14:paraId="26ACE2C1" w14:textId="6C490AE8" w:rsidR="008E79E2" w:rsidRDefault="008E79E2">
      <w:pPr>
        <w:pStyle w:val="ESRIBodyText"/>
        <w:numPr>
          <w:ilvl w:val="0"/>
          <w:numId w:val="13"/>
        </w:numPr>
        <w:pPrChange w:id="1989" w:author="Meg Walker" w:date="2026-01-13T12:21:00Z" w16du:dateUtc="2026-01-13T12:21:00Z">
          <w:pPr>
            <w:numPr>
              <w:numId w:val="11"/>
            </w:numPr>
            <w:ind w:left="720" w:hanging="360"/>
          </w:pPr>
        </w:pPrChange>
      </w:pPr>
      <w:r>
        <w:t>I agree with higher taxes if it means more or better public services</w:t>
      </w:r>
      <w:ins w:id="1990" w:author="Meg Walker" w:date="2026-01-20T16:40:00Z" w16du:dateUtc="2026-01-20T16:40:00Z">
        <w:r w:rsidR="008E2765">
          <w:t>.</w:t>
        </w:r>
      </w:ins>
      <w:del w:id="1991" w:author="Meg Walker" w:date="2026-01-13T12:21:00Z" w16du:dateUtc="2026-01-13T12:21:00Z">
        <w:r w:rsidDel="00AB07B4">
          <w:br/>
        </w:r>
      </w:del>
    </w:p>
    <w:p w14:paraId="5183CF78" w14:textId="7749BA79" w:rsidR="008E79E2" w:rsidRDefault="008E79E2">
      <w:pPr>
        <w:pStyle w:val="ESRIBodyText"/>
        <w:numPr>
          <w:ilvl w:val="0"/>
          <w:numId w:val="13"/>
        </w:numPr>
        <w:pPrChange w:id="1992" w:author="Meg Walker" w:date="2026-01-13T12:21:00Z" w16du:dateUtc="2026-01-13T12:21:00Z">
          <w:pPr>
            <w:numPr>
              <w:numId w:val="11"/>
            </w:numPr>
            <w:ind w:left="720" w:hanging="360"/>
          </w:pPr>
        </w:pPrChange>
      </w:pPr>
      <w:r>
        <w:t>Both taxes and public services should stay at the same level</w:t>
      </w:r>
      <w:ins w:id="1993" w:author="Meg Walker" w:date="2026-01-20T16:40:00Z" w16du:dateUtc="2026-01-20T16:40:00Z">
        <w:r w:rsidR="008E2765">
          <w:t>.</w:t>
        </w:r>
      </w:ins>
    </w:p>
    <w:p w14:paraId="48BB01C4" w14:textId="3BEEF9FF" w:rsidR="008E79E2" w:rsidRDefault="008E79E2">
      <w:pPr>
        <w:pStyle w:val="ESRIBodyText"/>
        <w:rPr>
          <w:ins w:id="1994" w:author="Meg Walker" w:date="2026-01-20T16:42:00Z" w16du:dateUtc="2026-01-20T16:42:00Z"/>
        </w:rPr>
      </w:pPr>
      <w:r>
        <w:t>In Ireland,</w:t>
      </w:r>
      <w:r w:rsidR="00554F0C">
        <w:t xml:space="preserve"> 35</w:t>
      </w:r>
      <w:ins w:id="1995" w:author="Meg Walker" w:date="2026-01-20T16:40:00Z" w16du:dateUtc="2026-01-20T16:40:00Z">
        <w:r w:rsidR="00161C47" w:rsidRPr="00161C47">
          <w:t xml:space="preserve"> </w:t>
        </w:r>
        <w:r w:rsidR="00161C47">
          <w:t>per cent</w:t>
        </w:r>
      </w:ins>
      <w:del w:id="1996" w:author="Meg Walker" w:date="2026-01-20T16:40:00Z" w16du:dateUtc="2026-01-20T16:40:00Z">
        <w:r w:rsidR="00554F0C" w:rsidDel="00161C47">
          <w:delText>%</w:delText>
        </w:r>
      </w:del>
      <w:r w:rsidR="00554F0C">
        <w:t xml:space="preserve"> indicated that ‘taxes are too high’ and 25</w:t>
      </w:r>
      <w:ins w:id="1997" w:author="Meg Walker" w:date="2026-01-20T16:40:00Z" w16du:dateUtc="2026-01-20T16:40:00Z">
        <w:r w:rsidR="00161C47" w:rsidRPr="00161C47">
          <w:t xml:space="preserve"> </w:t>
        </w:r>
        <w:r w:rsidR="00161C47">
          <w:t>per cent</w:t>
        </w:r>
      </w:ins>
      <w:del w:id="1998" w:author="Meg Walker" w:date="2026-01-20T16:40:00Z" w16du:dateUtc="2026-01-20T16:40:00Z">
        <w:r w:rsidR="00554F0C" w:rsidDel="00161C47">
          <w:delText>%</w:delText>
        </w:r>
      </w:del>
      <w:r w:rsidR="00554F0C">
        <w:t xml:space="preserve"> </w:t>
      </w:r>
      <w:ins w:id="1999" w:author="Meg Walker" w:date="2026-01-20T16:40:00Z" w16du:dateUtc="2026-01-20T16:40:00Z">
        <w:r w:rsidR="00161C47">
          <w:t xml:space="preserve">indicated </w:t>
        </w:r>
      </w:ins>
      <w:r w:rsidR="00554F0C">
        <w:t xml:space="preserve">that taxes ‘should stay at the same level’. However, </w:t>
      </w:r>
      <w:r>
        <w:t>34</w:t>
      </w:r>
      <w:ins w:id="2000" w:author="Meg Walker" w:date="2026-01-20T16:41:00Z" w16du:dateUtc="2026-01-20T16:41:00Z">
        <w:r w:rsidR="00161C47" w:rsidRPr="00161C47">
          <w:t xml:space="preserve"> </w:t>
        </w:r>
        <w:r w:rsidR="00161C47">
          <w:t>per cent</w:t>
        </w:r>
      </w:ins>
      <w:del w:id="2001" w:author="Meg Walker" w:date="2026-01-20T16:41:00Z" w16du:dateUtc="2026-01-20T16:41:00Z">
        <w:r w:rsidDel="00161C47">
          <w:delText>%</w:delText>
        </w:r>
      </w:del>
      <w:r>
        <w:t xml:space="preserve"> of </w:t>
      </w:r>
      <w:r w:rsidR="00554F0C">
        <w:t xml:space="preserve">the Irish </w:t>
      </w:r>
      <w:r>
        <w:t>respondents indicated that they would agree with higher taxes if it mean</w:t>
      </w:r>
      <w:r w:rsidR="00554F0C">
        <w:t>t</w:t>
      </w:r>
      <w:r>
        <w:t xml:space="preserve"> more or better public services. This is the </w:t>
      </w:r>
      <w:del w:id="2002" w:author="Meg Walker" w:date="2026-01-20T16:41:00Z" w16du:dateUtc="2026-01-20T16:41:00Z">
        <w:r w:rsidDel="00FC5E9A">
          <w:delText xml:space="preserve">6th </w:delText>
        </w:r>
      </w:del>
      <w:ins w:id="2003" w:author="Meg Walker" w:date="2026-01-20T16:41:00Z" w16du:dateUtc="2026-01-20T16:41:00Z">
        <w:r w:rsidR="00FC5E9A">
          <w:t xml:space="preserve">sixth </w:t>
        </w:r>
      </w:ins>
      <w:r>
        <w:t xml:space="preserve">highest percentage across the 27 participant </w:t>
      </w:r>
      <w:r>
        <w:lastRenderedPageBreak/>
        <w:t>countries. This proportion varies from 16</w:t>
      </w:r>
      <w:ins w:id="2004" w:author="Meg Walker" w:date="2026-01-20T16:41:00Z" w16du:dateUtc="2026-01-20T16:41:00Z">
        <w:r w:rsidR="00417586" w:rsidRPr="00417586">
          <w:t xml:space="preserve"> </w:t>
        </w:r>
        <w:r w:rsidR="00417586">
          <w:t>per cent</w:t>
        </w:r>
      </w:ins>
      <w:del w:id="2005" w:author="Meg Walker" w:date="2026-01-20T16:41:00Z" w16du:dateUtc="2026-01-20T16:41:00Z">
        <w:r w:rsidDel="00417586">
          <w:delText>%</w:delText>
        </w:r>
      </w:del>
      <w:r>
        <w:t xml:space="preserve"> in Luxembourg and Belgium to 42</w:t>
      </w:r>
      <w:ins w:id="2006" w:author="Meg Walker" w:date="2026-01-20T16:41:00Z" w16du:dateUtc="2026-01-20T16:41:00Z">
        <w:r w:rsidR="00417586" w:rsidRPr="00417586">
          <w:t xml:space="preserve"> </w:t>
        </w:r>
        <w:r w:rsidR="00417586">
          <w:t>per cent</w:t>
        </w:r>
      </w:ins>
      <w:del w:id="2007" w:author="Meg Walker" w:date="2026-01-20T16:41:00Z" w16du:dateUtc="2026-01-20T16:41:00Z">
        <w:r w:rsidDel="00417586">
          <w:delText>%</w:delText>
        </w:r>
      </w:del>
      <w:r>
        <w:t xml:space="preserve"> in Sweden and Spain. Comparing countries at the national level in </w:t>
      </w:r>
      <w:del w:id="2008" w:author="Meg Walker" w:date="2026-01-20T16:41:00Z" w16du:dateUtc="2026-01-20T16:41:00Z">
        <w:r w:rsidRPr="008F0A8F" w:rsidDel="00722F9F">
          <w:fldChar w:fldCharType="begin"/>
        </w:r>
        <w:r w:rsidRPr="008F0A8F" w:rsidDel="00722F9F">
          <w:delInstrText>HYPERLINK \l "fig-tax" \h</w:delInstrText>
        </w:r>
        <w:r w:rsidRPr="008F0A8F" w:rsidDel="00722F9F">
          <w:fldChar w:fldCharType="separate"/>
        </w:r>
        <w:r w:rsidRPr="00722F9F" w:rsidDel="00722F9F">
          <w:rPr>
            <w:rPrChange w:id="2009" w:author="Meg Walker" w:date="2026-01-20T16:43:00Z" w16du:dateUtc="2026-01-20T16:43:00Z">
              <w:rPr>
                <w:rStyle w:val="Hyperlink"/>
              </w:rPr>
            </w:rPrChange>
          </w:rPr>
          <w:delText>Figure 2.2</w:delText>
        </w:r>
        <w:r w:rsidRPr="008F0A8F" w:rsidDel="00722F9F">
          <w:fldChar w:fldCharType="end"/>
        </w:r>
      </w:del>
      <w:ins w:id="2010" w:author="Meg Walker" w:date="2026-01-20T16:41:00Z" w16du:dateUtc="2026-01-20T16:41:00Z">
        <w:r w:rsidR="00722F9F" w:rsidRPr="008F0A8F">
          <w:fldChar w:fldCharType="begin"/>
        </w:r>
        <w:r w:rsidR="00722F9F" w:rsidRPr="008F0A8F">
          <w:instrText>HYPERLINK \l "fig-tax" \h</w:instrText>
        </w:r>
        <w:r w:rsidR="00722F9F" w:rsidRPr="008F0A8F">
          <w:fldChar w:fldCharType="separate"/>
        </w:r>
        <w:r w:rsidR="00722F9F" w:rsidRPr="00722F9F">
          <w:rPr>
            <w:rPrChange w:id="2011" w:author="Meg Walker" w:date="2026-01-20T16:43:00Z" w16du:dateUtc="2026-01-20T16:43:00Z">
              <w:rPr>
                <w:rStyle w:val="Hyperlink"/>
              </w:rPr>
            </w:rPrChange>
          </w:rPr>
          <w:t xml:space="preserve">Figure </w:t>
        </w:r>
      </w:ins>
      <w:ins w:id="2012" w:author="Meg Walker" w:date="2026-01-20T16:43:00Z" w16du:dateUtc="2026-01-20T16:43:00Z">
        <w:r w:rsidR="00722F9F" w:rsidRPr="00722F9F">
          <w:rPr>
            <w:rPrChange w:id="2013" w:author="Meg Walker" w:date="2026-01-20T16:43:00Z" w16du:dateUtc="2026-01-20T16:43:00Z">
              <w:rPr>
                <w:rStyle w:val="Hyperlink"/>
              </w:rPr>
            </w:rPrChange>
          </w:rPr>
          <w:t>3</w:t>
        </w:r>
      </w:ins>
      <w:ins w:id="2014" w:author="Meg Walker" w:date="2026-01-20T16:41:00Z" w16du:dateUtc="2026-01-20T16:41:00Z">
        <w:r w:rsidR="00722F9F" w:rsidRPr="00722F9F">
          <w:rPr>
            <w:rPrChange w:id="2015" w:author="Meg Walker" w:date="2026-01-20T16:43:00Z" w16du:dateUtc="2026-01-20T16:43:00Z">
              <w:rPr>
                <w:rStyle w:val="Hyperlink"/>
              </w:rPr>
            </w:rPrChange>
          </w:rPr>
          <w:t>.</w:t>
        </w:r>
      </w:ins>
      <w:ins w:id="2016" w:author="Meg Walker" w:date="2026-01-20T16:43:00Z" w16du:dateUtc="2026-01-20T16:43:00Z">
        <w:r w:rsidR="00722F9F" w:rsidRPr="00722F9F">
          <w:rPr>
            <w:rPrChange w:id="2017" w:author="Meg Walker" w:date="2026-01-20T16:43:00Z" w16du:dateUtc="2026-01-20T16:43:00Z">
              <w:rPr>
                <w:rStyle w:val="Hyperlink"/>
              </w:rPr>
            </w:rPrChange>
          </w:rPr>
          <w:t>7</w:t>
        </w:r>
      </w:ins>
      <w:ins w:id="2018" w:author="Meg Walker" w:date="2026-01-20T16:41:00Z" w16du:dateUtc="2026-01-20T16:41:00Z">
        <w:r w:rsidR="00722F9F" w:rsidRPr="008F0A8F">
          <w:fldChar w:fldCharType="end"/>
        </w:r>
      </w:ins>
      <w:r w:rsidRPr="008F0A8F">
        <w:t>, there</w:t>
      </w:r>
      <w:r>
        <w:t xml:space="preserve"> is no clear relationship between this proportion and the overall support for redistribution measured by the ESS in 2023.</w:t>
      </w:r>
    </w:p>
    <w:p w14:paraId="03416A2E" w14:textId="77777777" w:rsidR="00722F9F" w:rsidRDefault="00722F9F">
      <w:pPr>
        <w:pStyle w:val="ESRIBodyText"/>
        <w:spacing w:after="0"/>
        <w:pPrChange w:id="2019" w:author="Meg Walker" w:date="2026-01-20T16:42:00Z" w16du:dateUtc="2026-01-20T16:42:00Z">
          <w:pPr>
            <w:pStyle w:val="FirstParagraph"/>
          </w:pPr>
        </w:pPrChange>
      </w:pPr>
    </w:p>
    <w:tbl>
      <w:tblPr>
        <w:tblW w:w="5000" w:type="pct"/>
        <w:tblLayout w:type="fixed"/>
        <w:tblLook w:val="0000" w:firstRow="0" w:lastRow="0" w:firstColumn="0" w:lastColumn="0" w:noHBand="0" w:noVBand="0"/>
      </w:tblPr>
      <w:tblGrid>
        <w:gridCol w:w="9026"/>
      </w:tblGrid>
      <w:tr w:rsidR="008E79E2" w14:paraId="62603BB8" w14:textId="77777777" w:rsidTr="002F58F4">
        <w:tc>
          <w:tcPr>
            <w:tcW w:w="9026" w:type="dxa"/>
          </w:tcPr>
          <w:p w14:paraId="493F8781" w14:textId="03D5EB06" w:rsidR="008E79E2" w:rsidRPr="002F58F4" w:rsidRDefault="008E79E2">
            <w:pPr>
              <w:pStyle w:val="Figuretitle"/>
              <w:pPrChange w:id="2020" w:author="Meg Walker" w:date="2026-01-13T12:21:00Z" w16du:dateUtc="2026-01-13T12:21:00Z">
                <w:pPr>
                  <w:pStyle w:val="ImageCaption"/>
                  <w:spacing w:before="200"/>
                  <w:jc w:val="left"/>
                </w:pPr>
              </w:pPrChange>
            </w:pPr>
            <w:bookmarkStart w:id="2021" w:name="fig-tax"/>
            <w:del w:id="2022" w:author="Meg Walker" w:date="2026-01-20T16:42:00Z" w16du:dateUtc="2026-01-20T16:42:00Z">
              <w:r w:rsidRPr="002F58F4" w:rsidDel="00722F9F">
                <w:delText>Figure </w:delText>
              </w:r>
            </w:del>
            <w:bookmarkStart w:id="2023" w:name="_Toc219829157"/>
            <w:bookmarkStart w:id="2024" w:name="_Toc219829319"/>
            <w:bookmarkStart w:id="2025" w:name="_Toc219829526"/>
            <w:ins w:id="2026" w:author="Meg Walker" w:date="2026-01-20T16:42:00Z" w16du:dateUtc="2026-01-20T16:42:00Z">
              <w:r w:rsidR="00722F9F" w:rsidRPr="002F58F4">
                <w:t>Figure</w:t>
              </w:r>
              <w:r w:rsidR="00722F9F">
                <w:t xml:space="preserve"> </w:t>
              </w:r>
            </w:ins>
            <w:r w:rsidRPr="002F58F4">
              <w:t xml:space="preserve">3.7: </w:t>
            </w:r>
            <w:ins w:id="2027" w:author="Meg Walker" w:date="2026-01-20T16:42:00Z" w16du:dateUtc="2026-01-20T16:42:00Z">
              <w:r w:rsidR="00722F9F">
                <w:tab/>
              </w:r>
            </w:ins>
            <w:r w:rsidRPr="002F58F4">
              <w:t>Relationship between support for redistribution and agreement that there could be ‘higher taxes if it means more or better public services’, Europe, 2023/2025</w:t>
            </w:r>
            <w:bookmarkEnd w:id="2023"/>
            <w:bookmarkEnd w:id="2024"/>
            <w:bookmarkEnd w:id="2025"/>
          </w:p>
          <w:p w14:paraId="253E4EC2" w14:textId="32FF61F1" w:rsidR="008E79E2" w:rsidRDefault="004D0FA6" w:rsidP="004D0FA6">
            <w:pPr>
              <w:spacing w:after="0"/>
              <w:ind w:left="1418"/>
              <w:pPrChange w:id="2028" w:author="Daniel Capistrano" w:date="2026-01-25T17:14:00Z" w16du:dateUtc="2026-01-25T17:14:00Z">
                <w:pPr>
                  <w:jc w:val="center"/>
                </w:pPr>
              </w:pPrChange>
            </w:pPr>
            <w:ins w:id="2029" w:author="Daniel Capistrano" w:date="2026-01-25T17:14:00Z" w16du:dateUtc="2026-01-25T17:14:00Z">
              <w:r>
                <w:rPr>
                  <w:noProof/>
                </w:rPr>
                <w:drawing>
                  <wp:inline distT="0" distB="0" distL="0" distR="0" wp14:anchorId="0A5D1FB7" wp14:editId="4E3DB886">
                    <wp:extent cx="4237264" cy="3531053"/>
                    <wp:effectExtent l="0" t="0" r="5080" b="0"/>
                    <wp:docPr id="478479017"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79017" name="Graphic 478479017"/>
                            <pic:cNvPicPr/>
                          </pic:nvPicPr>
                          <pic:blipFill>
                            <a:blip r:embed="rId54">
                              <a:extLst>
                                <a:ext uri="{96DAC541-7B7A-43D3-8B79-37D633B846F1}">
                                  <asvg:svgBlip xmlns:asvg="http://schemas.microsoft.com/office/drawing/2016/SVG/main" r:embed="rId55"/>
                                </a:ext>
                              </a:extLst>
                            </a:blip>
                            <a:stretch>
                              <a:fillRect/>
                            </a:stretch>
                          </pic:blipFill>
                          <pic:spPr>
                            <a:xfrm>
                              <a:off x="0" y="0"/>
                              <a:ext cx="4245398" cy="3537831"/>
                            </a:xfrm>
                            <a:prstGeom prst="rect">
                              <a:avLst/>
                            </a:prstGeom>
                          </pic:spPr>
                        </pic:pic>
                      </a:graphicData>
                    </a:graphic>
                  </wp:inline>
                </w:drawing>
              </w:r>
            </w:ins>
            <w:del w:id="2030" w:author="Daniel Capistrano" w:date="2026-01-25T17:14:00Z" w16du:dateUtc="2026-01-25T17:14:00Z">
              <w:r w:rsidR="008E79E2" w:rsidDel="004D0FA6">
                <w:rPr>
                  <w:noProof/>
                </w:rPr>
                <w:drawing>
                  <wp:inline distT="0" distB="0" distL="0" distR="0" wp14:anchorId="48653D57" wp14:editId="0AF0DBA9">
                    <wp:extent cx="4009390" cy="3341158"/>
                    <wp:effectExtent l="0" t="0" r="0" b="0"/>
                    <wp:docPr id="36" name="Picture" descr="A diagram of a number of states&#10;&#10;AI-generated content may be incorrect."/>
                    <wp:cNvGraphicFramePr/>
                    <a:graphic xmlns:a="http://schemas.openxmlformats.org/drawingml/2006/main">
                      <a:graphicData uri="http://schemas.openxmlformats.org/drawingml/2006/picture">
                        <pic:pic xmlns:pic="http://schemas.openxmlformats.org/drawingml/2006/picture">
                          <pic:nvPicPr>
                            <pic:cNvPr id="36" name="Picture" descr="A diagram of a number of states&#10;&#10;AI-generated content may be incorrect."/>
                            <pic:cNvPicPr>
                              <a:picLocks noChangeAspect="1" noChangeArrowheads="1"/>
                            </pic:cNvPicPr>
                          </pic:nvPicPr>
                          <pic:blipFill>
                            <a:blip r:embed="rId56"/>
                            <a:stretch>
                              <a:fillRect/>
                            </a:stretch>
                          </pic:blipFill>
                          <pic:spPr bwMode="auto">
                            <a:xfrm>
                              <a:off x="0" y="0"/>
                              <a:ext cx="4009390" cy="3341158"/>
                            </a:xfrm>
                            <a:prstGeom prst="rect">
                              <a:avLst/>
                            </a:prstGeom>
                            <a:noFill/>
                            <a:ln w="9525">
                              <a:noFill/>
                              <a:headEnd/>
                              <a:tailEnd/>
                            </a:ln>
                          </pic:spPr>
                        </pic:pic>
                      </a:graphicData>
                    </a:graphic>
                  </wp:inline>
                </w:drawing>
              </w:r>
            </w:del>
          </w:p>
        </w:tc>
        <w:bookmarkEnd w:id="2021"/>
      </w:tr>
    </w:tbl>
    <w:p w14:paraId="740F2338" w14:textId="77777777" w:rsidR="002F58F4" w:rsidRPr="00024E75" w:rsidRDefault="00F92EEA" w:rsidP="002F58F4">
      <w:pPr>
        <w:keepNext/>
        <w:spacing w:after="0" w:line="240" w:lineRule="auto"/>
        <w:rPr>
          <w:ins w:id="2031" w:author="Meg Walker" w:date="2026-01-13T12:21:00Z" w16du:dateUtc="2026-01-13T12:21:00Z"/>
          <w:i/>
          <w:sz w:val="20"/>
          <w:szCs w:val="20"/>
        </w:rPr>
      </w:pPr>
      <w:ins w:id="2032" w:author="Meg Walker" w:date="2026-01-07T15:07:00Z" w16du:dateUtc="2026-01-07T15:07:00Z">
        <w:r>
          <w:rPr>
            <w:noProof/>
          </w:rPr>
          <w:pict w14:anchorId="4A61BA37">
            <v:rect id="_x0000_i1035" alt="" style="width:451.3pt;height:1pt;mso-width-percent:0;mso-height-percent:0;mso-width-percent:0;mso-height-percent:0" o:hralign="center" o:hrstd="t" o:hrnoshade="t" o:hr="t" fillcolor="#bfbfbf [2412]" stroked="f"/>
          </w:pict>
        </w:r>
      </w:ins>
    </w:p>
    <w:p w14:paraId="20DFFA7B" w14:textId="188EA691" w:rsidR="008E79E2" w:rsidRDefault="008E79E2">
      <w:pPr>
        <w:pStyle w:val="RSSourceandnotes"/>
        <w:ind w:left="851" w:hanging="851"/>
        <w:pPrChange w:id="2033" w:author="Meg Walker" w:date="2026-01-20T16:45:00Z" w16du:dateUtc="2026-01-20T16:45:00Z">
          <w:pPr>
            <w:pStyle w:val="RSSourceandnotes"/>
          </w:pPr>
        </w:pPrChange>
      </w:pPr>
      <w:r>
        <w:t xml:space="preserve">Source: </w:t>
      </w:r>
      <w:ins w:id="2034" w:author="Meg Walker" w:date="2026-01-12T17:53:00Z" w16du:dateUtc="2026-01-12T17:53:00Z">
        <w:r w:rsidR="005B4F71">
          <w:tab/>
        </w:r>
      </w:ins>
      <w:r>
        <w:t>Authors</w:t>
      </w:r>
      <w:ins w:id="2035" w:author="Meg Walker" w:date="2026-01-12T17:54:00Z" w16du:dateUtc="2026-01-12T17:54:00Z">
        <w:r w:rsidR="005B4F71">
          <w:t>’</w:t>
        </w:r>
      </w:ins>
      <w:del w:id="2036" w:author="Meg Walker" w:date="2026-01-12T17:54:00Z" w16du:dateUtc="2026-01-12T17:54:00Z">
        <w:r w:rsidDel="005B4F71">
          <w:delText>’</w:delText>
        </w:r>
      </w:del>
      <w:r>
        <w:t xml:space="preserve"> own analysis of the European Social Survey Round 11 and Eurobarometer Flash Survey 2025</w:t>
      </w:r>
      <w:ins w:id="2037" w:author="Meg Walker" w:date="2026-01-12T17:54:00Z" w16du:dateUtc="2026-01-12T17:54:00Z">
        <w:r w:rsidR="005B4F71">
          <w:t>.</w:t>
        </w:r>
      </w:ins>
    </w:p>
    <w:p w14:paraId="76EA92B4" w14:textId="37E4E93B" w:rsidR="00544C55" w:rsidDel="00234098" w:rsidRDefault="00544C55">
      <w:pPr>
        <w:pStyle w:val="ESRIBodyText"/>
        <w:spacing w:after="0"/>
        <w:rPr>
          <w:del w:id="2038" w:author="Meg Walker" w:date="2026-01-12T17:53:00Z" w16du:dateUtc="2026-01-12T17:53:00Z"/>
        </w:rPr>
        <w:pPrChange w:id="2039" w:author="Meg Walker" w:date="2026-01-20T16:51:00Z" w16du:dateUtc="2026-01-20T16:51:00Z">
          <w:pPr>
            <w:pStyle w:val="ESRIBodyText"/>
          </w:pPr>
        </w:pPrChange>
      </w:pPr>
    </w:p>
    <w:p w14:paraId="0D56D695" w14:textId="77777777" w:rsidR="00234098" w:rsidRPr="00544C55" w:rsidRDefault="00234098">
      <w:pPr>
        <w:pStyle w:val="BodyText"/>
        <w:spacing w:after="0"/>
        <w:rPr>
          <w:ins w:id="2040" w:author="Meg Walker" w:date="2026-01-20T16:45:00Z" w16du:dateUtc="2026-01-20T16:45:00Z"/>
          <w:lang w:val="en-IE"/>
        </w:rPr>
        <w:pPrChange w:id="2041" w:author="Meg Walker" w:date="2026-01-20T16:51:00Z" w16du:dateUtc="2026-01-20T16:51:00Z">
          <w:pPr>
            <w:pStyle w:val="BodyText"/>
          </w:pPr>
        </w:pPrChange>
      </w:pPr>
    </w:p>
    <w:p w14:paraId="200AEF84" w14:textId="5FF65991" w:rsidR="00544C55" w:rsidRPr="00544C55" w:rsidRDefault="00544C55">
      <w:pPr>
        <w:pStyle w:val="ESRIBodyText"/>
        <w:pPrChange w:id="2042" w:author="Meg Walker" w:date="2026-01-13T12:21:00Z" w16du:dateUtc="2026-01-13T12:21:00Z">
          <w:pPr>
            <w:pStyle w:val="BodyText"/>
          </w:pPr>
        </w:pPrChange>
      </w:pPr>
      <w:r w:rsidRPr="00544C55">
        <w:t>It is important to note that the Eurobarometer did not include any question on general support for redistribution</w:t>
      </w:r>
      <w:del w:id="2043" w:author="Meg Walker" w:date="2026-01-13T12:21:00Z" w16du:dateUtc="2026-01-13T12:21:00Z">
        <w:r w:rsidRPr="00544C55" w:rsidDel="002F58F4">
          <w:delText>, </w:delText>
        </w:r>
      </w:del>
      <w:ins w:id="2044" w:author="Meg Walker" w:date="2026-01-13T12:21:00Z" w16du:dateUtc="2026-01-13T12:21:00Z">
        <w:r w:rsidR="002F58F4" w:rsidRPr="00544C55">
          <w:t>,</w:t>
        </w:r>
        <w:r w:rsidR="002F58F4">
          <w:t xml:space="preserve"> </w:t>
        </w:r>
      </w:ins>
      <w:r w:rsidRPr="00544C55">
        <w:t>so it is not possible to test if this relationship exists at the individual level.</w:t>
      </w:r>
      <w:r w:rsidR="00280A33">
        <w:t xml:space="preserve"> </w:t>
      </w:r>
      <w:bookmarkStart w:id="2045" w:name="_Hlk217379662"/>
      <w:r w:rsidR="00A30081">
        <w:t xml:space="preserve">The fact that these averages </w:t>
      </w:r>
      <w:r w:rsidR="00787E7F">
        <w:t>are drawn</w:t>
      </w:r>
      <w:r w:rsidR="00A30081">
        <w:t xml:space="preserve"> from different surveys</w:t>
      </w:r>
      <w:r w:rsidR="00787E7F">
        <w:t>, each</w:t>
      </w:r>
      <w:r w:rsidR="00A30081">
        <w:t xml:space="preserve"> with </w:t>
      </w:r>
      <w:del w:id="2046" w:author="Meg Walker" w:date="2026-01-20T16:53:00Z" w16du:dateUtc="2026-01-20T16:53:00Z">
        <w:r w:rsidR="00A30081" w:rsidDel="00A97824">
          <w:delText xml:space="preserve">r </w:delText>
        </w:r>
      </w:del>
      <w:r w:rsidR="00A30081">
        <w:t>specific methodologies and administered in two different time periods</w:t>
      </w:r>
      <w:r w:rsidR="00787E7F">
        <w:t>,</w:t>
      </w:r>
      <w:r w:rsidR="00A30081">
        <w:t xml:space="preserve"> </w:t>
      </w:r>
      <w:del w:id="2047" w:author="Meg Walker" w:date="2026-01-13T12:40:00Z" w16du:dateUtc="2026-01-13T12:40:00Z">
        <w:r w:rsidR="00A30081" w:rsidDel="00A97FD2">
          <w:delText xml:space="preserve"> </w:delText>
        </w:r>
      </w:del>
      <w:r w:rsidR="00A30081">
        <w:t xml:space="preserve">cumulative measurement errors </w:t>
      </w:r>
      <w:r w:rsidR="00787E7F">
        <w:t>may arise. Therefore the results should be interpreted with caution</w:t>
      </w:r>
      <w:del w:id="2048" w:author="Meg Walker" w:date="2026-01-20T16:53:00Z" w16du:dateUtc="2026-01-20T16:53:00Z">
        <w:r w:rsidR="00787E7F" w:rsidDel="00A97824">
          <w:delText>.</w:delText>
        </w:r>
      </w:del>
      <w:bookmarkEnd w:id="2045"/>
      <w:r w:rsidR="00A30081">
        <w:t>.</w:t>
      </w:r>
      <w:r w:rsidRPr="00544C55">
        <w:t xml:space="preserve"> However, other studies conducted in Europe suggest there is a positive association at the individual level that is moderated by political attitudes and socio-economic status </w:t>
      </w:r>
      <w:r w:rsidRPr="00A97824">
        <w:t>(</w:t>
      </w:r>
      <w:ins w:id="2049" w:author="Meg Walker" w:date="2026-01-20T16:55:00Z" w16du:dateUtc="2026-01-20T16:55:00Z">
        <w:r w:rsidR="00A97824" w:rsidRPr="00A97824">
          <w:fldChar w:fldCharType="begin"/>
        </w:r>
        <w:r w:rsidR="00A97824" w:rsidRPr="00A97824">
          <w:instrText>HYPERLINK  \l "ref_naumann_tax_2018"</w:instrText>
        </w:r>
        <w:r w:rsidR="00A97824" w:rsidRPr="00A97824">
          <w:fldChar w:fldCharType="separate"/>
        </w:r>
        <w:r w:rsidRPr="00A97824">
          <w:rPr>
            <w:rPrChange w:id="2050" w:author="Meg Walker" w:date="2026-01-20T16:59:00Z" w16du:dateUtc="2026-01-20T16:59:00Z">
              <w:rPr>
                <w:rStyle w:val="Hyperlink"/>
                <w:rFonts w:cstheme="minorBidi"/>
              </w:rPr>
            </w:rPrChange>
          </w:rPr>
          <w:t>Naumann, 2018</w:t>
        </w:r>
        <w:r w:rsidR="00A97824" w:rsidRPr="00A97824">
          <w:fldChar w:fldCharType="end"/>
        </w:r>
      </w:ins>
      <w:r w:rsidRPr="00A97824">
        <w:t xml:space="preserve">; </w:t>
      </w:r>
      <w:ins w:id="2051" w:author="Meg Walker" w:date="2026-01-20T16:56:00Z" w16du:dateUtc="2026-01-20T16:56:00Z">
        <w:r w:rsidR="00A97824" w:rsidRPr="00A97824">
          <w:fldChar w:fldCharType="begin"/>
        </w:r>
        <w:r w:rsidR="00A97824" w:rsidRPr="00A97824">
          <w:instrText>HYPERLINK  \l "ref_jacques_explaining_2023"</w:instrText>
        </w:r>
        <w:r w:rsidR="00A97824" w:rsidRPr="00A97824">
          <w:fldChar w:fldCharType="separate"/>
        </w:r>
        <w:r w:rsidRPr="00A97824">
          <w:rPr>
            <w:rPrChange w:id="2052" w:author="Meg Walker" w:date="2026-01-20T16:59:00Z" w16du:dateUtc="2026-01-20T16:59:00Z">
              <w:rPr>
                <w:rStyle w:val="Hyperlink"/>
                <w:rFonts w:cstheme="minorBidi"/>
              </w:rPr>
            </w:rPrChange>
          </w:rPr>
          <w:t>Jacques, 2023</w:t>
        </w:r>
        <w:r w:rsidR="00A97824" w:rsidRPr="00A97824">
          <w:fldChar w:fldCharType="end"/>
        </w:r>
      </w:ins>
      <w:r w:rsidR="00253B8A" w:rsidRPr="00A97824">
        <w:t>;</w:t>
      </w:r>
      <w:ins w:id="2053" w:author="Meg Walker" w:date="2026-01-20T16:58:00Z" w16du:dateUtc="2026-01-20T16:58:00Z">
        <w:r w:rsidR="00A97824" w:rsidRPr="00A97824">
          <w:t xml:space="preserve"> </w:t>
        </w:r>
        <w:r w:rsidR="00A97824" w:rsidRPr="00A97824">
          <w:fldChar w:fldCharType="begin"/>
        </w:r>
        <w:r w:rsidR="00A97824" w:rsidRPr="00A97824">
          <w:instrText>HYPERLINK  \l "ref_witko_attitudes_2025"</w:instrText>
        </w:r>
        <w:r w:rsidR="00A97824" w:rsidRPr="00A97824">
          <w:fldChar w:fldCharType="separate"/>
        </w:r>
        <w:r w:rsidR="00A97824" w:rsidRPr="00A97824">
          <w:rPr>
            <w:rPrChange w:id="2054" w:author="Meg Walker" w:date="2026-01-20T16:59:00Z" w16du:dateUtc="2026-01-20T16:59:00Z">
              <w:rPr>
                <w:rStyle w:val="Hyperlink"/>
                <w:rFonts w:cstheme="minorBidi"/>
              </w:rPr>
            </w:rPrChange>
          </w:rPr>
          <w:t>Witko and Moldogaziev, 2025</w:t>
        </w:r>
        <w:r w:rsidR="00A97824" w:rsidRPr="00A97824">
          <w:fldChar w:fldCharType="end"/>
        </w:r>
        <w:r w:rsidR="00A97824" w:rsidRPr="00A97824">
          <w:t>)</w:t>
        </w:r>
      </w:ins>
      <w:del w:id="2055" w:author="Meg Walker" w:date="2026-01-20T16:59:00Z" w16du:dateUtc="2026-01-20T16:59:00Z">
        <w:r w:rsidR="00253B8A" w:rsidRPr="00A97824" w:rsidDel="00A97824">
          <w:delText xml:space="preserve"> </w:delText>
        </w:r>
        <w:r w:rsidRPr="00A97824" w:rsidDel="00A97824">
          <w:delText>)</w:delText>
        </w:r>
      </w:del>
      <w:r w:rsidRPr="00A97824">
        <w:t>.</w:t>
      </w:r>
    </w:p>
    <w:p w14:paraId="4B990518" w14:textId="2D414A7D" w:rsidR="008E79E2" w:rsidRDefault="008E79E2">
      <w:pPr>
        <w:pStyle w:val="ESRIBodyText"/>
        <w:pPrChange w:id="2056" w:author="Meg Walker" w:date="2026-01-13T12:22:00Z" w16du:dateUtc="2026-01-13T12:22:00Z">
          <w:pPr>
            <w:pStyle w:val="BodyText"/>
          </w:pPr>
        </w:pPrChange>
      </w:pPr>
      <w:r>
        <w:t>Comparing ESS data on support for specific welfare policies and government policies, Rosset, Poltier</w:t>
      </w:r>
      <w:del w:id="2057" w:author="Meg Walker" w:date="2026-01-20T16:59:00Z" w16du:dateUtc="2026-01-20T16:59:00Z">
        <w:r w:rsidDel="00A97824">
          <w:delText>,</w:delText>
        </w:r>
      </w:del>
      <w:r>
        <w:t xml:space="preserve"> and </w:t>
      </w:r>
      <w:r w:rsidRPr="00A97824">
        <w:t>Pontusson (</w:t>
      </w:r>
      <w:r w:rsidRPr="00A97824">
        <w:fldChar w:fldCharType="begin"/>
      </w:r>
      <w:r w:rsidRPr="00A97824">
        <w:instrText>HYPERLINK \l "ref-rosset_unevenly_2025" \h</w:instrText>
      </w:r>
      <w:r w:rsidRPr="00A97824">
        <w:fldChar w:fldCharType="separate"/>
      </w:r>
      <w:r w:rsidRPr="00A97824">
        <w:rPr>
          <w:rPrChange w:id="2058" w:author="Meg Walker" w:date="2026-01-20T16:59:00Z" w16du:dateUtc="2026-01-20T16:59:00Z">
            <w:rPr>
              <w:rStyle w:val="Hyperlink"/>
            </w:rPr>
          </w:rPrChange>
        </w:rPr>
        <w:t>2025</w:t>
      </w:r>
      <w:r w:rsidRPr="00A97824">
        <w:fldChar w:fldCharType="end"/>
      </w:r>
      <w:r w:rsidRPr="00A97824">
        <w:t>) found</w:t>
      </w:r>
      <w:r>
        <w:t xml:space="preserve"> mixed evidence for policy responsiveness. Although tax policies in several countries have moved in the same direction of the increasingly progressive attitudes to welfare, unemployment policy has not had the same trajectory.</w:t>
      </w:r>
    </w:p>
    <w:bookmarkEnd w:id="1940"/>
    <w:p w14:paraId="13D02C5F" w14:textId="77777777" w:rsidR="005B4F71" w:rsidRDefault="005B4F71">
      <w:pPr>
        <w:rPr>
          <w:ins w:id="2059" w:author="Meg Walker" w:date="2026-01-12T17:54:00Z" w16du:dateUtc="2026-01-12T17:54:00Z"/>
          <w:rFonts w:ascii="Calibri" w:eastAsia="Batang" w:hAnsi="Calibri" w:cs="Times New Roman"/>
          <w:b/>
          <w:caps/>
          <w:color w:val="1F355E"/>
          <w:sz w:val="32"/>
          <w:szCs w:val="32"/>
          <w:lang w:val="en-GB"/>
        </w:rPr>
        <w:sectPr w:rsidR="005B4F71" w:rsidSect="005B4F71">
          <w:headerReference w:type="default" r:id="rId57"/>
          <w:pgSz w:w="11906" w:h="16838"/>
          <w:pgMar w:top="1440" w:right="1440" w:bottom="851" w:left="1440" w:header="709" w:footer="709" w:gutter="0"/>
          <w:cols w:space="708"/>
          <w:docGrid w:linePitch="360"/>
        </w:sectPr>
      </w:pPr>
    </w:p>
    <w:p w14:paraId="6BB79CF9" w14:textId="1A6819C6" w:rsidR="00F735DA" w:rsidDel="005B4F71" w:rsidRDefault="00F735DA">
      <w:pPr>
        <w:pStyle w:val="RSCHAPTERNUMBER"/>
        <w:rPr>
          <w:del w:id="2067" w:author="Meg Walker" w:date="2026-01-12T17:54:00Z" w16du:dateUtc="2026-01-12T17:54:00Z"/>
        </w:rPr>
        <w:pPrChange w:id="2068" w:author="Meg Walker" w:date="2026-01-20T10:47:00Z" w16du:dateUtc="2026-01-20T10:47:00Z">
          <w:pPr/>
        </w:pPrChange>
      </w:pPr>
      <w:bookmarkStart w:id="2069" w:name="Chapter4"/>
    </w:p>
    <w:p w14:paraId="7F222959" w14:textId="0EBF0710" w:rsidR="008E79E2" w:rsidDel="005B4F71" w:rsidRDefault="008E79E2">
      <w:pPr>
        <w:pStyle w:val="RSCHAPTERNUMBER"/>
        <w:rPr>
          <w:del w:id="2070" w:author="Meg Walker" w:date="2026-01-12T17:54:00Z" w16du:dateUtc="2026-01-12T17:54:00Z"/>
        </w:rPr>
        <w:pPrChange w:id="2071" w:author="Meg Walker" w:date="2026-01-20T10:47:00Z" w16du:dateUtc="2026-01-20T10:47:00Z">
          <w:pPr/>
        </w:pPrChange>
      </w:pPr>
      <w:del w:id="2072" w:author="Meg Walker" w:date="2026-01-12T17:54:00Z" w16du:dateUtc="2026-01-12T17:54:00Z">
        <w:r w:rsidDel="005B4F71">
          <w:br w:type="page"/>
        </w:r>
      </w:del>
    </w:p>
    <w:p w14:paraId="51DD4D6F" w14:textId="6BFA5F2D" w:rsidR="000E35CE" w:rsidRDefault="00F735DA">
      <w:pPr>
        <w:pStyle w:val="RSCHAPTERNUMBER"/>
        <w:pPrChange w:id="2073" w:author="Meg Walker" w:date="2026-01-20T10:47:00Z" w16du:dateUtc="2026-01-20T10:47:00Z">
          <w:pPr>
            <w:pStyle w:val="Heading1"/>
          </w:pPr>
        </w:pPrChange>
      </w:pPr>
      <w:bookmarkStart w:id="2074" w:name="_Toc211497183"/>
      <w:r>
        <w:t xml:space="preserve">CHAPTER </w:t>
      </w:r>
      <w:r w:rsidR="00D9434A">
        <w:t>4</w:t>
      </w:r>
      <w:bookmarkEnd w:id="2074"/>
    </w:p>
    <w:p w14:paraId="06488449" w14:textId="60B61F66" w:rsidR="00F735DA" w:rsidRPr="002F58F4" w:rsidRDefault="00F735DA">
      <w:pPr>
        <w:pStyle w:val="ESRIChapterName"/>
        <w:pPrChange w:id="2075" w:author="Meg Walker" w:date="2026-01-13T12:22:00Z" w16du:dateUtc="2026-01-13T12:22:00Z">
          <w:pPr>
            <w:pStyle w:val="RSChaptername"/>
          </w:pPr>
        </w:pPrChange>
      </w:pPr>
      <w:bookmarkStart w:id="2076" w:name="_Toc210983450"/>
      <w:bookmarkStart w:id="2077" w:name="_Toc211497184"/>
      <w:bookmarkEnd w:id="2069"/>
      <w:r w:rsidRPr="002F58F4">
        <w:t>Has support for redistribution changed over time?</w:t>
      </w:r>
      <w:bookmarkEnd w:id="2076"/>
      <w:bookmarkEnd w:id="2077"/>
    </w:p>
    <w:p w14:paraId="512F0E1D" w14:textId="77777777" w:rsidR="002F58F4" w:rsidRDefault="002F58F4" w:rsidP="002F58F4">
      <w:pPr>
        <w:pStyle w:val="ESRIBodyText"/>
        <w:rPr>
          <w:ins w:id="2078" w:author="Meg Walker" w:date="2026-01-13T12:22:00Z" w16du:dateUtc="2026-01-13T12:22:00Z"/>
        </w:rPr>
      </w:pPr>
    </w:p>
    <w:p w14:paraId="51DD4D70" w14:textId="71054903" w:rsidR="000E35CE" w:rsidRDefault="00D9434A">
      <w:pPr>
        <w:pStyle w:val="ESRIBodyText"/>
        <w:pPrChange w:id="2079" w:author="Meg Walker" w:date="2026-01-13T12:22:00Z" w16du:dateUtc="2026-01-13T12:22:00Z">
          <w:pPr>
            <w:pStyle w:val="FirstParagraph"/>
          </w:pPr>
        </w:pPrChange>
      </w:pPr>
      <w:r>
        <w:t xml:space="preserve">The period covered by the research from 2002 to 2024 encapsulates two significant societal shocks, the financial crisis and recession starting in 2008 and the </w:t>
      </w:r>
      <w:ins w:id="2080" w:author="Meg Walker" w:date="2026-01-20T17:15:00Z" w16du:dateUtc="2026-01-20T17:15:00Z">
        <w:r w:rsidR="005477EB">
          <w:t>p</w:t>
        </w:r>
      </w:ins>
      <w:del w:id="2081" w:author="Meg Walker" w:date="2026-01-20T17:15:00Z" w16du:dateUtc="2026-01-20T17:15:00Z">
        <w:r w:rsidDel="005477EB">
          <w:delText>P</w:delText>
        </w:r>
      </w:del>
      <w:r>
        <w:t>andemic starting in 2020. Both shocks resulted in significant changes in the labour market, in the reliance on social transfers and especially in the pandemic</w:t>
      </w:r>
      <w:ins w:id="2082" w:author="Meg Walker" w:date="2026-01-20T17:16:00Z" w16du:dateUtc="2026-01-20T17:16:00Z">
        <w:r w:rsidR="005477EB">
          <w:t>,</w:t>
        </w:r>
      </w:ins>
      <w:r>
        <w:t xml:space="preserve"> changes in the role of the </w:t>
      </w:r>
      <w:del w:id="2083" w:author="Meg Walker" w:date="2026-01-20T17:16:00Z" w16du:dateUtc="2026-01-20T17:16:00Z">
        <w:r w:rsidDel="005477EB">
          <w:delText xml:space="preserve">state </w:delText>
        </w:r>
      </w:del>
      <w:ins w:id="2084" w:author="Meg Walker" w:date="2026-01-20T17:16:00Z" w16du:dateUtc="2026-01-20T17:16:00Z">
        <w:r w:rsidR="005477EB">
          <w:t xml:space="preserve">State </w:t>
        </w:r>
      </w:ins>
      <w:r>
        <w:t xml:space="preserve">in people’s everyday lives. Here we consider how support has changed over the past </w:t>
      </w:r>
      <w:del w:id="2085" w:author="Meg Walker" w:date="2026-01-20T17:16:00Z" w16du:dateUtc="2026-01-20T17:16:00Z">
        <w:r w:rsidDel="005477EB">
          <w:delText xml:space="preserve">twenty </w:delText>
        </w:r>
      </w:del>
      <w:ins w:id="2086" w:author="Meg Walker" w:date="2026-01-20T17:16:00Z" w16du:dateUtc="2026-01-20T17:16:00Z">
        <w:r w:rsidR="005477EB">
          <w:t xml:space="preserve">20 </w:t>
        </w:r>
      </w:ins>
      <w:r>
        <w:t>years and whether these major shocks influence public opinion on redistribution. There are also more routine events that occur over the period that might be expected to influence attitudes, such as the regular cycle of budgets. The chapter also assesses whether there is evidence that such events are associated with any change in attitudes.</w:t>
      </w:r>
    </w:p>
    <w:p w14:paraId="51DD4D71" w14:textId="3AFD2EA7" w:rsidR="000E35CE" w:rsidRDefault="00D9434A">
      <w:pPr>
        <w:pStyle w:val="ESRIBodyText"/>
        <w:pPrChange w:id="2087" w:author="Meg Walker" w:date="2026-01-13T12:22:00Z" w16du:dateUtc="2026-01-13T12:22:00Z">
          <w:pPr>
            <w:pStyle w:val="BodyText"/>
          </w:pPr>
        </w:pPrChange>
      </w:pPr>
      <w:del w:id="2088" w:author="Meg Walker" w:date="2026-01-20T17:17:00Z" w16du:dateUtc="2026-01-20T17:17:00Z">
        <w:r w:rsidRPr="002F5CC7" w:rsidDel="005477EB">
          <w:delText xml:space="preserve">The </w:delText>
        </w:r>
      </w:del>
      <w:del w:id="2089" w:author="Meg Walker" w:date="2026-01-20T17:00:00Z" w16du:dateUtc="2026-01-20T17:00:00Z">
        <w:r w:rsidRPr="002F5CC7" w:rsidDel="002F5CC7">
          <w:fldChar w:fldCharType="begin"/>
        </w:r>
        <w:r w:rsidRPr="002F5CC7" w:rsidDel="002F5CC7">
          <w:delInstrText>HYPERLINK \l "fig-eu-time" \h</w:delInstrText>
        </w:r>
        <w:r w:rsidRPr="002F5CC7" w:rsidDel="002F5CC7">
          <w:fldChar w:fldCharType="separate"/>
        </w:r>
        <w:r w:rsidRPr="002F5CC7" w:rsidDel="002F5CC7">
          <w:rPr>
            <w:rPrChange w:id="2090" w:author="Meg Walker" w:date="2026-01-20T17:00:00Z" w16du:dateUtc="2026-01-20T17:00:00Z">
              <w:rPr>
                <w:rStyle w:val="Hyperlink"/>
              </w:rPr>
            </w:rPrChange>
          </w:rPr>
          <w:delText>Figure 4.1</w:delText>
        </w:r>
        <w:r w:rsidRPr="002F5CC7" w:rsidDel="002F5CC7">
          <w:fldChar w:fldCharType="end"/>
        </w:r>
      </w:del>
      <w:ins w:id="2091" w:author="Meg Walker" w:date="2026-01-20T17:00:00Z" w16du:dateUtc="2026-01-20T17:00:00Z">
        <w:r w:rsidR="002F5CC7" w:rsidRPr="002F5CC7">
          <w:fldChar w:fldCharType="begin"/>
        </w:r>
        <w:r w:rsidR="002F5CC7" w:rsidRPr="002F5CC7">
          <w:instrText>HYPERLINK \l "fig-eu-time" \h</w:instrText>
        </w:r>
        <w:r w:rsidR="002F5CC7" w:rsidRPr="002F5CC7">
          <w:fldChar w:fldCharType="separate"/>
        </w:r>
        <w:r w:rsidR="002F5CC7" w:rsidRPr="002F5CC7">
          <w:rPr>
            <w:rPrChange w:id="2092" w:author="Meg Walker" w:date="2026-01-20T17:00:00Z" w16du:dateUtc="2026-01-20T17:00:00Z">
              <w:rPr>
                <w:rStyle w:val="Hyperlink"/>
              </w:rPr>
            </w:rPrChange>
          </w:rPr>
          <w:t>Figure 4.1</w:t>
        </w:r>
        <w:r w:rsidR="002F5CC7" w:rsidRPr="002F5CC7">
          <w:fldChar w:fldCharType="end"/>
        </w:r>
      </w:ins>
      <w:r>
        <w:t xml:space="preserve"> displays the proportion of respondents in Ireland and other countries who agree that ‘Government should reduce income differences’ by year of the start of the survey. Overall, there is a stable agreement (70</w:t>
      </w:r>
      <w:del w:id="2093" w:author="Meg Walker" w:date="2026-01-13T12:22:00Z" w16du:dateUtc="2026-01-13T12:22:00Z">
        <w:r w:rsidDel="002F58F4">
          <w:delText xml:space="preserve"> </w:delText>
        </w:r>
      </w:del>
      <w:r>
        <w:t xml:space="preserve">%). Rounds 5 to 7 </w:t>
      </w:r>
      <w:ins w:id="2094" w:author="Meg Walker" w:date="2026-01-20T17:18:00Z" w16du:dateUtc="2026-01-20T17:18:00Z">
        <w:r w:rsidR="00D30355">
          <w:br/>
        </w:r>
      </w:ins>
      <w:r>
        <w:t>(2009</w:t>
      </w:r>
      <w:del w:id="2095" w:author="Meg Walker" w:date="2026-01-13T12:22:00Z" w16du:dateUtc="2026-01-13T12:22:00Z">
        <w:r w:rsidDel="002F58F4">
          <w:delText>-</w:delText>
        </w:r>
      </w:del>
      <w:ins w:id="2096" w:author="Meg Walker" w:date="2026-01-13T12:22:00Z" w16du:dateUtc="2026-01-13T12:22:00Z">
        <w:r w:rsidR="002F58F4">
          <w:t>–</w:t>
        </w:r>
      </w:ins>
      <w:r>
        <w:t>2012) as well as 10</w:t>
      </w:r>
      <w:del w:id="2097" w:author="Meg Walker" w:date="2026-01-13T12:22:00Z" w16du:dateUtc="2026-01-13T12:22:00Z">
        <w:r w:rsidDel="002F58F4">
          <w:delText>-</w:delText>
        </w:r>
      </w:del>
      <w:ins w:id="2098" w:author="Meg Walker" w:date="2026-01-20T17:18:00Z" w16du:dateUtc="2026-01-20T17:18:00Z">
        <w:r w:rsidR="00D30355">
          <w:t xml:space="preserve"> to </w:t>
        </w:r>
      </w:ins>
      <w:r>
        <w:t>11</w:t>
      </w:r>
      <w:ins w:id="2099" w:author="Meg Walker" w:date="2026-01-20T17:18:00Z" w16du:dateUtc="2026-01-20T17:18:00Z">
        <w:r w:rsidR="00D30355">
          <w:t xml:space="preserve"> </w:t>
        </w:r>
      </w:ins>
      <w:r>
        <w:t>(2022</w:t>
      </w:r>
      <w:del w:id="2100" w:author="Meg Walker" w:date="2026-01-13T12:22:00Z" w16du:dateUtc="2026-01-13T12:22:00Z">
        <w:r w:rsidDel="002F58F4">
          <w:delText>-</w:delText>
        </w:r>
      </w:del>
      <w:ins w:id="2101" w:author="Meg Walker" w:date="2026-01-13T12:22:00Z" w16du:dateUtc="2026-01-13T12:22:00Z">
        <w:r w:rsidR="002F58F4">
          <w:t>–</w:t>
        </w:r>
      </w:ins>
      <w:r>
        <w:t>2024) show a slightly higher agreement compared to other rounds and the European average. This overall trajectory in Ireland is similar to Portugal and differs substantially from the British and Dutch trajectories. The increase during the years of economic recession (when both Ireland and Portugal were severely affected) suggests a relationship between macro-economic indicators and support for redistribution.</w:t>
      </w:r>
    </w:p>
    <w:tbl>
      <w:tblPr>
        <w:tblW w:w="5000" w:type="pct"/>
        <w:tblLayout w:type="fixed"/>
        <w:tblLook w:val="0000" w:firstRow="0" w:lastRow="0" w:firstColumn="0" w:lastColumn="0" w:noHBand="0" w:noVBand="0"/>
      </w:tblPr>
      <w:tblGrid>
        <w:gridCol w:w="9026"/>
      </w:tblGrid>
      <w:tr w:rsidR="000E35CE" w14:paraId="51DD4D74" w14:textId="77777777" w:rsidTr="002F58F4">
        <w:tc>
          <w:tcPr>
            <w:tcW w:w="9026" w:type="dxa"/>
          </w:tcPr>
          <w:p w14:paraId="51DD4D72" w14:textId="3FA820BC" w:rsidR="000E35CE" w:rsidRDefault="00D9434A">
            <w:pPr>
              <w:pStyle w:val="Figuretitle"/>
              <w:pPrChange w:id="2102" w:author="Meg Walker" w:date="2026-01-13T12:22:00Z" w16du:dateUtc="2026-01-13T12:22:00Z">
                <w:pPr>
                  <w:pStyle w:val="ImageCaption"/>
                  <w:spacing w:before="200"/>
                  <w:jc w:val="left"/>
                </w:pPr>
              </w:pPrChange>
            </w:pPr>
            <w:bookmarkStart w:id="2103" w:name="fig-eu-time"/>
            <w:del w:id="2104" w:author="Meg Walker" w:date="2026-01-20T17:00:00Z" w16du:dateUtc="2026-01-20T17:00:00Z">
              <w:r w:rsidDel="002F5CC7">
                <w:lastRenderedPageBreak/>
                <w:delText>Figure </w:delText>
              </w:r>
            </w:del>
            <w:bookmarkStart w:id="2105" w:name="_Toc219829158"/>
            <w:bookmarkStart w:id="2106" w:name="_Toc219829320"/>
            <w:bookmarkStart w:id="2107" w:name="_Toc219829527"/>
            <w:ins w:id="2108" w:author="Meg Walker" w:date="2026-01-20T17:00:00Z" w16du:dateUtc="2026-01-20T17:00:00Z">
              <w:r w:rsidR="002F5CC7">
                <w:t xml:space="preserve">Figure </w:t>
              </w:r>
            </w:ins>
            <w:r>
              <w:t xml:space="preserve">4.1: </w:t>
            </w:r>
            <w:ins w:id="2109" w:author="Meg Walker" w:date="2026-01-20T17:00:00Z" w16du:dateUtc="2026-01-20T17:00:00Z">
              <w:r w:rsidR="002F5CC7">
                <w:tab/>
              </w:r>
            </w:ins>
            <w:r>
              <w:t>Proportion agreeing that the ‘Government should reduce income differences’ by year, 2002</w:t>
            </w:r>
            <w:ins w:id="2110" w:author="Meg Walker" w:date="2026-01-13T12:41:00Z" w16du:dateUtc="2026-01-13T12:41:00Z">
              <w:r w:rsidR="00A97FD2">
                <w:t>–</w:t>
              </w:r>
            </w:ins>
            <w:del w:id="2111" w:author="Meg Walker" w:date="2026-01-13T12:41:00Z" w16du:dateUtc="2026-01-13T12:41:00Z">
              <w:r w:rsidDel="00A97FD2">
                <w:delText>-</w:delText>
              </w:r>
            </w:del>
            <w:r>
              <w:t>2024</w:t>
            </w:r>
            <w:bookmarkEnd w:id="2105"/>
            <w:bookmarkEnd w:id="2106"/>
            <w:bookmarkEnd w:id="2107"/>
          </w:p>
          <w:p w14:paraId="51DD4D73" w14:textId="04FCE130" w:rsidR="000E35CE" w:rsidRDefault="004D0FA6" w:rsidP="004D0FA6">
            <w:pPr>
              <w:spacing w:after="0"/>
              <w:ind w:left="1418"/>
              <w:pPrChange w:id="2112" w:author="Daniel Capistrano" w:date="2026-01-25T17:16:00Z" w16du:dateUtc="2026-01-25T17:16:00Z">
                <w:pPr>
                  <w:jc w:val="center"/>
                </w:pPr>
              </w:pPrChange>
            </w:pPr>
            <w:ins w:id="2113" w:author="Daniel Capistrano" w:date="2026-01-25T17:15:00Z" w16du:dateUtc="2026-01-25T17:15:00Z">
              <w:r>
                <w:rPr>
                  <w:noProof/>
                </w:rPr>
                <w:drawing>
                  <wp:inline distT="0" distB="0" distL="0" distR="0" wp14:anchorId="74579BEB" wp14:editId="1211F19F">
                    <wp:extent cx="4661807" cy="3329938"/>
                    <wp:effectExtent l="0" t="0" r="0" b="0"/>
                    <wp:docPr id="1479821412"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21412" name="Graphic 1479821412"/>
                            <pic:cNvPicPr/>
                          </pic:nvPicPr>
                          <pic:blipFill>
                            <a:blip r:embed="rId58">
                              <a:extLst>
                                <a:ext uri="{96DAC541-7B7A-43D3-8B79-37D633B846F1}">
                                  <asvg:svgBlip xmlns:asvg="http://schemas.microsoft.com/office/drawing/2016/SVG/main" r:embed="rId59"/>
                                </a:ext>
                              </a:extLst>
                            </a:blip>
                            <a:stretch>
                              <a:fillRect/>
                            </a:stretch>
                          </pic:blipFill>
                          <pic:spPr>
                            <a:xfrm>
                              <a:off x="0" y="0"/>
                              <a:ext cx="4678529" cy="3341882"/>
                            </a:xfrm>
                            <a:prstGeom prst="rect">
                              <a:avLst/>
                            </a:prstGeom>
                          </pic:spPr>
                        </pic:pic>
                      </a:graphicData>
                    </a:graphic>
                  </wp:inline>
                </w:drawing>
              </w:r>
            </w:ins>
            <w:del w:id="2114" w:author="Daniel Capistrano" w:date="2026-01-25T17:15:00Z" w16du:dateUtc="2026-01-25T17:15:00Z">
              <w:r w:rsidR="00D9434A" w:rsidDel="004D0FA6">
                <w:rPr>
                  <w:noProof/>
                </w:rPr>
                <w:drawing>
                  <wp:inline distT="0" distB="0" distL="0" distR="0" wp14:anchorId="51DD4E0A" wp14:editId="77D011F5">
                    <wp:extent cx="4009390" cy="286385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93" name="Picture" descr="img/fig_eutime.png"/>
                            <pic:cNvPicPr>
                              <a:picLocks noChangeAspect="1" noChangeArrowheads="1"/>
                            </pic:cNvPicPr>
                          </pic:nvPicPr>
                          <pic:blipFill>
                            <a:blip r:embed="rId60"/>
                            <a:stretch>
                              <a:fillRect/>
                            </a:stretch>
                          </pic:blipFill>
                          <pic:spPr bwMode="auto">
                            <a:xfrm>
                              <a:off x="0" y="0"/>
                              <a:ext cx="4009390" cy="2863850"/>
                            </a:xfrm>
                            <a:prstGeom prst="rect">
                              <a:avLst/>
                            </a:prstGeom>
                            <a:noFill/>
                            <a:ln w="9525">
                              <a:noFill/>
                              <a:headEnd/>
                              <a:tailEnd/>
                            </a:ln>
                          </pic:spPr>
                        </pic:pic>
                      </a:graphicData>
                    </a:graphic>
                  </wp:inline>
                </w:drawing>
              </w:r>
            </w:del>
          </w:p>
        </w:tc>
        <w:bookmarkEnd w:id="2103"/>
      </w:tr>
    </w:tbl>
    <w:p w14:paraId="6DD9B957" w14:textId="77777777" w:rsidR="002F58F4" w:rsidRPr="00024E75" w:rsidRDefault="00F92EEA" w:rsidP="002F58F4">
      <w:pPr>
        <w:keepNext/>
        <w:spacing w:after="0" w:line="240" w:lineRule="auto"/>
        <w:rPr>
          <w:ins w:id="2115" w:author="Meg Walker" w:date="2026-01-13T12:22:00Z" w16du:dateUtc="2026-01-13T12:22:00Z"/>
          <w:i/>
          <w:sz w:val="20"/>
          <w:szCs w:val="20"/>
        </w:rPr>
      </w:pPr>
      <w:ins w:id="2116" w:author="Meg Walker" w:date="2026-01-07T15:07:00Z" w16du:dateUtc="2026-01-07T15:07:00Z">
        <w:r>
          <w:rPr>
            <w:noProof/>
          </w:rPr>
          <w:pict w14:anchorId="03AE2376">
            <v:rect id="_x0000_i1034" alt="" style="width:451.3pt;height:1pt;mso-width-percent:0;mso-height-percent:0;mso-width-percent:0;mso-height-percent:0" o:hralign="center" o:hrstd="t" o:hrnoshade="t" o:hr="t" fillcolor="#bfbfbf [2412]" stroked="f"/>
          </w:pict>
        </w:r>
      </w:ins>
    </w:p>
    <w:p w14:paraId="51DD4D75" w14:textId="03276EEC" w:rsidR="000E35CE" w:rsidRDefault="00D9434A">
      <w:pPr>
        <w:pStyle w:val="RSSourceandnotes"/>
        <w:ind w:left="851" w:hanging="851"/>
        <w:pPrChange w:id="2117" w:author="Meg Walker" w:date="2026-01-13T12:23:00Z" w16du:dateUtc="2026-01-13T12:23:00Z">
          <w:pPr>
            <w:pStyle w:val="RSSourceandnotes"/>
          </w:pPr>
        </w:pPrChange>
      </w:pPr>
      <w:r>
        <w:t xml:space="preserve">Source: </w:t>
      </w:r>
      <w:ins w:id="2118" w:author="Meg Walker" w:date="2026-01-13T12:23:00Z" w16du:dateUtc="2026-01-13T12:23:00Z">
        <w:r w:rsidR="002F58F4">
          <w:tab/>
        </w:r>
      </w:ins>
      <w:r>
        <w:t>Authors’ own analysis of the European Social Survey</w:t>
      </w:r>
      <w:ins w:id="2119" w:author="Meg Walker" w:date="2026-01-20T17:01:00Z" w16du:dateUtc="2026-01-20T17:01:00Z">
        <w:r w:rsidR="002F5CC7">
          <w:t>.</w:t>
        </w:r>
      </w:ins>
    </w:p>
    <w:p w14:paraId="48EF5ADB" w14:textId="77777777" w:rsidR="002F5CC7" w:rsidRDefault="002F5CC7" w:rsidP="002F5CC7">
      <w:pPr>
        <w:pStyle w:val="ESRIBodyText"/>
        <w:spacing w:after="0"/>
        <w:rPr>
          <w:ins w:id="2120" w:author="Meg Walker" w:date="2026-01-20T17:01:00Z" w16du:dateUtc="2026-01-20T17:01:00Z"/>
        </w:rPr>
      </w:pPr>
    </w:p>
    <w:p w14:paraId="51DD4D76" w14:textId="4855821B" w:rsidR="000E35CE" w:rsidRDefault="00D9434A">
      <w:pPr>
        <w:pStyle w:val="ESRIBodyText"/>
        <w:pPrChange w:id="2121" w:author="Meg Walker" w:date="2026-01-13T12:23:00Z" w16du:dateUtc="2026-01-13T12:23:00Z">
          <w:pPr>
            <w:pStyle w:val="BodyText"/>
          </w:pPr>
        </w:pPrChange>
      </w:pPr>
      <w:r>
        <w:t xml:space="preserve">However, the recovery from the economic recession initiated a different trajectory for different social classes despite the overall increase during the recession. As shown </w:t>
      </w:r>
      <w:r w:rsidRPr="00D30355">
        <w:t xml:space="preserve">in </w:t>
      </w:r>
      <w:del w:id="2122" w:author="Meg Walker" w:date="2026-01-20T17:01:00Z" w16du:dateUtc="2026-01-20T17:01:00Z">
        <w:r w:rsidRPr="00D30355" w:rsidDel="002F5CC7">
          <w:fldChar w:fldCharType="begin"/>
        </w:r>
        <w:r w:rsidRPr="00D30355" w:rsidDel="002F5CC7">
          <w:delInstrText>HYPERLINK \l "fig-time-class" \h</w:delInstrText>
        </w:r>
        <w:r w:rsidRPr="00D30355" w:rsidDel="002F5CC7">
          <w:fldChar w:fldCharType="separate"/>
        </w:r>
        <w:r w:rsidRPr="00D30355" w:rsidDel="002F5CC7">
          <w:rPr>
            <w:rPrChange w:id="2123" w:author="Meg Walker" w:date="2026-01-20T17:19:00Z" w16du:dateUtc="2026-01-20T17:19:00Z">
              <w:rPr>
                <w:rStyle w:val="Hyperlink"/>
              </w:rPr>
            </w:rPrChange>
          </w:rPr>
          <w:delText>Figure 4.2</w:delText>
        </w:r>
        <w:r w:rsidRPr="00D30355" w:rsidDel="002F5CC7">
          <w:fldChar w:fldCharType="end"/>
        </w:r>
      </w:del>
      <w:ins w:id="2124" w:author="Meg Walker" w:date="2026-01-20T17:01:00Z" w16du:dateUtc="2026-01-20T17:01:00Z">
        <w:r w:rsidR="002F5CC7" w:rsidRPr="00D30355">
          <w:fldChar w:fldCharType="begin"/>
        </w:r>
        <w:r w:rsidR="002F5CC7" w:rsidRPr="00D30355">
          <w:instrText>HYPERLINK \l "fig-time-class" \h</w:instrText>
        </w:r>
        <w:r w:rsidR="002F5CC7" w:rsidRPr="00D30355">
          <w:fldChar w:fldCharType="separate"/>
        </w:r>
        <w:r w:rsidR="002F5CC7" w:rsidRPr="00D30355">
          <w:rPr>
            <w:rPrChange w:id="2125" w:author="Meg Walker" w:date="2026-01-20T17:19:00Z" w16du:dateUtc="2026-01-20T17:19:00Z">
              <w:rPr>
                <w:rStyle w:val="Hyperlink"/>
              </w:rPr>
            </w:rPrChange>
          </w:rPr>
          <w:t>Figure 4.2</w:t>
        </w:r>
        <w:r w:rsidR="002F5CC7" w:rsidRPr="00D30355">
          <w:fldChar w:fldCharType="end"/>
        </w:r>
      </w:ins>
      <w:r w:rsidRPr="00D30355">
        <w:t>,</w:t>
      </w:r>
      <w:r>
        <w:t xml:space="preserve"> respondents in the service class had an overall reduction in the level of support for redistribution since the peak of the economic recession. </w:t>
      </w:r>
      <w:ins w:id="2126" w:author="Meg Walker" w:date="2026-01-20T17:20:00Z" w16du:dateUtc="2026-01-20T17:20:00Z">
        <w:r w:rsidR="00D30355">
          <w:br/>
        </w:r>
      </w:ins>
      <w:r>
        <w:t xml:space="preserve">On the other hand, respondents grouped into the working classes (skilled and unskilled) have a trajectory of stable or increasing support since then. In fact, </w:t>
      </w:r>
      <w:ins w:id="2127" w:author="Meg Walker" w:date="2026-01-20T17:20:00Z" w16du:dateUtc="2026-01-20T17:20:00Z">
        <w:r w:rsidR="00D30355">
          <w:br/>
        </w:r>
      </w:ins>
      <w:r>
        <w:t>85</w:t>
      </w:r>
      <w:del w:id="2128" w:author="Meg Walker" w:date="2026-01-20T17:20:00Z" w16du:dateUtc="2026-01-20T17:20:00Z">
        <w:r w:rsidDel="00D30355">
          <w:delText xml:space="preserve">% </w:delText>
        </w:r>
      </w:del>
      <w:ins w:id="2129" w:author="Meg Walker" w:date="2026-01-20T17:20:00Z" w16du:dateUtc="2026-01-20T17:20:00Z">
        <w:r w:rsidR="00D30355">
          <w:t xml:space="preserve"> per cent </w:t>
        </w:r>
      </w:ins>
      <w:r>
        <w:t xml:space="preserve">of unskilled workers indicated in </w:t>
      </w:r>
      <w:ins w:id="2130" w:author="Meg Walker" w:date="2026-01-20T17:21:00Z" w16du:dateUtc="2026-01-20T17:21:00Z">
        <w:r w:rsidR="00D30355">
          <w:t xml:space="preserve">the </w:t>
        </w:r>
      </w:ins>
      <w:r>
        <w:t>latest round that the government should reduce differences in income, which is the highest proportion in the time series since 2002.</w:t>
      </w:r>
      <w:r w:rsidR="00E11F39" w:rsidRPr="00E11F39">
        <w:t xml:space="preserve"> </w:t>
      </w:r>
      <w:r w:rsidR="00E11F39">
        <w:t xml:space="preserve">Pattern of support for redistribution among </w:t>
      </w:r>
      <w:r w:rsidR="00E11F39" w:rsidRPr="00E11F39">
        <w:t>skilled manual workers</w:t>
      </w:r>
      <w:r w:rsidR="00E11F39">
        <w:t xml:space="preserve"> (many of whom are in the construction sector)</w:t>
      </w:r>
      <w:del w:id="2131" w:author="Meg Walker" w:date="2026-01-13T12:40:00Z" w16du:dateUtc="2026-01-13T12:40:00Z">
        <w:r w:rsidR="00E11F39" w:rsidDel="00A97FD2">
          <w:delText xml:space="preserve"> </w:delText>
        </w:r>
      </w:del>
      <w:r w:rsidR="00E11F39">
        <w:t xml:space="preserve"> and small business owners</w:t>
      </w:r>
      <w:r w:rsidR="00E11F39" w:rsidRPr="00E11F39">
        <w:t xml:space="preserve"> closely track the unemployment rate</w:t>
      </w:r>
      <w:r w:rsidR="00E11F39">
        <w:t>.</w:t>
      </w:r>
      <w:r w:rsidR="00E11F39" w:rsidRPr="00E11F39">
        <w:t xml:space="preserve"> These two groups were amongst the hardest hit by the Great Recession in Ireland</w:t>
      </w:r>
      <w:r w:rsidR="00E11F39">
        <w:t xml:space="preserve">. Small business owners also see a peak in support during the pandemic. </w:t>
      </w:r>
    </w:p>
    <w:tbl>
      <w:tblPr>
        <w:tblW w:w="5000" w:type="pct"/>
        <w:tblLayout w:type="fixed"/>
        <w:tblLook w:val="0000" w:firstRow="0" w:lastRow="0" w:firstColumn="0" w:lastColumn="0" w:noHBand="0" w:noVBand="0"/>
      </w:tblPr>
      <w:tblGrid>
        <w:gridCol w:w="9026"/>
      </w:tblGrid>
      <w:tr w:rsidR="000E35CE" w14:paraId="51DD4D79" w14:textId="77777777" w:rsidTr="002F58F4">
        <w:tc>
          <w:tcPr>
            <w:tcW w:w="9026" w:type="dxa"/>
          </w:tcPr>
          <w:p w14:paraId="51DD4D77" w14:textId="16D3699A" w:rsidR="000E35CE" w:rsidRDefault="00D9434A">
            <w:pPr>
              <w:pStyle w:val="Figuretitle"/>
              <w:pPrChange w:id="2132" w:author="Meg Walker" w:date="2026-01-13T12:23:00Z" w16du:dateUtc="2026-01-13T12:23:00Z">
                <w:pPr>
                  <w:pStyle w:val="ImageCaption"/>
                  <w:spacing w:before="200"/>
                  <w:jc w:val="left"/>
                </w:pPr>
              </w:pPrChange>
            </w:pPr>
            <w:bookmarkStart w:id="2133" w:name="fig-time-class"/>
            <w:del w:id="2134" w:author="Meg Walker" w:date="2026-01-20T17:01:00Z" w16du:dateUtc="2026-01-20T17:01:00Z">
              <w:r w:rsidDel="002F5CC7">
                <w:lastRenderedPageBreak/>
                <w:delText>Figure </w:delText>
              </w:r>
            </w:del>
            <w:bookmarkStart w:id="2135" w:name="_Toc219829159"/>
            <w:bookmarkStart w:id="2136" w:name="_Toc219829321"/>
            <w:bookmarkStart w:id="2137" w:name="_Toc219829528"/>
            <w:ins w:id="2138" w:author="Meg Walker" w:date="2026-01-20T17:01:00Z" w16du:dateUtc="2026-01-20T17:01:00Z">
              <w:r w:rsidR="002F5CC7">
                <w:t xml:space="preserve">Figure </w:t>
              </w:r>
            </w:ins>
            <w:r>
              <w:t>4.2:</w:t>
            </w:r>
            <w:ins w:id="2139" w:author="Meg Walker" w:date="2026-01-20T17:01:00Z" w16du:dateUtc="2026-01-20T17:01:00Z">
              <w:r w:rsidR="002F5CC7">
                <w:t xml:space="preserve"> </w:t>
              </w:r>
              <w:r w:rsidR="002F5CC7">
                <w:tab/>
              </w:r>
            </w:ins>
            <w:del w:id="2140" w:author="Meg Walker" w:date="2026-01-20T17:01:00Z" w16du:dateUtc="2026-01-20T17:01:00Z">
              <w:r w:rsidDel="002F5CC7">
                <w:delText xml:space="preserve"> </w:delText>
              </w:r>
            </w:del>
            <w:r>
              <w:t>Proportion agreeing that the ‘Government should reduce income differences’ by social class and year, Ireland, 2002</w:t>
            </w:r>
            <w:del w:id="2141" w:author="Meg Walker" w:date="2026-01-13T12:23:00Z" w16du:dateUtc="2026-01-13T12:23:00Z">
              <w:r w:rsidDel="002F58F4">
                <w:delText>-</w:delText>
              </w:r>
            </w:del>
            <w:ins w:id="2142" w:author="Meg Walker" w:date="2026-01-13T12:23:00Z" w16du:dateUtc="2026-01-13T12:23:00Z">
              <w:r w:rsidR="002F58F4">
                <w:t>–</w:t>
              </w:r>
            </w:ins>
            <w:r>
              <w:t>2024</w:t>
            </w:r>
            <w:bookmarkEnd w:id="2135"/>
            <w:bookmarkEnd w:id="2136"/>
            <w:bookmarkEnd w:id="2137"/>
          </w:p>
          <w:p w14:paraId="51DD4D78" w14:textId="3BF9AE7B" w:rsidR="000E35CE" w:rsidRDefault="004D0FA6" w:rsidP="004D0FA6">
            <w:pPr>
              <w:spacing w:after="0"/>
              <w:ind w:left="1418"/>
              <w:pPrChange w:id="2143" w:author="Daniel Capistrano" w:date="2026-01-25T17:17:00Z" w16du:dateUtc="2026-01-25T17:17:00Z">
                <w:pPr>
                  <w:jc w:val="center"/>
                </w:pPr>
              </w:pPrChange>
            </w:pPr>
            <w:ins w:id="2144" w:author="Daniel Capistrano" w:date="2026-01-25T17:16:00Z" w16du:dateUtc="2026-01-25T17:16:00Z">
              <w:r>
                <w:rPr>
                  <w:noProof/>
                </w:rPr>
                <w:drawing>
                  <wp:inline distT="0" distB="0" distL="0" distR="0" wp14:anchorId="74A7674B" wp14:editId="2DA92245">
                    <wp:extent cx="4759960" cy="3400049"/>
                    <wp:effectExtent l="0" t="0" r="2540" b="3810"/>
                    <wp:docPr id="1020437302"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37302" name="Graphic 1020437302"/>
                            <pic:cNvPicPr/>
                          </pic:nvPicPr>
                          <pic:blipFill>
                            <a:blip r:embed="rId61">
                              <a:extLst>
                                <a:ext uri="{96DAC541-7B7A-43D3-8B79-37D633B846F1}">
                                  <asvg:svgBlip xmlns:asvg="http://schemas.microsoft.com/office/drawing/2016/SVG/main" r:embed="rId62"/>
                                </a:ext>
                              </a:extLst>
                            </a:blip>
                            <a:stretch>
                              <a:fillRect/>
                            </a:stretch>
                          </pic:blipFill>
                          <pic:spPr>
                            <a:xfrm>
                              <a:off x="0" y="0"/>
                              <a:ext cx="4784192" cy="3417358"/>
                            </a:xfrm>
                            <a:prstGeom prst="rect">
                              <a:avLst/>
                            </a:prstGeom>
                          </pic:spPr>
                        </pic:pic>
                      </a:graphicData>
                    </a:graphic>
                  </wp:inline>
                </w:drawing>
              </w:r>
            </w:ins>
            <w:del w:id="2145" w:author="Daniel Capistrano" w:date="2026-01-25T17:16:00Z" w16du:dateUtc="2026-01-25T17:16:00Z">
              <w:r w:rsidR="00D9434A" w:rsidDel="004D0FA6">
                <w:rPr>
                  <w:noProof/>
                </w:rPr>
                <w:drawing>
                  <wp:inline distT="0" distB="0" distL="0" distR="0" wp14:anchorId="51DD4E0C" wp14:editId="44F55BF6">
                    <wp:extent cx="4009390" cy="286385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97" name="Picture" descr="img/fig_time_class.png"/>
                            <pic:cNvPicPr>
                              <a:picLocks noChangeAspect="1" noChangeArrowheads="1"/>
                            </pic:cNvPicPr>
                          </pic:nvPicPr>
                          <pic:blipFill>
                            <a:blip r:embed="rId63"/>
                            <a:stretch>
                              <a:fillRect/>
                            </a:stretch>
                          </pic:blipFill>
                          <pic:spPr bwMode="auto">
                            <a:xfrm>
                              <a:off x="0" y="0"/>
                              <a:ext cx="4009390" cy="2863850"/>
                            </a:xfrm>
                            <a:prstGeom prst="rect">
                              <a:avLst/>
                            </a:prstGeom>
                            <a:noFill/>
                            <a:ln w="9525">
                              <a:noFill/>
                              <a:headEnd/>
                              <a:tailEnd/>
                            </a:ln>
                          </pic:spPr>
                        </pic:pic>
                      </a:graphicData>
                    </a:graphic>
                  </wp:inline>
                </w:drawing>
              </w:r>
            </w:del>
          </w:p>
        </w:tc>
        <w:bookmarkEnd w:id="2133"/>
      </w:tr>
    </w:tbl>
    <w:p w14:paraId="208DD43A" w14:textId="77777777" w:rsidR="002F58F4" w:rsidRPr="00024E75" w:rsidRDefault="00F92EEA" w:rsidP="002F58F4">
      <w:pPr>
        <w:keepNext/>
        <w:spacing w:after="0" w:line="240" w:lineRule="auto"/>
        <w:rPr>
          <w:ins w:id="2146" w:author="Meg Walker" w:date="2026-01-13T12:23:00Z" w16du:dateUtc="2026-01-13T12:23:00Z"/>
          <w:i/>
          <w:sz w:val="20"/>
          <w:szCs w:val="20"/>
        </w:rPr>
      </w:pPr>
      <w:ins w:id="2147" w:author="Meg Walker" w:date="2026-01-07T15:07:00Z" w16du:dateUtc="2026-01-07T15:07:00Z">
        <w:r>
          <w:rPr>
            <w:noProof/>
          </w:rPr>
          <w:pict w14:anchorId="5D6197B6">
            <v:rect id="_x0000_i1033" alt="" style="width:451.3pt;height:1pt;mso-width-percent:0;mso-height-percent:0;mso-width-percent:0;mso-height-percent:0" o:hralign="center" o:hrstd="t" o:hrnoshade="t" o:hr="t" fillcolor="#bfbfbf [2412]" stroked="f"/>
          </w:pict>
        </w:r>
      </w:ins>
    </w:p>
    <w:p w14:paraId="51DD4D7A" w14:textId="4AFC80DD" w:rsidR="000E35CE" w:rsidRDefault="00D9434A">
      <w:pPr>
        <w:pStyle w:val="RSSourceandnotes"/>
        <w:ind w:left="851" w:hanging="851"/>
        <w:pPrChange w:id="2148" w:author="Meg Walker" w:date="2026-01-13T12:23:00Z" w16du:dateUtc="2026-01-13T12:23:00Z">
          <w:pPr>
            <w:pStyle w:val="RSSourceandnotes"/>
          </w:pPr>
        </w:pPrChange>
      </w:pPr>
      <w:r>
        <w:t xml:space="preserve">Source: </w:t>
      </w:r>
      <w:ins w:id="2149" w:author="Meg Walker" w:date="2026-01-13T12:23:00Z" w16du:dateUtc="2026-01-13T12:23:00Z">
        <w:r w:rsidR="002F58F4">
          <w:tab/>
        </w:r>
      </w:ins>
      <w:r>
        <w:t>Authors’ own analysis of the European Social Survey</w:t>
      </w:r>
      <w:ins w:id="2150" w:author="Meg Walker" w:date="2026-01-20T17:01:00Z" w16du:dateUtc="2026-01-20T17:01:00Z">
        <w:r w:rsidR="002F5CC7">
          <w:t>.</w:t>
        </w:r>
      </w:ins>
    </w:p>
    <w:p w14:paraId="29C38066" w14:textId="77777777" w:rsidR="00D30355" w:rsidRDefault="00D30355" w:rsidP="00D30355">
      <w:pPr>
        <w:pStyle w:val="ESRIBodyText"/>
        <w:spacing w:after="0"/>
        <w:rPr>
          <w:ins w:id="2151" w:author="Meg Walker" w:date="2026-01-20T17:22:00Z" w16du:dateUtc="2026-01-20T17:22:00Z"/>
        </w:rPr>
      </w:pPr>
    </w:p>
    <w:p w14:paraId="51DD4D7B" w14:textId="20140A95" w:rsidR="000E35CE" w:rsidRPr="002F58F4" w:rsidRDefault="00D9434A">
      <w:pPr>
        <w:pStyle w:val="ESRIBodyText"/>
        <w:pPrChange w:id="2152" w:author="Meg Walker" w:date="2026-01-13T12:23:00Z" w16du:dateUtc="2026-01-13T12:23:00Z">
          <w:pPr>
            <w:pStyle w:val="BodyText"/>
          </w:pPr>
        </w:pPrChange>
      </w:pPr>
      <w:r w:rsidRPr="002F58F4">
        <w:t xml:space="preserve">The solid line </w:t>
      </w:r>
      <w:r w:rsidRPr="00D30355">
        <w:t xml:space="preserve">in </w:t>
      </w:r>
      <w:del w:id="2153" w:author="Meg Walker" w:date="2026-01-20T17:05:00Z" w16du:dateUtc="2026-01-20T17:05:00Z">
        <w:r w:rsidRPr="00D30355" w:rsidDel="00E43467">
          <w:fldChar w:fldCharType="begin"/>
        </w:r>
        <w:r w:rsidRPr="00D30355" w:rsidDel="00E43467">
          <w:delInstrText>HYPERLINK \l "fig-unemp" \h</w:delInstrText>
        </w:r>
        <w:r w:rsidRPr="00D30355" w:rsidDel="00E43467">
          <w:fldChar w:fldCharType="separate"/>
        </w:r>
        <w:r w:rsidRPr="00D30355" w:rsidDel="00E43467">
          <w:rPr>
            <w:rPrChange w:id="2154" w:author="Meg Walker" w:date="2026-01-20T17:22:00Z" w16du:dateUtc="2026-01-20T17:22:00Z">
              <w:rPr>
                <w:rStyle w:val="Hyperlink"/>
                <w:rFonts w:cstheme="minorBidi"/>
                <w:color w:val="auto"/>
              </w:rPr>
            </w:rPrChange>
          </w:rPr>
          <w:delText>Figure 4.3</w:delText>
        </w:r>
        <w:r w:rsidRPr="00D30355" w:rsidDel="00E43467">
          <w:fldChar w:fldCharType="end"/>
        </w:r>
      </w:del>
      <w:ins w:id="2155" w:author="Meg Walker" w:date="2026-01-20T17:05:00Z" w16du:dateUtc="2026-01-20T17:05:00Z">
        <w:r w:rsidR="00E43467" w:rsidRPr="00D30355">
          <w:fldChar w:fldCharType="begin"/>
        </w:r>
        <w:r w:rsidR="00E43467" w:rsidRPr="00D30355">
          <w:instrText>HYPERLINK \l "fig-unemp" \h</w:instrText>
        </w:r>
        <w:r w:rsidR="00E43467" w:rsidRPr="00D30355">
          <w:fldChar w:fldCharType="separate"/>
        </w:r>
        <w:r w:rsidR="00E43467" w:rsidRPr="00D30355">
          <w:rPr>
            <w:rPrChange w:id="2156" w:author="Meg Walker" w:date="2026-01-20T17:22:00Z" w16du:dateUtc="2026-01-20T17:22:00Z">
              <w:rPr>
                <w:rStyle w:val="Hyperlink"/>
                <w:rFonts w:cstheme="minorBidi"/>
                <w:color w:val="auto"/>
              </w:rPr>
            </w:rPrChange>
          </w:rPr>
          <w:t>Figure 4.3</w:t>
        </w:r>
        <w:r w:rsidR="00E43467" w:rsidRPr="00D30355">
          <w:fldChar w:fldCharType="end"/>
        </w:r>
      </w:ins>
      <w:r w:rsidRPr="00D30355">
        <w:t xml:space="preserve"> represents</w:t>
      </w:r>
      <w:r w:rsidRPr="002F58F4">
        <w:t xml:space="preserve"> the seasonally adjusted monthly unemployment rate from </w:t>
      </w:r>
      <w:ins w:id="2157" w:author="Meg Walker" w:date="2026-01-20T17:22:00Z" w16du:dateUtc="2026-01-20T17:22:00Z">
        <w:r w:rsidR="00D30355">
          <w:t xml:space="preserve">the </w:t>
        </w:r>
      </w:ins>
      <w:r w:rsidRPr="002F58F4">
        <w:t>Central Statistics Office (</w:t>
      </w:r>
      <w:del w:id="2158" w:author="Meg Walker" w:date="2026-01-20T17:23:00Z" w16du:dateUtc="2026-01-20T17:23:00Z">
        <w:r w:rsidRPr="002F58F4" w:rsidDel="00D30355">
          <w:delText>CS0</w:delText>
        </w:r>
      </w:del>
      <w:ins w:id="2159" w:author="Meg Walker" w:date="2026-01-20T17:23:00Z" w16du:dateUtc="2026-01-20T17:23:00Z">
        <w:r w:rsidR="00D30355" w:rsidRPr="002F58F4">
          <w:t>CS</w:t>
        </w:r>
        <w:r w:rsidR="00D30355">
          <w:t>O</w:t>
        </w:r>
      </w:ins>
      <w:r w:rsidRPr="002F58F4">
        <w:t xml:space="preserve">) and the points represent the monthly proportion of respondents supporting income redistribution in Ireland, with size proportional to the number of respondents. </w:t>
      </w:r>
      <w:ins w:id="2160" w:author="Meg Walker" w:date="2026-01-20T17:23:00Z" w16du:dateUtc="2026-01-20T17:23:00Z">
        <w:r w:rsidR="00D30355">
          <w:br/>
        </w:r>
      </w:ins>
      <w:r w:rsidRPr="002F58F4">
        <w:t xml:space="preserve">The dotted line shows the </w:t>
      </w:r>
      <w:del w:id="2161" w:author="Meg Walker" w:date="2026-01-13T12:23:00Z" w16du:dateUtc="2026-01-13T12:23:00Z">
        <w:r w:rsidRPr="002F58F4" w:rsidDel="002F58F4">
          <w:delText>3</w:delText>
        </w:r>
      </w:del>
      <w:ins w:id="2162" w:author="Meg Walker" w:date="2026-01-13T12:23:00Z" w16du:dateUtc="2026-01-13T12:23:00Z">
        <w:r w:rsidR="002F58F4" w:rsidRPr="002F58F4">
          <w:t>three</w:t>
        </w:r>
      </w:ins>
      <w:r w:rsidRPr="002F58F4">
        <w:t>-month moving average of the support for redistribution</w:t>
      </w:r>
      <w:r w:rsidRPr="002F58F4">
        <w:rPr>
          <w:rStyle w:val="FootnoteReference"/>
        </w:rPr>
        <w:footnoteReference w:id="7"/>
      </w:r>
      <w:r w:rsidRPr="002F58F4">
        <w:t xml:space="preserve">. </w:t>
      </w:r>
      <w:r w:rsidR="006335A2" w:rsidRPr="002F58F4">
        <w:t>Although based on a limited number of observations, the sharp increase and decline in unemployment rates is not clearly accompanied by comparable changes in support, at least in visual examination of these two trends.</w:t>
      </w:r>
      <w:r w:rsidR="007B3D92" w:rsidRPr="002F58F4">
        <w:t xml:space="preserve"> </w:t>
      </w:r>
      <w:del w:id="2169" w:author="Meg Walker" w:date="2026-01-13T12:40:00Z" w16du:dateUtc="2026-01-13T12:40:00Z">
        <w:r w:rsidR="00E11F39" w:rsidRPr="002F58F4" w:rsidDel="00A97FD2">
          <w:delText xml:space="preserve"> </w:delText>
        </w:r>
      </w:del>
      <w:r w:rsidR="00E11F39" w:rsidRPr="002F58F4">
        <w:t xml:space="preserve">The patterns in </w:t>
      </w:r>
      <w:r w:rsidR="00A5762D" w:rsidRPr="002F58F4">
        <w:t>Figures</w:t>
      </w:r>
      <w:r w:rsidR="00E11F39" w:rsidRPr="002F58F4">
        <w:t xml:space="preserve"> 4.2 and 4.3 </w:t>
      </w:r>
      <w:del w:id="2170" w:author="Meg Walker" w:date="2026-01-13T12:23:00Z" w16du:dateUtc="2026-01-13T12:23:00Z">
        <w:r w:rsidR="00E11F39" w:rsidRPr="002F58F4" w:rsidDel="002F58F4">
          <w:delText xml:space="preserve"> </w:delText>
        </w:r>
      </w:del>
      <w:r w:rsidR="00E11F39" w:rsidRPr="002F58F4">
        <w:t>suggest that large structural changes in the need for income supports may influence support for redistribution within social classes</w:t>
      </w:r>
      <w:del w:id="2171" w:author="Meg Walker" w:date="2026-01-20T17:24:00Z" w16du:dateUtc="2026-01-20T17:24:00Z">
        <w:r w:rsidR="00E11F39" w:rsidRPr="002F58F4" w:rsidDel="00D30355">
          <w:delText xml:space="preserve">, </w:delText>
        </w:r>
      </w:del>
      <w:ins w:id="2172" w:author="Meg Walker" w:date="2026-01-20T17:24:00Z" w16du:dateUtc="2026-01-20T17:24:00Z">
        <w:r w:rsidR="00D30355">
          <w:t>;</w:t>
        </w:r>
        <w:r w:rsidR="00D30355" w:rsidRPr="002F58F4">
          <w:t xml:space="preserve"> </w:t>
        </w:r>
      </w:ins>
      <w:r w:rsidR="00E11F39" w:rsidRPr="002F58F4">
        <w:t>smaller short-term fluctuations in unemployment do not affect support levels</w:t>
      </w:r>
      <w:ins w:id="2173" w:author="Meg Walker" w:date="2026-01-13T12:24:00Z" w16du:dateUtc="2026-01-13T12:24:00Z">
        <w:r w:rsidR="002F58F4">
          <w:t>.</w:t>
        </w:r>
      </w:ins>
    </w:p>
    <w:tbl>
      <w:tblPr>
        <w:tblW w:w="5000" w:type="pct"/>
        <w:tblLayout w:type="fixed"/>
        <w:tblLook w:val="0000" w:firstRow="0" w:lastRow="0" w:firstColumn="0" w:lastColumn="0" w:noHBand="0" w:noVBand="0"/>
      </w:tblPr>
      <w:tblGrid>
        <w:gridCol w:w="9026"/>
      </w:tblGrid>
      <w:tr w:rsidR="000E35CE" w14:paraId="51DD4D7E" w14:textId="77777777" w:rsidTr="002F58F4">
        <w:tc>
          <w:tcPr>
            <w:tcW w:w="9026" w:type="dxa"/>
          </w:tcPr>
          <w:p w14:paraId="51DD4D7C" w14:textId="5B25A53A" w:rsidR="000E35CE" w:rsidRDefault="00D9434A">
            <w:pPr>
              <w:pStyle w:val="Figuretitle"/>
              <w:pPrChange w:id="2174" w:author="Meg Walker" w:date="2026-01-13T12:24:00Z" w16du:dateUtc="2026-01-13T12:24:00Z">
                <w:pPr>
                  <w:pStyle w:val="ImageCaption"/>
                  <w:spacing w:before="200"/>
                  <w:jc w:val="left"/>
                </w:pPr>
              </w:pPrChange>
            </w:pPr>
            <w:bookmarkStart w:id="2175" w:name="fig-unemp"/>
            <w:del w:id="2176" w:author="Meg Walker" w:date="2026-01-20T17:06:00Z" w16du:dateUtc="2026-01-20T17:06:00Z">
              <w:r w:rsidDel="00E43467">
                <w:lastRenderedPageBreak/>
                <w:delText>Figure </w:delText>
              </w:r>
            </w:del>
            <w:bookmarkStart w:id="2177" w:name="_Toc219829160"/>
            <w:bookmarkStart w:id="2178" w:name="_Toc219829322"/>
            <w:bookmarkStart w:id="2179" w:name="_Toc219829529"/>
            <w:ins w:id="2180" w:author="Meg Walker" w:date="2026-01-20T17:06:00Z" w16du:dateUtc="2026-01-20T17:06:00Z">
              <w:r w:rsidR="00E43467">
                <w:t xml:space="preserve">Figure </w:t>
              </w:r>
            </w:ins>
            <w:r>
              <w:t>4.3:</w:t>
            </w:r>
            <w:ins w:id="2181" w:author="Meg Walker" w:date="2026-01-20T17:06:00Z" w16du:dateUtc="2026-01-20T17:06:00Z">
              <w:r w:rsidR="00E43467">
                <w:t xml:space="preserve"> </w:t>
              </w:r>
              <w:r w:rsidR="00E43467">
                <w:tab/>
              </w:r>
            </w:ins>
            <w:del w:id="2182" w:author="Meg Walker" w:date="2026-01-20T17:06:00Z" w16du:dateUtc="2026-01-20T17:06:00Z">
              <w:r w:rsidDel="00E43467">
                <w:delText xml:space="preserve"> </w:delText>
              </w:r>
            </w:del>
            <w:r>
              <w:t>Monthly unemployment rate and moving average (3 months) of support for redistribution, Ireland, 2002</w:t>
            </w:r>
            <w:del w:id="2183" w:author="Meg Walker" w:date="2026-01-13T12:24:00Z" w16du:dateUtc="2026-01-13T12:24:00Z">
              <w:r w:rsidDel="002F58F4">
                <w:delText>-</w:delText>
              </w:r>
            </w:del>
            <w:ins w:id="2184" w:author="Meg Walker" w:date="2026-01-13T12:24:00Z" w16du:dateUtc="2026-01-13T12:24:00Z">
              <w:r w:rsidR="002F58F4">
                <w:t>–</w:t>
              </w:r>
            </w:ins>
            <w:r>
              <w:t>2023</w:t>
            </w:r>
            <w:bookmarkEnd w:id="2177"/>
            <w:bookmarkEnd w:id="2178"/>
            <w:bookmarkEnd w:id="2179"/>
          </w:p>
          <w:p w14:paraId="51DD4D7D" w14:textId="75605405" w:rsidR="000E35CE" w:rsidRDefault="004D0FA6" w:rsidP="004D0FA6">
            <w:pPr>
              <w:ind w:left="1173"/>
              <w:pPrChange w:id="2185" w:author="Daniel Capistrano" w:date="2026-01-25T17:17:00Z" w16du:dateUtc="2026-01-25T17:17:00Z">
                <w:pPr>
                  <w:jc w:val="center"/>
                </w:pPr>
              </w:pPrChange>
            </w:pPr>
            <w:ins w:id="2186" w:author="Daniel Capistrano" w:date="2026-01-25T17:17:00Z" w16du:dateUtc="2026-01-25T17:17:00Z">
              <w:r>
                <w:rPr>
                  <w:noProof/>
                </w:rPr>
                <w:drawing>
                  <wp:inline distT="0" distB="0" distL="0" distR="0" wp14:anchorId="0B843A0F" wp14:editId="65790D21">
                    <wp:extent cx="4800600" cy="3429078"/>
                    <wp:effectExtent l="0" t="0" r="0" b="0"/>
                    <wp:docPr id="608594490"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94490" name="Graphic 608594490"/>
                            <pic:cNvPicPr/>
                          </pic:nvPicPr>
                          <pic:blipFill>
                            <a:blip r:embed="rId64">
                              <a:extLst>
                                <a:ext uri="{96DAC541-7B7A-43D3-8B79-37D633B846F1}">
                                  <asvg:svgBlip xmlns:asvg="http://schemas.microsoft.com/office/drawing/2016/SVG/main" r:embed="rId65"/>
                                </a:ext>
                              </a:extLst>
                            </a:blip>
                            <a:stretch>
                              <a:fillRect/>
                            </a:stretch>
                          </pic:blipFill>
                          <pic:spPr>
                            <a:xfrm>
                              <a:off x="0" y="0"/>
                              <a:ext cx="4812370" cy="3437485"/>
                            </a:xfrm>
                            <a:prstGeom prst="rect">
                              <a:avLst/>
                            </a:prstGeom>
                          </pic:spPr>
                        </pic:pic>
                      </a:graphicData>
                    </a:graphic>
                  </wp:inline>
                </w:drawing>
              </w:r>
            </w:ins>
            <w:del w:id="2187" w:author="Daniel Capistrano" w:date="2026-01-24T11:55:00Z" w16du:dateUtc="2026-01-24T11:55:00Z">
              <w:r w:rsidR="00D9434A" w:rsidDel="00055464">
                <w:rPr>
                  <w:noProof/>
                </w:rPr>
                <w:drawing>
                  <wp:inline distT="0" distB="0" distL="0" distR="0" wp14:anchorId="51DD4E0E" wp14:editId="3E5B79F3">
                    <wp:extent cx="4009390" cy="286385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102" name="Picture" descr="img/fig_unemp.png"/>
                            <pic:cNvPicPr>
                              <a:picLocks noChangeAspect="1" noChangeArrowheads="1"/>
                            </pic:cNvPicPr>
                          </pic:nvPicPr>
                          <pic:blipFill>
                            <a:blip r:embed="rId66"/>
                            <a:stretch>
                              <a:fillRect/>
                            </a:stretch>
                          </pic:blipFill>
                          <pic:spPr bwMode="auto">
                            <a:xfrm>
                              <a:off x="0" y="0"/>
                              <a:ext cx="4009390" cy="2863850"/>
                            </a:xfrm>
                            <a:prstGeom prst="rect">
                              <a:avLst/>
                            </a:prstGeom>
                            <a:noFill/>
                            <a:ln w="9525">
                              <a:noFill/>
                              <a:headEnd/>
                              <a:tailEnd/>
                            </a:ln>
                          </pic:spPr>
                        </pic:pic>
                      </a:graphicData>
                    </a:graphic>
                  </wp:inline>
                </w:drawing>
              </w:r>
            </w:del>
          </w:p>
        </w:tc>
        <w:bookmarkEnd w:id="2175"/>
      </w:tr>
    </w:tbl>
    <w:p w14:paraId="3C3E4E89" w14:textId="77777777" w:rsidR="002F58F4" w:rsidRPr="00024E75" w:rsidRDefault="00F92EEA" w:rsidP="002F58F4">
      <w:pPr>
        <w:keepNext/>
        <w:spacing w:after="0" w:line="240" w:lineRule="auto"/>
        <w:rPr>
          <w:ins w:id="2188" w:author="Meg Walker" w:date="2026-01-13T12:24:00Z" w16du:dateUtc="2026-01-13T12:24:00Z"/>
          <w:i/>
          <w:sz w:val="20"/>
          <w:szCs w:val="20"/>
        </w:rPr>
      </w:pPr>
      <w:ins w:id="2189" w:author="Meg Walker" w:date="2026-01-07T15:07:00Z" w16du:dateUtc="2026-01-07T15:07:00Z">
        <w:r>
          <w:rPr>
            <w:noProof/>
          </w:rPr>
          <w:pict w14:anchorId="0292E1E3">
            <v:rect id="_x0000_i1032" alt="" style="width:451.3pt;height:1pt;mso-width-percent:0;mso-height-percent:0;mso-width-percent:0;mso-height-percent:0" o:hralign="center" o:hrstd="t" o:hrnoshade="t" o:hr="t" fillcolor="#bfbfbf [2412]" stroked="f"/>
          </w:pict>
        </w:r>
      </w:ins>
    </w:p>
    <w:p w14:paraId="51DD4D7F" w14:textId="049BA3F0" w:rsidR="000E35CE" w:rsidRDefault="00D9434A">
      <w:pPr>
        <w:pStyle w:val="RSSourceandnotes"/>
        <w:ind w:left="851" w:hanging="851"/>
        <w:pPrChange w:id="2190" w:author="Meg Walker" w:date="2026-01-12T17:55:00Z" w16du:dateUtc="2026-01-12T17:55:00Z">
          <w:pPr>
            <w:pStyle w:val="RSSourceandnotes"/>
          </w:pPr>
        </w:pPrChange>
      </w:pPr>
      <w:r>
        <w:t xml:space="preserve">Source: </w:t>
      </w:r>
      <w:ins w:id="2191" w:author="Meg Walker" w:date="2026-01-12T17:55:00Z" w16du:dateUtc="2026-01-12T17:55:00Z">
        <w:r w:rsidR="005B4F71">
          <w:tab/>
        </w:r>
      </w:ins>
      <w:r>
        <w:t>Authors’ own analysis of the European Social Survey and Central Statistics Office</w:t>
      </w:r>
      <w:ins w:id="2192" w:author="Meg Walker" w:date="2026-01-20T17:25:00Z" w16du:dateUtc="2026-01-20T17:25:00Z">
        <w:r w:rsidR="00D30355">
          <w:t>.</w:t>
        </w:r>
      </w:ins>
    </w:p>
    <w:p w14:paraId="51DD4D80" w14:textId="65E3A57B" w:rsidR="000E35CE" w:rsidRDefault="00D9434A">
      <w:pPr>
        <w:pStyle w:val="ESRI11"/>
        <w:pPrChange w:id="2193" w:author="Meg Walker" w:date="2026-01-13T12:25:00Z" w16du:dateUtc="2026-01-13T12:25:00Z">
          <w:pPr>
            <w:pStyle w:val="Heading2"/>
          </w:pPr>
        </w:pPrChange>
      </w:pPr>
      <w:bookmarkStart w:id="2194" w:name="_Toc211497185"/>
      <w:bookmarkStart w:id="2195" w:name="age-and-gender"/>
      <w:r>
        <w:t xml:space="preserve">4.1 </w:t>
      </w:r>
      <w:ins w:id="2196" w:author="Meg Walker" w:date="2026-01-12T17:55:00Z" w16du:dateUtc="2026-01-12T17:55:00Z">
        <w:r w:rsidR="005B4F71">
          <w:tab/>
        </w:r>
      </w:ins>
      <w:r>
        <w:t>Age and Gender</w:t>
      </w:r>
      <w:bookmarkEnd w:id="2194"/>
    </w:p>
    <w:p w14:paraId="51DD4D81" w14:textId="3D10D224" w:rsidR="000E35CE" w:rsidRDefault="00D9434A">
      <w:pPr>
        <w:pStyle w:val="ESRIBodyText"/>
        <w:pPrChange w:id="2197" w:author="Meg Walker" w:date="2026-01-13T12:25:00Z" w16du:dateUtc="2026-01-13T12:25:00Z">
          <w:pPr>
            <w:pStyle w:val="FirstParagraph"/>
          </w:pPr>
        </w:pPrChange>
      </w:pPr>
      <w:r>
        <w:t xml:space="preserve">The relationship between age and the response variable seems to change across rounds. As discussed in </w:t>
      </w:r>
      <w:del w:id="2198" w:author="Meg Walker" w:date="2026-01-20T17:25:00Z" w16du:dateUtc="2026-01-20T17:25:00Z">
        <w:r w:rsidRPr="002F58F4" w:rsidDel="00D30355">
          <w:fldChar w:fldCharType="begin"/>
        </w:r>
        <w:r w:rsidRPr="002F58F4" w:rsidDel="00D30355">
          <w:delInstrText>HYPERLINK \l "sec-who" \h</w:delInstrText>
        </w:r>
        <w:r w:rsidRPr="002F58F4" w:rsidDel="00D30355">
          <w:fldChar w:fldCharType="separate"/>
        </w:r>
        <w:r w:rsidRPr="002F58F4" w:rsidDel="00D30355">
          <w:rPr>
            <w:rPrChange w:id="2199" w:author="Meg Walker" w:date="2026-01-13T12:25:00Z" w16du:dateUtc="2026-01-13T12:25:00Z">
              <w:rPr>
                <w:rStyle w:val="Hyperlink"/>
              </w:rPr>
            </w:rPrChange>
          </w:rPr>
          <w:delText>Chapter 2</w:delText>
        </w:r>
        <w:r w:rsidRPr="002F58F4" w:rsidDel="00D30355">
          <w:fldChar w:fldCharType="end"/>
        </w:r>
      </w:del>
      <w:ins w:id="2200" w:author="Meg Walker" w:date="2026-01-20T17:25:00Z" w16du:dateUtc="2026-01-20T17:25:00Z">
        <w:r w:rsidR="00D30355" w:rsidRPr="002F58F4">
          <w:fldChar w:fldCharType="begin"/>
        </w:r>
        <w:r w:rsidR="00D30355" w:rsidRPr="002F58F4">
          <w:instrText>HYPERLINK \l "sec-who" \h</w:instrText>
        </w:r>
        <w:r w:rsidR="00D30355" w:rsidRPr="002F58F4">
          <w:fldChar w:fldCharType="separate"/>
        </w:r>
        <w:r w:rsidR="00D30355" w:rsidRPr="002F58F4">
          <w:rPr>
            <w:rPrChange w:id="2201" w:author="Meg Walker" w:date="2026-01-13T12:25:00Z" w16du:dateUtc="2026-01-13T12:25:00Z">
              <w:rPr>
                <w:rStyle w:val="Hyperlink"/>
              </w:rPr>
            </w:rPrChange>
          </w:rPr>
          <w:t>Chapter</w:t>
        </w:r>
        <w:r w:rsidR="00D30355">
          <w:t xml:space="preserve"> </w:t>
        </w:r>
        <w:r w:rsidR="00D30355" w:rsidRPr="002F58F4">
          <w:rPr>
            <w:rPrChange w:id="2202" w:author="Meg Walker" w:date="2026-01-13T12:25:00Z" w16du:dateUtc="2026-01-13T12:25:00Z">
              <w:rPr>
                <w:rStyle w:val="Hyperlink"/>
              </w:rPr>
            </w:rPrChange>
          </w:rPr>
          <w:t>2</w:t>
        </w:r>
        <w:r w:rsidR="00D30355" w:rsidRPr="002F58F4">
          <w:fldChar w:fldCharType="end"/>
        </w:r>
      </w:ins>
      <w:r w:rsidRPr="002F58F4">
        <w:t>,</w:t>
      </w:r>
      <w:r>
        <w:t xml:space="preserve"> the multivariate regression model indicates that, considering all rounds, older respondents are more supportive of the government reducing income differences. However, the average support by age observed in </w:t>
      </w:r>
      <w:ins w:id="2203" w:author="Meg Walker" w:date="2026-01-20T17:28:00Z" w16du:dateUtc="2026-01-20T17:28:00Z">
        <w:r w:rsidR="00D30355">
          <w:br/>
        </w:r>
      </w:ins>
      <w:r>
        <w:t>the latest round (11) seem</w:t>
      </w:r>
      <w:ins w:id="2204" w:author="Meg Walker" w:date="2026-01-20T17:26:00Z" w16du:dateUtc="2026-01-20T17:26:00Z">
        <w:r w:rsidR="00D30355">
          <w:t>s</w:t>
        </w:r>
      </w:ins>
      <w:r>
        <w:t xml:space="preserve"> to indicate the </w:t>
      </w:r>
      <w:r w:rsidRPr="00AF7013">
        <w:t xml:space="preserve">opposite (see </w:t>
      </w:r>
      <w:del w:id="2205" w:author="Meg Walker" w:date="2026-01-20T17:06:00Z" w16du:dateUtc="2026-01-20T17:06:00Z">
        <w:r w:rsidRPr="00AF7013" w:rsidDel="00E43467">
          <w:fldChar w:fldCharType="begin"/>
        </w:r>
        <w:r w:rsidRPr="00AF7013" w:rsidDel="00E43467">
          <w:delInstrText>HYPERLINK \l "fig-age-round" \h</w:delInstrText>
        </w:r>
        <w:r w:rsidRPr="00AF7013" w:rsidDel="00E43467">
          <w:fldChar w:fldCharType="separate"/>
        </w:r>
        <w:r w:rsidRPr="00D30355" w:rsidDel="00E43467">
          <w:rPr>
            <w:rPrChange w:id="2206" w:author="Meg Walker" w:date="2026-01-20T17:28:00Z" w16du:dateUtc="2026-01-20T17:28:00Z">
              <w:rPr>
                <w:rStyle w:val="Hyperlink"/>
              </w:rPr>
            </w:rPrChange>
          </w:rPr>
          <w:delText>Figure 4.4</w:delText>
        </w:r>
        <w:r w:rsidRPr="00AF7013" w:rsidDel="00E43467">
          <w:fldChar w:fldCharType="end"/>
        </w:r>
      </w:del>
      <w:ins w:id="2207" w:author="Meg Walker" w:date="2026-01-20T17:06:00Z" w16du:dateUtc="2026-01-20T17:06:00Z">
        <w:r w:rsidR="00E43467" w:rsidRPr="00AF7013">
          <w:fldChar w:fldCharType="begin"/>
        </w:r>
        <w:r w:rsidR="00E43467" w:rsidRPr="00AF7013">
          <w:instrText>HYPERLINK \l "fig-age-round" \h</w:instrText>
        </w:r>
        <w:r w:rsidR="00E43467" w:rsidRPr="00AF7013">
          <w:fldChar w:fldCharType="separate"/>
        </w:r>
        <w:r w:rsidR="00E43467" w:rsidRPr="00D30355">
          <w:rPr>
            <w:rPrChange w:id="2208" w:author="Meg Walker" w:date="2026-01-20T17:28:00Z" w16du:dateUtc="2026-01-20T17:28:00Z">
              <w:rPr>
                <w:rStyle w:val="Hyperlink"/>
              </w:rPr>
            </w:rPrChange>
          </w:rPr>
          <w:t>Figure 4.4</w:t>
        </w:r>
        <w:r w:rsidR="00E43467" w:rsidRPr="00AF7013">
          <w:fldChar w:fldCharType="end"/>
        </w:r>
      </w:ins>
      <w:del w:id="2209" w:author="Meg Walker" w:date="2026-01-20T17:28:00Z" w16du:dateUtc="2026-01-20T17:28:00Z">
        <w:r w:rsidRPr="00AF7013" w:rsidDel="00D30355">
          <w:delText xml:space="preserve"> in </w:delText>
        </w:r>
      </w:del>
      <w:del w:id="2210" w:author="Meg Walker" w:date="2026-01-20T17:06:00Z" w16du:dateUtc="2026-01-20T17:06:00Z">
        <w:r w:rsidRPr="00AF7013" w:rsidDel="00E43467">
          <w:fldChar w:fldCharType="begin"/>
        </w:r>
        <w:r w:rsidRPr="00AF7013" w:rsidDel="00E43467">
          <w:delInstrText>HYPERLINK \l "sec-who" \h</w:delInstrText>
        </w:r>
        <w:r w:rsidRPr="00AF7013" w:rsidDel="00E43467">
          <w:fldChar w:fldCharType="separate"/>
        </w:r>
        <w:r w:rsidRPr="00D30355" w:rsidDel="00E43467">
          <w:rPr>
            <w:rPrChange w:id="2211" w:author="Meg Walker" w:date="2026-01-20T17:28:00Z" w16du:dateUtc="2026-01-20T17:28:00Z">
              <w:rPr>
                <w:rStyle w:val="Hyperlink"/>
              </w:rPr>
            </w:rPrChange>
          </w:rPr>
          <w:delText>Chapter 2</w:delText>
        </w:r>
        <w:r w:rsidRPr="00AF7013" w:rsidDel="00E43467">
          <w:fldChar w:fldCharType="end"/>
        </w:r>
      </w:del>
      <w:r w:rsidRPr="00AF7013">
        <w:t>).</w:t>
      </w:r>
      <w:r>
        <w:t xml:space="preserve"> During the third and fourth rounds (2006</w:t>
      </w:r>
      <w:ins w:id="2212" w:author="Meg Walker" w:date="2026-01-13T12:44:00Z" w16du:dateUtc="2026-01-13T12:44:00Z">
        <w:r w:rsidR="00A97FD2">
          <w:t>–</w:t>
        </w:r>
      </w:ins>
      <w:del w:id="2213" w:author="Meg Walker" w:date="2026-01-13T12:44:00Z" w16du:dateUtc="2026-01-13T12:44:00Z">
        <w:r w:rsidDel="00A97FD2">
          <w:delText>-</w:delText>
        </w:r>
      </w:del>
      <w:r>
        <w:t xml:space="preserve">2009), there is a positive association between </w:t>
      </w:r>
      <w:ins w:id="2214" w:author="Meg Walker" w:date="2026-01-20T17:28:00Z" w16du:dateUtc="2026-01-20T17:28:00Z">
        <w:r w:rsidR="00AF7013">
          <w:br/>
        </w:r>
      </w:ins>
      <w:r>
        <w:t>age and support for redistribution.</w:t>
      </w:r>
    </w:p>
    <w:tbl>
      <w:tblPr>
        <w:tblW w:w="5000" w:type="pct"/>
        <w:tblLayout w:type="fixed"/>
        <w:tblLook w:val="0000" w:firstRow="0" w:lastRow="0" w:firstColumn="0" w:lastColumn="0" w:noHBand="0" w:noVBand="0"/>
      </w:tblPr>
      <w:tblGrid>
        <w:gridCol w:w="9026"/>
      </w:tblGrid>
      <w:tr w:rsidR="000E35CE" w14:paraId="51DD4D84" w14:textId="77777777" w:rsidTr="002F58F4">
        <w:tc>
          <w:tcPr>
            <w:tcW w:w="9026" w:type="dxa"/>
          </w:tcPr>
          <w:p w14:paraId="51DD4D82" w14:textId="23D5575E" w:rsidR="000E35CE" w:rsidRDefault="00D9434A">
            <w:pPr>
              <w:pStyle w:val="Figuretitle"/>
              <w:pPrChange w:id="2215" w:author="Meg Walker" w:date="2026-01-13T12:25:00Z" w16du:dateUtc="2026-01-13T12:25:00Z">
                <w:pPr>
                  <w:pStyle w:val="ImageCaption"/>
                  <w:spacing w:before="200"/>
                  <w:jc w:val="left"/>
                </w:pPr>
              </w:pPrChange>
            </w:pPr>
            <w:bookmarkStart w:id="2216" w:name="fig-age-round"/>
            <w:del w:id="2217" w:author="Meg Walker" w:date="2026-01-20T17:06:00Z" w16du:dateUtc="2026-01-20T17:06:00Z">
              <w:r w:rsidDel="00E43467">
                <w:lastRenderedPageBreak/>
                <w:delText>Figure </w:delText>
              </w:r>
            </w:del>
            <w:bookmarkStart w:id="2218" w:name="_Toc219829161"/>
            <w:bookmarkStart w:id="2219" w:name="_Toc219829323"/>
            <w:bookmarkStart w:id="2220" w:name="_Toc219829530"/>
            <w:ins w:id="2221" w:author="Meg Walker" w:date="2026-01-20T17:06:00Z" w16du:dateUtc="2026-01-20T17:06:00Z">
              <w:r w:rsidR="00E43467">
                <w:t xml:space="preserve">Figure </w:t>
              </w:r>
            </w:ins>
            <w:r>
              <w:t xml:space="preserve">4.4: </w:t>
            </w:r>
            <w:ins w:id="2222" w:author="Meg Walker" w:date="2026-01-20T17:06:00Z" w16du:dateUtc="2026-01-20T17:06:00Z">
              <w:r w:rsidR="00E43467">
                <w:tab/>
              </w:r>
            </w:ins>
            <w:r>
              <w:t xml:space="preserve">Scatter plot for ‘reduce income differences’ by age and </w:t>
            </w:r>
            <w:ins w:id="2223" w:author="Meg Walker" w:date="2026-01-20T19:31:00Z" w16du:dateUtc="2026-01-20T19:31:00Z">
              <w:r w:rsidR="003B710F" w:rsidRPr="003B710F">
                <w:t xml:space="preserve">European Social Survey </w:t>
              </w:r>
              <w:r w:rsidR="003B710F">
                <w:t>(</w:t>
              </w:r>
            </w:ins>
            <w:r>
              <w:t>ESS</w:t>
            </w:r>
            <w:ins w:id="2224" w:author="Meg Walker" w:date="2026-01-20T19:31:00Z" w16du:dateUtc="2026-01-20T19:31:00Z">
              <w:r w:rsidR="003B710F">
                <w:t>)</w:t>
              </w:r>
            </w:ins>
            <w:r>
              <w:t xml:space="preserve"> starting year, Ireland</w:t>
            </w:r>
            <w:bookmarkEnd w:id="2218"/>
            <w:bookmarkEnd w:id="2219"/>
            <w:bookmarkEnd w:id="2220"/>
          </w:p>
          <w:p w14:paraId="51DD4D83" w14:textId="15D0DAAE" w:rsidR="000E35CE" w:rsidRDefault="004D0FA6">
            <w:pPr>
              <w:ind w:left="1418"/>
              <w:pPrChange w:id="2225" w:author="Meg Walker" w:date="2026-01-20T17:07:00Z" w16du:dateUtc="2026-01-20T17:07:00Z">
                <w:pPr>
                  <w:jc w:val="center"/>
                </w:pPr>
              </w:pPrChange>
            </w:pPr>
            <w:ins w:id="2226" w:author="Daniel Capistrano" w:date="2026-01-25T17:18:00Z" w16du:dateUtc="2026-01-25T17:18:00Z">
              <w:r>
                <w:rPr>
                  <w:noProof/>
                </w:rPr>
                <w:drawing>
                  <wp:inline distT="0" distB="0" distL="0" distR="0" wp14:anchorId="08620E6B" wp14:editId="19161363">
                    <wp:extent cx="4229100" cy="4229100"/>
                    <wp:effectExtent l="0" t="0" r="0" b="0"/>
                    <wp:docPr id="677801951"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951" name="Graphic 677801951"/>
                            <pic:cNvPicPr/>
                          </pic:nvPicPr>
                          <pic:blipFill>
                            <a:blip r:embed="rId67">
                              <a:extLst>
                                <a:ext uri="{96DAC541-7B7A-43D3-8B79-37D633B846F1}">
                                  <asvg:svgBlip xmlns:asvg="http://schemas.microsoft.com/office/drawing/2016/SVG/main" r:embed="rId68"/>
                                </a:ext>
                              </a:extLst>
                            </a:blip>
                            <a:stretch>
                              <a:fillRect/>
                            </a:stretch>
                          </pic:blipFill>
                          <pic:spPr>
                            <a:xfrm>
                              <a:off x="0" y="0"/>
                              <a:ext cx="4238202" cy="4238202"/>
                            </a:xfrm>
                            <a:prstGeom prst="rect">
                              <a:avLst/>
                            </a:prstGeom>
                          </pic:spPr>
                        </pic:pic>
                      </a:graphicData>
                    </a:graphic>
                  </wp:inline>
                </w:drawing>
              </w:r>
            </w:ins>
            <w:del w:id="2227" w:author="Daniel Capistrano" w:date="2026-01-25T17:17:00Z" w16du:dateUtc="2026-01-25T17:17:00Z">
              <w:r w:rsidR="00D9434A" w:rsidDel="004D0FA6">
                <w:rPr>
                  <w:noProof/>
                </w:rPr>
                <w:drawing>
                  <wp:inline distT="0" distB="0" distL="0" distR="0" wp14:anchorId="51DD4E10" wp14:editId="397D6748">
                    <wp:extent cx="4009390" cy="4009390"/>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106" name="Picture" descr="img/fig_age_round.png"/>
                            <pic:cNvPicPr>
                              <a:picLocks noChangeAspect="1" noChangeArrowheads="1"/>
                            </pic:cNvPicPr>
                          </pic:nvPicPr>
                          <pic:blipFill>
                            <a:blip r:embed="rId69"/>
                            <a:stretch>
                              <a:fillRect/>
                            </a:stretch>
                          </pic:blipFill>
                          <pic:spPr bwMode="auto">
                            <a:xfrm>
                              <a:off x="0" y="0"/>
                              <a:ext cx="4009390" cy="4009390"/>
                            </a:xfrm>
                            <a:prstGeom prst="rect">
                              <a:avLst/>
                            </a:prstGeom>
                            <a:noFill/>
                            <a:ln w="9525">
                              <a:noFill/>
                              <a:headEnd/>
                              <a:tailEnd/>
                            </a:ln>
                          </pic:spPr>
                        </pic:pic>
                      </a:graphicData>
                    </a:graphic>
                  </wp:inline>
                </w:drawing>
              </w:r>
            </w:del>
          </w:p>
        </w:tc>
        <w:bookmarkEnd w:id="2216"/>
      </w:tr>
    </w:tbl>
    <w:p w14:paraId="3DA74F77" w14:textId="77777777" w:rsidR="002F58F4" w:rsidRPr="00024E75" w:rsidRDefault="00F92EEA" w:rsidP="002F58F4">
      <w:pPr>
        <w:keepNext/>
        <w:spacing w:after="0" w:line="240" w:lineRule="auto"/>
        <w:rPr>
          <w:ins w:id="2228" w:author="Meg Walker" w:date="2026-01-13T12:25:00Z" w16du:dateUtc="2026-01-13T12:25:00Z"/>
          <w:i/>
          <w:sz w:val="20"/>
          <w:szCs w:val="20"/>
        </w:rPr>
      </w:pPr>
      <w:ins w:id="2229" w:author="Meg Walker" w:date="2026-01-07T15:07:00Z" w16du:dateUtc="2026-01-07T15:07:00Z">
        <w:r>
          <w:rPr>
            <w:noProof/>
          </w:rPr>
          <w:pict w14:anchorId="71E5F32F">
            <v:rect id="_x0000_i1031" alt="" style="width:451.3pt;height:1pt;mso-width-percent:0;mso-height-percent:0;mso-width-percent:0;mso-height-percent:0" o:hralign="center" o:hrstd="t" o:hrnoshade="t" o:hr="t" fillcolor="#bfbfbf [2412]" stroked="f"/>
          </w:pict>
        </w:r>
      </w:ins>
    </w:p>
    <w:p w14:paraId="51DD4D85" w14:textId="297E6A2F" w:rsidR="000E35CE" w:rsidRDefault="00D9434A">
      <w:pPr>
        <w:pStyle w:val="RSSourceandnotes"/>
        <w:ind w:left="851" w:hanging="851"/>
        <w:pPrChange w:id="2230" w:author="Meg Walker" w:date="2026-01-13T12:25:00Z" w16du:dateUtc="2026-01-13T12:25:00Z">
          <w:pPr>
            <w:pStyle w:val="RSSourceandnotes"/>
          </w:pPr>
        </w:pPrChange>
      </w:pPr>
      <w:r>
        <w:t xml:space="preserve">Source: </w:t>
      </w:r>
      <w:ins w:id="2231" w:author="Meg Walker" w:date="2026-01-13T12:25:00Z" w16du:dateUtc="2026-01-13T12:25:00Z">
        <w:r w:rsidR="002F58F4">
          <w:tab/>
        </w:r>
      </w:ins>
      <w:r>
        <w:t>Authors’ own analysis of the European Social Survey</w:t>
      </w:r>
      <w:ins w:id="2232" w:author="Meg Walker" w:date="2026-01-20T17:27:00Z" w16du:dateUtc="2026-01-20T17:27:00Z">
        <w:r w:rsidR="00D30355">
          <w:t>.</w:t>
        </w:r>
      </w:ins>
    </w:p>
    <w:p w14:paraId="475C9470" w14:textId="77777777" w:rsidR="00E43467" w:rsidRDefault="00E43467" w:rsidP="00914A45">
      <w:pPr>
        <w:pStyle w:val="ESRIBodyText"/>
        <w:spacing w:after="0"/>
        <w:rPr>
          <w:ins w:id="2233" w:author="Meg Walker" w:date="2026-01-20T17:07:00Z" w16du:dateUtc="2026-01-20T17:07:00Z"/>
        </w:rPr>
      </w:pPr>
    </w:p>
    <w:p w14:paraId="51DD4D86" w14:textId="51E7011F" w:rsidR="000E35CE" w:rsidRDefault="00D9434A">
      <w:pPr>
        <w:pStyle w:val="ESRIBodyText"/>
        <w:pPrChange w:id="2234" w:author="Meg Walker" w:date="2026-01-13T12:25:00Z" w16du:dateUtc="2026-01-13T12:25:00Z">
          <w:pPr>
            <w:pStyle w:val="BodyText"/>
          </w:pPr>
        </w:pPrChange>
      </w:pPr>
      <w:r>
        <w:t xml:space="preserve">To try to disentangle age and period </w:t>
      </w:r>
      <w:r w:rsidRPr="00AF7013">
        <w:t xml:space="preserve">effects, </w:t>
      </w:r>
      <w:del w:id="2235" w:author="Meg Walker" w:date="2026-01-20T17:07:00Z" w16du:dateUtc="2026-01-20T17:07:00Z">
        <w:r w:rsidRPr="00AF7013" w:rsidDel="00E43467">
          <w:fldChar w:fldCharType="begin"/>
        </w:r>
        <w:r w:rsidRPr="00AF7013" w:rsidDel="00E43467">
          <w:delInstrText>HYPERLINK \l "fig-ess-cohort" \h</w:delInstrText>
        </w:r>
        <w:r w:rsidRPr="00AF7013" w:rsidDel="00E43467">
          <w:fldChar w:fldCharType="separate"/>
        </w:r>
        <w:r w:rsidRPr="00AF7013" w:rsidDel="00E43467">
          <w:rPr>
            <w:rPrChange w:id="2236" w:author="Meg Walker" w:date="2026-01-20T17:29:00Z" w16du:dateUtc="2026-01-20T17:29:00Z">
              <w:rPr>
                <w:rStyle w:val="Hyperlink"/>
              </w:rPr>
            </w:rPrChange>
          </w:rPr>
          <w:delText>Figure 4.5</w:delText>
        </w:r>
        <w:r w:rsidRPr="00AF7013" w:rsidDel="00E43467">
          <w:fldChar w:fldCharType="end"/>
        </w:r>
      </w:del>
      <w:ins w:id="2237" w:author="Meg Walker" w:date="2026-01-20T17:07:00Z" w16du:dateUtc="2026-01-20T17:07:00Z">
        <w:r w:rsidR="00E43467" w:rsidRPr="00AF7013">
          <w:fldChar w:fldCharType="begin"/>
        </w:r>
        <w:r w:rsidR="00E43467" w:rsidRPr="00AF7013">
          <w:instrText>HYPERLINK \l "fig-ess-cohort" \h</w:instrText>
        </w:r>
        <w:r w:rsidR="00E43467" w:rsidRPr="00AF7013">
          <w:fldChar w:fldCharType="separate"/>
        </w:r>
        <w:r w:rsidR="00E43467" w:rsidRPr="00AF7013">
          <w:rPr>
            <w:rPrChange w:id="2238" w:author="Meg Walker" w:date="2026-01-20T17:29:00Z" w16du:dateUtc="2026-01-20T17:29:00Z">
              <w:rPr>
                <w:rStyle w:val="Hyperlink"/>
              </w:rPr>
            </w:rPrChange>
          </w:rPr>
          <w:t>Figure 4.5</w:t>
        </w:r>
        <w:r w:rsidR="00E43467" w:rsidRPr="00AF7013">
          <w:fldChar w:fldCharType="end"/>
        </w:r>
      </w:ins>
      <w:r w:rsidRPr="00AF7013">
        <w:t xml:space="preserve"> </w:t>
      </w:r>
      <w:del w:id="2239" w:author="Meg Walker" w:date="2026-01-20T17:29:00Z" w16du:dateUtc="2026-01-20T17:29:00Z">
        <w:r w:rsidRPr="00AF7013" w:rsidDel="00AF7013">
          <w:delText>below</w:delText>
        </w:r>
        <w:r w:rsidDel="00AF7013">
          <w:delText xml:space="preserve"> </w:delText>
        </w:r>
      </w:del>
      <w:r>
        <w:t>presents the support for redistribution across respondents grouped according to their birth year (pseudo-cohort) and gender. The younger cohort born in the 1980s</w:t>
      </w:r>
      <w:ins w:id="2240" w:author="Meg Walker" w:date="2026-01-13T12:26:00Z" w16du:dateUtc="2026-01-13T12:26:00Z">
        <w:r w:rsidR="002F58F4">
          <w:t xml:space="preserve"> to</w:t>
        </w:r>
      </w:ins>
      <w:del w:id="2241" w:author="Meg Walker" w:date="2026-01-13T12:26:00Z" w16du:dateUtc="2026-01-13T12:26:00Z">
        <w:r w:rsidDel="002F58F4">
          <w:delText>-</w:delText>
        </w:r>
      </w:del>
      <w:r>
        <w:t xml:space="preserve"> early 2000s, who are aged 18</w:t>
      </w:r>
      <w:ins w:id="2242" w:author="Meg Walker" w:date="2026-01-13T12:26:00Z" w16du:dateUtc="2026-01-13T12:26:00Z">
        <w:r w:rsidR="002F58F4">
          <w:t>–</w:t>
        </w:r>
      </w:ins>
      <w:del w:id="2243" w:author="Meg Walker" w:date="2026-01-13T12:26:00Z" w16du:dateUtc="2026-01-13T12:26:00Z">
        <w:r w:rsidDel="002F58F4">
          <w:delText>-</w:delText>
        </w:r>
      </w:del>
      <w:r>
        <w:t>21 years old in the beginning of the series (2002) show increasing support as they enter and establish themselves in the labour market. The two older cohorts show a substantial variation</w:t>
      </w:r>
      <w:ins w:id="2244" w:author="Meg Walker" w:date="2026-01-20T17:29:00Z" w16du:dateUtc="2026-01-20T17:29:00Z">
        <w:r w:rsidR="00AF7013">
          <w:t>,</w:t>
        </w:r>
      </w:ins>
      <w:r>
        <w:t xml:space="preserve"> with higher </w:t>
      </w:r>
      <w:r w:rsidR="00565524">
        <w:t xml:space="preserve">average </w:t>
      </w:r>
      <w:r>
        <w:t>support during the recession and early years of the economic recovery (2008</w:t>
      </w:r>
      <w:ins w:id="2245" w:author="Meg Walker" w:date="2026-01-13T12:26:00Z" w16du:dateUtc="2026-01-13T12:26:00Z">
        <w:r w:rsidR="002F58F4">
          <w:t>–</w:t>
        </w:r>
      </w:ins>
      <w:del w:id="2246" w:author="Meg Walker" w:date="2026-01-13T12:26:00Z" w16du:dateUtc="2026-01-13T12:26:00Z">
        <w:r w:rsidDel="002F58F4">
          <w:delText>-</w:delText>
        </w:r>
      </w:del>
      <w:r>
        <w:t>2014).</w:t>
      </w:r>
    </w:p>
    <w:tbl>
      <w:tblPr>
        <w:tblW w:w="5000" w:type="pct"/>
        <w:tblLayout w:type="fixed"/>
        <w:tblLook w:val="0000" w:firstRow="0" w:lastRow="0" w:firstColumn="0" w:lastColumn="0" w:noHBand="0" w:noVBand="0"/>
      </w:tblPr>
      <w:tblGrid>
        <w:gridCol w:w="9026"/>
      </w:tblGrid>
      <w:tr w:rsidR="000E35CE" w14:paraId="51DD4D89" w14:textId="77777777" w:rsidTr="002F58F4">
        <w:tc>
          <w:tcPr>
            <w:tcW w:w="9026" w:type="dxa"/>
          </w:tcPr>
          <w:p w14:paraId="51DD4D87" w14:textId="5E88A3A4" w:rsidR="000E35CE" w:rsidRDefault="00D9434A">
            <w:pPr>
              <w:pStyle w:val="Figuretitle"/>
              <w:pPrChange w:id="2247" w:author="Meg Walker" w:date="2026-01-20T19:22:00Z" w16du:dateUtc="2026-01-20T19:22:00Z">
                <w:pPr>
                  <w:pStyle w:val="ImageCaption"/>
                  <w:spacing w:before="200"/>
                  <w:jc w:val="left"/>
                </w:pPr>
              </w:pPrChange>
            </w:pPr>
            <w:bookmarkStart w:id="2248" w:name="fig-ess-cohort"/>
            <w:del w:id="2249" w:author="Meg Walker" w:date="2026-01-20T17:07:00Z" w16du:dateUtc="2026-01-20T17:07:00Z">
              <w:r w:rsidDel="00914A45">
                <w:lastRenderedPageBreak/>
                <w:delText>Figure </w:delText>
              </w:r>
            </w:del>
            <w:bookmarkStart w:id="2250" w:name="_Toc219829531"/>
            <w:ins w:id="2251" w:author="Meg Walker" w:date="2026-01-20T17:07:00Z" w16du:dateUtc="2026-01-20T17:07:00Z">
              <w:r w:rsidR="00914A45">
                <w:t xml:space="preserve">Figure </w:t>
              </w:r>
            </w:ins>
            <w:r>
              <w:t xml:space="preserve">4.5: </w:t>
            </w:r>
            <w:ins w:id="2252" w:author="Meg Walker" w:date="2026-01-20T17:07:00Z" w16du:dateUtc="2026-01-20T17:07:00Z">
              <w:r w:rsidR="00914A45">
                <w:tab/>
              </w:r>
            </w:ins>
            <w:r>
              <w:t>Support for redistribution over time by pseudo-cohort and gender, Ireland</w:t>
            </w:r>
            <w:bookmarkEnd w:id="2250"/>
          </w:p>
          <w:p w14:paraId="51DD4D88" w14:textId="72DF7EB5" w:rsidR="000E35CE" w:rsidRDefault="004D0FA6">
            <w:pPr>
              <w:ind w:left="1418"/>
              <w:pPrChange w:id="2253" w:author="Meg Walker" w:date="2026-01-20T17:07:00Z" w16du:dateUtc="2026-01-20T17:07:00Z">
                <w:pPr>
                  <w:jc w:val="center"/>
                </w:pPr>
              </w:pPrChange>
            </w:pPr>
            <w:ins w:id="2254" w:author="Daniel Capistrano" w:date="2026-01-25T17:18:00Z" w16du:dateUtc="2026-01-25T17:18:00Z">
              <w:r>
                <w:rPr>
                  <w:noProof/>
                </w:rPr>
                <w:drawing>
                  <wp:inline distT="0" distB="0" distL="0" distR="0" wp14:anchorId="030CCE22" wp14:editId="12370AD0">
                    <wp:extent cx="3551464" cy="4972050"/>
                    <wp:effectExtent l="0" t="0" r="5080" b="0"/>
                    <wp:docPr id="1101986295"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86295" name="Graphic 1101986295"/>
                            <pic:cNvPicPr/>
                          </pic:nvPicPr>
                          <pic:blipFill>
                            <a:blip r:embed="rId70">
                              <a:extLst>
                                <a:ext uri="{96DAC541-7B7A-43D3-8B79-37D633B846F1}">
                                  <asvg:svgBlip xmlns:asvg="http://schemas.microsoft.com/office/drawing/2016/SVG/main" r:embed="rId71"/>
                                </a:ext>
                              </a:extLst>
                            </a:blip>
                            <a:stretch>
                              <a:fillRect/>
                            </a:stretch>
                          </pic:blipFill>
                          <pic:spPr>
                            <a:xfrm>
                              <a:off x="0" y="0"/>
                              <a:ext cx="3558110" cy="4981354"/>
                            </a:xfrm>
                            <a:prstGeom prst="rect">
                              <a:avLst/>
                            </a:prstGeom>
                          </pic:spPr>
                        </pic:pic>
                      </a:graphicData>
                    </a:graphic>
                  </wp:inline>
                </w:drawing>
              </w:r>
            </w:ins>
            <w:del w:id="2255" w:author="Daniel Capistrano" w:date="2026-01-25T17:18:00Z" w16du:dateUtc="2026-01-25T17:18:00Z">
              <w:r w:rsidR="00D9434A" w:rsidDel="004D0FA6">
                <w:rPr>
                  <w:noProof/>
                </w:rPr>
                <w:drawing>
                  <wp:inline distT="0" distB="0" distL="0" distR="0" wp14:anchorId="51DD4E12" wp14:editId="6160B00F">
                    <wp:extent cx="4009390" cy="5613146"/>
                    <wp:effectExtent l="0" t="0" r="0" b="0"/>
                    <wp:docPr id="109" name="Picture"/>
                    <wp:cNvGraphicFramePr/>
                    <a:graphic xmlns:a="http://schemas.openxmlformats.org/drawingml/2006/main">
                      <a:graphicData uri="http://schemas.openxmlformats.org/drawingml/2006/picture">
                        <pic:pic xmlns:pic="http://schemas.openxmlformats.org/drawingml/2006/picture">
                          <pic:nvPicPr>
                            <pic:cNvPr id="110" name="Picture" descr="img/fig_cohort.png"/>
                            <pic:cNvPicPr>
                              <a:picLocks noChangeAspect="1" noChangeArrowheads="1"/>
                            </pic:cNvPicPr>
                          </pic:nvPicPr>
                          <pic:blipFill>
                            <a:blip r:embed="rId72"/>
                            <a:stretch>
                              <a:fillRect/>
                            </a:stretch>
                          </pic:blipFill>
                          <pic:spPr bwMode="auto">
                            <a:xfrm>
                              <a:off x="0" y="0"/>
                              <a:ext cx="4009390" cy="5613146"/>
                            </a:xfrm>
                            <a:prstGeom prst="rect">
                              <a:avLst/>
                            </a:prstGeom>
                            <a:noFill/>
                            <a:ln w="9525">
                              <a:noFill/>
                              <a:headEnd/>
                              <a:tailEnd/>
                            </a:ln>
                          </pic:spPr>
                        </pic:pic>
                      </a:graphicData>
                    </a:graphic>
                  </wp:inline>
                </w:drawing>
              </w:r>
            </w:del>
          </w:p>
        </w:tc>
        <w:bookmarkEnd w:id="2248"/>
      </w:tr>
    </w:tbl>
    <w:p w14:paraId="0221EFF5" w14:textId="77777777" w:rsidR="002F58F4" w:rsidRPr="00024E75" w:rsidRDefault="00F92EEA" w:rsidP="002F58F4">
      <w:pPr>
        <w:keepNext/>
        <w:spacing w:after="0" w:line="240" w:lineRule="auto"/>
        <w:rPr>
          <w:ins w:id="2256" w:author="Meg Walker" w:date="2026-01-13T12:26:00Z" w16du:dateUtc="2026-01-13T12:26:00Z"/>
          <w:i/>
          <w:sz w:val="20"/>
          <w:szCs w:val="20"/>
        </w:rPr>
      </w:pPr>
      <w:ins w:id="2257" w:author="Meg Walker" w:date="2026-01-07T15:07:00Z" w16du:dateUtc="2026-01-07T15:07:00Z">
        <w:r>
          <w:rPr>
            <w:noProof/>
          </w:rPr>
          <w:pict w14:anchorId="468E44AC">
            <v:rect id="_x0000_i1030" alt="" style="width:451.3pt;height:1pt;mso-width-percent:0;mso-height-percent:0;mso-width-percent:0;mso-height-percent:0" o:hralign="center" o:hrstd="t" o:hrnoshade="t" o:hr="t" fillcolor="#bfbfbf [2412]" stroked="f"/>
          </w:pict>
        </w:r>
      </w:ins>
    </w:p>
    <w:p w14:paraId="51DD4D8A" w14:textId="52BBBEF6" w:rsidR="000E35CE" w:rsidRDefault="00D9434A">
      <w:pPr>
        <w:pStyle w:val="RSSourceandnotes"/>
        <w:ind w:left="851" w:hanging="851"/>
        <w:pPrChange w:id="2258" w:author="Meg Walker" w:date="2026-01-13T12:26:00Z" w16du:dateUtc="2026-01-13T12:26:00Z">
          <w:pPr>
            <w:pStyle w:val="RSSourceandnotes"/>
          </w:pPr>
        </w:pPrChange>
      </w:pPr>
      <w:r>
        <w:t xml:space="preserve">Source: </w:t>
      </w:r>
      <w:ins w:id="2259" w:author="Meg Walker" w:date="2026-01-13T12:26:00Z" w16du:dateUtc="2026-01-13T12:26:00Z">
        <w:r w:rsidR="002F58F4">
          <w:tab/>
        </w:r>
      </w:ins>
      <w:r>
        <w:t>Authors’ own analysis of the European Social Survey</w:t>
      </w:r>
      <w:ins w:id="2260" w:author="Meg Walker" w:date="2026-01-20T17:30:00Z" w16du:dateUtc="2026-01-20T17:30:00Z">
        <w:r w:rsidR="00AF7013">
          <w:t>.</w:t>
        </w:r>
      </w:ins>
    </w:p>
    <w:p w14:paraId="49D6C37E" w14:textId="01DB44F0" w:rsidR="006A0FEE" w:rsidDel="00AF7013" w:rsidRDefault="006A0FEE">
      <w:pPr>
        <w:pStyle w:val="ESRIBodyText"/>
        <w:spacing w:after="0"/>
        <w:rPr>
          <w:del w:id="2261" w:author="Meg Walker" w:date="2026-01-13T12:26:00Z" w16du:dateUtc="2026-01-13T12:26:00Z"/>
        </w:rPr>
        <w:pPrChange w:id="2262" w:author="Meg Walker" w:date="2026-01-20T17:30:00Z" w16du:dateUtc="2026-01-20T17:30:00Z">
          <w:pPr>
            <w:pStyle w:val="ESRIBodyText"/>
          </w:pPr>
        </w:pPrChange>
      </w:pPr>
    </w:p>
    <w:p w14:paraId="156292DA" w14:textId="77777777" w:rsidR="00AF7013" w:rsidRPr="002F58F4" w:rsidRDefault="00AF7013">
      <w:pPr>
        <w:pStyle w:val="ESRIBodyText"/>
        <w:spacing w:after="0"/>
        <w:rPr>
          <w:ins w:id="2263" w:author="Meg Walker" w:date="2026-01-20T17:30:00Z" w16du:dateUtc="2026-01-20T17:30:00Z"/>
        </w:rPr>
        <w:pPrChange w:id="2264" w:author="Meg Walker" w:date="2026-01-20T17:30:00Z" w16du:dateUtc="2026-01-20T17:30:00Z">
          <w:pPr>
            <w:pStyle w:val="BodyText"/>
          </w:pPr>
        </w:pPrChange>
      </w:pPr>
    </w:p>
    <w:p w14:paraId="51DD4D8B" w14:textId="03355780" w:rsidR="000E35CE" w:rsidRPr="002F58F4" w:rsidRDefault="00D9434A">
      <w:pPr>
        <w:pStyle w:val="ESRIBodyText"/>
        <w:pPrChange w:id="2265" w:author="Meg Walker" w:date="2026-01-13T12:26:00Z" w16du:dateUtc="2026-01-13T12:26:00Z">
          <w:pPr>
            <w:pStyle w:val="BodyText"/>
          </w:pPr>
        </w:pPrChange>
      </w:pPr>
      <w:r w:rsidRPr="002F58F4">
        <w:t xml:space="preserve">The visual examination </w:t>
      </w:r>
      <w:r w:rsidRPr="00AF7013">
        <w:t xml:space="preserve">of </w:t>
      </w:r>
      <w:del w:id="2266" w:author="Meg Walker" w:date="2026-01-20T17:08:00Z" w16du:dateUtc="2026-01-20T17:08:00Z">
        <w:r w:rsidRPr="00AF7013" w:rsidDel="00914A45">
          <w:fldChar w:fldCharType="begin"/>
        </w:r>
        <w:r w:rsidRPr="00AF7013" w:rsidDel="00914A45">
          <w:delInstrText>HYPERLINK \l "fig-ess-cohort" \h</w:delInstrText>
        </w:r>
        <w:r w:rsidRPr="00AF7013" w:rsidDel="00914A45">
          <w:fldChar w:fldCharType="separate"/>
        </w:r>
        <w:r w:rsidRPr="00AF7013" w:rsidDel="00914A45">
          <w:rPr>
            <w:rPrChange w:id="2267" w:author="Meg Walker" w:date="2026-01-20T17:30:00Z" w16du:dateUtc="2026-01-20T17:30:00Z">
              <w:rPr>
                <w:rStyle w:val="Hyperlink"/>
                <w:rFonts w:cstheme="minorBidi"/>
                <w:color w:val="auto"/>
              </w:rPr>
            </w:rPrChange>
          </w:rPr>
          <w:delText>Figure 4.5</w:delText>
        </w:r>
        <w:r w:rsidRPr="00AF7013" w:rsidDel="00914A45">
          <w:fldChar w:fldCharType="end"/>
        </w:r>
      </w:del>
      <w:ins w:id="2268" w:author="Meg Walker" w:date="2026-01-20T17:08:00Z" w16du:dateUtc="2026-01-20T17:08:00Z">
        <w:r w:rsidR="00914A45" w:rsidRPr="00AF7013">
          <w:fldChar w:fldCharType="begin"/>
        </w:r>
        <w:r w:rsidR="00914A45" w:rsidRPr="00AF7013">
          <w:instrText>HYPERLINK \l "fig-ess-cohort" \h</w:instrText>
        </w:r>
        <w:r w:rsidR="00914A45" w:rsidRPr="00AF7013">
          <w:fldChar w:fldCharType="separate"/>
        </w:r>
        <w:r w:rsidR="00914A45" w:rsidRPr="00AF7013">
          <w:rPr>
            <w:rPrChange w:id="2269" w:author="Meg Walker" w:date="2026-01-20T17:30:00Z" w16du:dateUtc="2026-01-20T17:30:00Z">
              <w:rPr>
                <w:rStyle w:val="Hyperlink"/>
                <w:rFonts w:cstheme="minorBidi"/>
                <w:color w:val="auto"/>
              </w:rPr>
            </w:rPrChange>
          </w:rPr>
          <w:t>Figure 4.5</w:t>
        </w:r>
        <w:r w:rsidR="00914A45" w:rsidRPr="00AF7013">
          <w:fldChar w:fldCharType="end"/>
        </w:r>
      </w:ins>
      <w:r w:rsidRPr="00AF7013">
        <w:t xml:space="preserve"> suggests</w:t>
      </w:r>
      <w:r w:rsidRPr="002F58F4">
        <w:t xml:space="preserve"> a common aspect between the youngest and the oldest cohort, which is the divergent gender trajectories from the </w:t>
      </w:r>
      <w:del w:id="2270" w:author="Meg Walker" w:date="2026-01-20T17:31:00Z" w16du:dateUtc="2026-01-20T17:31:00Z">
        <w:r w:rsidRPr="002F58F4" w:rsidDel="00AF7013">
          <w:delText xml:space="preserve">2nd </w:delText>
        </w:r>
      </w:del>
      <w:ins w:id="2271" w:author="Meg Walker" w:date="2026-01-20T17:31:00Z" w16du:dateUtc="2026-01-20T17:31:00Z">
        <w:r w:rsidR="00AF7013">
          <w:t>seco</w:t>
        </w:r>
        <w:r w:rsidR="00AF7013" w:rsidRPr="002F58F4">
          <w:t xml:space="preserve">nd </w:t>
        </w:r>
      </w:ins>
      <w:r w:rsidRPr="002F58F4">
        <w:t xml:space="preserve">to the </w:t>
      </w:r>
      <w:del w:id="2272" w:author="Meg Walker" w:date="2026-01-20T17:31:00Z" w16du:dateUtc="2026-01-20T17:31:00Z">
        <w:r w:rsidRPr="002F58F4" w:rsidDel="00AF7013">
          <w:delText xml:space="preserve">3rd </w:delText>
        </w:r>
      </w:del>
      <w:ins w:id="2273" w:author="Meg Walker" w:date="2026-01-20T17:31:00Z" w16du:dateUtc="2026-01-20T17:31:00Z">
        <w:r w:rsidR="00AF7013">
          <w:t>thi</w:t>
        </w:r>
        <w:r w:rsidR="00AF7013" w:rsidRPr="002F58F4">
          <w:t xml:space="preserve">rd </w:t>
        </w:r>
      </w:ins>
      <w:r w:rsidRPr="002F58F4">
        <w:t>round</w:t>
      </w:r>
      <w:r w:rsidR="00565524" w:rsidRPr="002F58F4">
        <w:t xml:space="preserve"> (2004 and 2006)</w:t>
      </w:r>
      <w:r w:rsidRPr="002F58F4">
        <w:t xml:space="preserve">. In addition, the oldest cohort also experienced a similar gender divergence between the </w:t>
      </w:r>
      <w:del w:id="2274" w:author="Meg Walker" w:date="2026-01-20T17:31:00Z" w16du:dateUtc="2026-01-20T17:31:00Z">
        <w:r w:rsidRPr="002F58F4" w:rsidDel="00AF7013">
          <w:delText xml:space="preserve">9th </w:delText>
        </w:r>
      </w:del>
      <w:ins w:id="2275" w:author="Meg Walker" w:date="2026-01-20T17:31:00Z" w16du:dateUtc="2026-01-20T17:31:00Z">
        <w:r w:rsidR="00AF7013">
          <w:t>nin</w:t>
        </w:r>
        <w:r w:rsidR="00AF7013" w:rsidRPr="002F58F4">
          <w:t xml:space="preserve">th </w:t>
        </w:r>
      </w:ins>
      <w:r w:rsidRPr="002F58F4">
        <w:t xml:space="preserve">and </w:t>
      </w:r>
      <w:del w:id="2276" w:author="Meg Walker" w:date="2026-01-20T17:31:00Z" w16du:dateUtc="2026-01-20T17:31:00Z">
        <w:r w:rsidRPr="002F58F4" w:rsidDel="00AF7013">
          <w:delText xml:space="preserve">10th </w:delText>
        </w:r>
      </w:del>
      <w:ins w:id="2277" w:author="Meg Walker" w:date="2026-01-20T17:31:00Z" w16du:dateUtc="2026-01-20T17:31:00Z">
        <w:r w:rsidR="00AF7013">
          <w:t>ten</w:t>
        </w:r>
        <w:r w:rsidR="00AF7013" w:rsidRPr="002F58F4">
          <w:t xml:space="preserve">th </w:t>
        </w:r>
      </w:ins>
      <w:r w:rsidRPr="002F58F4">
        <w:t>rounds</w:t>
      </w:r>
      <w:r w:rsidR="00565524" w:rsidRPr="002F58F4">
        <w:t xml:space="preserve"> (2020 and 2022)</w:t>
      </w:r>
      <w:r w:rsidRPr="002F58F4">
        <w:t xml:space="preserve">. These two periods are marked by the </w:t>
      </w:r>
      <w:r w:rsidR="00565524" w:rsidRPr="002F58F4">
        <w:t>increasingly unstable economic boom</w:t>
      </w:r>
      <w:r w:rsidRPr="002F58F4">
        <w:t xml:space="preserve"> and the pre-</w:t>
      </w:r>
      <w:ins w:id="2278" w:author="Meg Walker" w:date="2026-01-20T17:32:00Z" w16du:dateUtc="2026-01-20T17:32:00Z">
        <w:r w:rsidR="00AF7013">
          <w:t>/</w:t>
        </w:r>
      </w:ins>
      <w:r w:rsidRPr="002F58F4">
        <w:t>post</w:t>
      </w:r>
      <w:ins w:id="2279" w:author="Meg Walker" w:date="2026-01-20T17:32:00Z" w16du:dateUtc="2026-01-20T17:32:00Z">
        <w:r w:rsidR="00AF7013">
          <w:t>-</w:t>
        </w:r>
      </w:ins>
      <w:del w:id="2280" w:author="Meg Walker" w:date="2026-01-20T17:32:00Z" w16du:dateUtc="2026-01-20T17:32:00Z">
        <w:r w:rsidRPr="002F58F4" w:rsidDel="00AF7013">
          <w:delText xml:space="preserve"> </w:delText>
        </w:r>
      </w:del>
      <w:r w:rsidRPr="002F58F4">
        <w:t>periods of the pandemic.</w:t>
      </w:r>
    </w:p>
    <w:p w14:paraId="09F229FD" w14:textId="77777777" w:rsidR="00AF7013" w:rsidRDefault="00AF7013">
      <w:pPr>
        <w:rPr>
          <w:ins w:id="2281" w:author="Meg Walker" w:date="2026-01-20T17:30:00Z" w16du:dateUtc="2026-01-20T17:30:00Z"/>
          <w:rFonts w:ascii="Calibri" w:eastAsia="Batang" w:hAnsi="Calibri" w:cs="Times New Roman"/>
          <w:b/>
          <w:bCs/>
          <w:caps/>
          <w:color w:val="1F355E"/>
          <w:kern w:val="32"/>
          <w:sz w:val="24"/>
          <w:szCs w:val="24"/>
          <w:lang w:eastAsia="ar-SA"/>
        </w:rPr>
      </w:pPr>
      <w:bookmarkStart w:id="2282" w:name="_Toc211497186"/>
      <w:bookmarkStart w:id="2283" w:name="relevant-events"/>
      <w:bookmarkEnd w:id="2195"/>
      <w:ins w:id="2284" w:author="Meg Walker" w:date="2026-01-20T17:30:00Z" w16du:dateUtc="2026-01-20T17:30:00Z">
        <w:r>
          <w:br w:type="page"/>
        </w:r>
      </w:ins>
    </w:p>
    <w:p w14:paraId="51DD4D8C" w14:textId="7062660E" w:rsidR="000E35CE" w:rsidRDefault="00D9434A">
      <w:pPr>
        <w:pStyle w:val="ESRI11"/>
        <w:pPrChange w:id="2285" w:author="Meg Walker" w:date="2026-01-13T12:27:00Z" w16du:dateUtc="2026-01-13T12:27:00Z">
          <w:pPr>
            <w:pStyle w:val="Heading2"/>
          </w:pPr>
        </w:pPrChange>
      </w:pPr>
      <w:r>
        <w:lastRenderedPageBreak/>
        <w:t xml:space="preserve">4.2 </w:t>
      </w:r>
      <w:ins w:id="2286" w:author="Meg Walker" w:date="2026-01-13T12:27:00Z" w16du:dateUtc="2026-01-13T12:27:00Z">
        <w:r w:rsidR="002F58F4">
          <w:tab/>
        </w:r>
      </w:ins>
      <w:r>
        <w:t>Relevant events</w:t>
      </w:r>
      <w:bookmarkEnd w:id="2282"/>
    </w:p>
    <w:p w14:paraId="51DD4D8D" w14:textId="71AF8E87" w:rsidR="000E35CE" w:rsidRDefault="00D9434A">
      <w:pPr>
        <w:pStyle w:val="ESRIBodyText"/>
        <w:pPrChange w:id="2287" w:author="Meg Walker" w:date="2026-01-13T12:27:00Z" w16du:dateUtc="2026-01-13T12:27:00Z">
          <w:pPr>
            <w:pStyle w:val="FirstParagraph"/>
          </w:pPr>
        </w:pPrChange>
      </w:pPr>
      <w:r>
        <w:t xml:space="preserve">There is a growing number of studies showing that socio-economic events shape attitudes, preferences and beliefs related to welfare and redistribution </w:t>
      </w:r>
      <w:r w:rsidRPr="00664F75">
        <w:t>(</w:t>
      </w:r>
      <w:r w:rsidRPr="00664F75">
        <w:fldChar w:fldCharType="begin"/>
      </w:r>
      <w:r w:rsidRPr="00664F75">
        <w:instrText>HYPERLINK \l "ref-giuliano_aggregate_2025" \h</w:instrText>
      </w:r>
      <w:r w:rsidRPr="00664F75">
        <w:fldChar w:fldCharType="separate"/>
      </w:r>
      <w:r w:rsidRPr="00664F75">
        <w:rPr>
          <w:rPrChange w:id="2288" w:author="Meg Walker" w:date="2026-01-20T17:59:00Z" w16du:dateUtc="2026-01-20T17:59:00Z">
            <w:rPr>
              <w:rStyle w:val="Hyperlink"/>
            </w:rPr>
          </w:rPrChange>
        </w:rPr>
        <w:t>Giuliano and Spilimbergo</w:t>
      </w:r>
      <w:ins w:id="2289" w:author="Meg Walker" w:date="2026-01-20T17:58:00Z" w16du:dateUtc="2026-01-20T17:58:00Z">
        <w:r w:rsidR="00664F75" w:rsidRPr="00664F75">
          <w:rPr>
            <w:rPrChange w:id="2290" w:author="Meg Walker" w:date="2026-01-20T17:59:00Z" w16du:dateUtc="2026-01-20T17:59:00Z">
              <w:rPr>
                <w:rStyle w:val="Hyperlink"/>
              </w:rPr>
            </w:rPrChange>
          </w:rPr>
          <w:t>,</w:t>
        </w:r>
      </w:ins>
      <w:r w:rsidRPr="00664F75">
        <w:rPr>
          <w:rPrChange w:id="2291" w:author="Meg Walker" w:date="2026-01-20T17:59:00Z" w16du:dateUtc="2026-01-20T17:59:00Z">
            <w:rPr>
              <w:rStyle w:val="Hyperlink"/>
            </w:rPr>
          </w:rPrChange>
        </w:rPr>
        <w:t xml:space="preserve"> 2025</w:t>
      </w:r>
      <w:r w:rsidRPr="00664F75">
        <w:fldChar w:fldCharType="end"/>
      </w:r>
      <w:r w:rsidRPr="00664F75">
        <w:t xml:space="preserve">). </w:t>
      </w:r>
      <w:r>
        <w:t>Due to the cross-sectional nature of the European Social Survey</w:t>
      </w:r>
      <w:ins w:id="2292" w:author="Meg Walker" w:date="2026-01-20T17:59:00Z" w16du:dateUtc="2026-01-20T17:59:00Z">
        <w:r w:rsidR="00664F75">
          <w:t xml:space="preserve"> (ESS)</w:t>
        </w:r>
      </w:ins>
      <w:r>
        <w:t>, testing the impact of these changes, such as the recession or the pandemic, is challenging. The survey interviews different individuals across substantially different time periods, so the differences found across rounds might be due to a diverse range of measured and unmeasured factors.</w:t>
      </w:r>
    </w:p>
    <w:p w14:paraId="51DD4D8E" w14:textId="58FDCA47" w:rsidR="000E35CE" w:rsidRDefault="00D9434A">
      <w:pPr>
        <w:pStyle w:val="ESRIBodyText"/>
        <w:pPrChange w:id="2293" w:author="Meg Walker" w:date="2026-01-13T12:27:00Z" w16du:dateUtc="2026-01-13T12:27:00Z">
          <w:pPr>
            <w:pStyle w:val="BodyText"/>
          </w:pPr>
        </w:pPrChange>
      </w:pPr>
      <w:r>
        <w:t xml:space="preserve">However, several Event Study methods provide tools to examine the impact of more specific events contained in shorter time frames. Dunaiski and Tukiainen </w:t>
      </w:r>
      <w:r w:rsidRPr="00664F75">
        <w:t>(</w:t>
      </w:r>
      <w:r w:rsidRPr="00664F75">
        <w:fldChar w:fldCharType="begin"/>
      </w:r>
      <w:r w:rsidRPr="00664F75">
        <w:instrText>HYPERLINK \l "ref-dunaiski_does_2025" \h</w:instrText>
      </w:r>
      <w:r w:rsidRPr="00664F75">
        <w:fldChar w:fldCharType="separate"/>
      </w:r>
      <w:r w:rsidRPr="00664F75">
        <w:rPr>
          <w:rPrChange w:id="2294" w:author="Meg Walker" w:date="2026-01-20T18:01:00Z" w16du:dateUtc="2026-01-20T18:01:00Z">
            <w:rPr>
              <w:rStyle w:val="Hyperlink"/>
            </w:rPr>
          </w:rPrChange>
        </w:rPr>
        <w:t>2025</w:t>
      </w:r>
      <w:r w:rsidRPr="00664F75">
        <w:fldChar w:fldCharType="end"/>
      </w:r>
      <w:r w:rsidRPr="00664F75">
        <w:t>),</w:t>
      </w:r>
      <w:r>
        <w:t xml:space="preserve"> for instance, detected a difference in the perception of fairness of income in Finland in the period immediately after the country’s ‘Tax Day’, when authorities publish a list of individuals with the highest taxable income in the country. The authors utilised the ‘Unexpected Event During Survey’ (UEDS) design </w:t>
      </w:r>
      <w:r w:rsidRPr="00664F75">
        <w:t>(</w:t>
      </w:r>
      <w:r w:rsidRPr="00664F75">
        <w:fldChar w:fldCharType="begin"/>
      </w:r>
      <w:r w:rsidRPr="00664F75">
        <w:instrText>HYPERLINK \l "ref-munoz_unexpected_2020" \h</w:instrText>
      </w:r>
      <w:r w:rsidRPr="00664F75">
        <w:fldChar w:fldCharType="separate"/>
      </w:r>
      <w:r w:rsidRPr="00664F75">
        <w:rPr>
          <w:rPrChange w:id="2295" w:author="Meg Walker" w:date="2026-01-20T18:02:00Z" w16du:dateUtc="2026-01-20T18:02:00Z">
            <w:rPr>
              <w:rStyle w:val="Hyperlink"/>
            </w:rPr>
          </w:rPrChange>
        </w:rPr>
        <w:t>Muñoz, Falcó-Gimeno</w:t>
      </w:r>
      <w:del w:id="2296" w:author="Meg Walker" w:date="2026-01-20T18:01:00Z" w16du:dateUtc="2026-01-20T18:01:00Z">
        <w:r w:rsidRPr="00664F75" w:rsidDel="00664F75">
          <w:rPr>
            <w:rPrChange w:id="2297" w:author="Meg Walker" w:date="2026-01-20T18:02:00Z" w16du:dateUtc="2026-01-20T18:02:00Z">
              <w:rPr>
                <w:rStyle w:val="Hyperlink"/>
              </w:rPr>
            </w:rPrChange>
          </w:rPr>
          <w:delText>,</w:delText>
        </w:r>
      </w:del>
      <w:r w:rsidRPr="00664F75">
        <w:rPr>
          <w:rPrChange w:id="2298" w:author="Meg Walker" w:date="2026-01-20T18:02:00Z" w16du:dateUtc="2026-01-20T18:02:00Z">
            <w:rPr>
              <w:rStyle w:val="Hyperlink"/>
            </w:rPr>
          </w:rPrChange>
        </w:rPr>
        <w:t xml:space="preserve"> and Hernández</w:t>
      </w:r>
      <w:ins w:id="2299" w:author="Meg Walker" w:date="2026-01-20T18:01:00Z" w16du:dateUtc="2026-01-20T18:01:00Z">
        <w:r w:rsidR="00664F75" w:rsidRPr="00664F75">
          <w:rPr>
            <w:rPrChange w:id="2300" w:author="Meg Walker" w:date="2026-01-20T18:02:00Z" w16du:dateUtc="2026-01-20T18:02:00Z">
              <w:rPr>
                <w:rStyle w:val="Hyperlink"/>
              </w:rPr>
            </w:rPrChange>
          </w:rPr>
          <w:t>,</w:t>
        </w:r>
      </w:ins>
      <w:r w:rsidRPr="00664F75">
        <w:rPr>
          <w:rPrChange w:id="2301" w:author="Meg Walker" w:date="2026-01-20T18:02:00Z" w16du:dateUtc="2026-01-20T18:02:00Z">
            <w:rPr>
              <w:rStyle w:val="Hyperlink"/>
            </w:rPr>
          </w:rPrChange>
        </w:rPr>
        <w:t xml:space="preserve"> 2020</w:t>
      </w:r>
      <w:r w:rsidRPr="00664F75">
        <w:fldChar w:fldCharType="end"/>
      </w:r>
      <w:r w:rsidRPr="00664F75">
        <w:t>)</w:t>
      </w:r>
      <w:r>
        <w:t xml:space="preserve"> to assess the impact of the event</w:t>
      </w:r>
      <w:ins w:id="2302" w:author="Meg Walker" w:date="2026-01-20T18:02:00Z" w16du:dateUtc="2026-01-20T18:02:00Z">
        <w:r w:rsidR="00664F75">
          <w:t>,</w:t>
        </w:r>
      </w:ins>
      <w:r>
        <w:t xml:space="preserve"> taking </w:t>
      </w:r>
      <w:ins w:id="2303" w:author="Meg Walker" w:date="2026-01-20T18:02:00Z" w16du:dateUtc="2026-01-20T18:02:00Z">
        <w:r w:rsidR="00664F75">
          <w:br/>
        </w:r>
      </w:ins>
      <w:r>
        <w:t>the respondents interviewed before the event as the control group in a quasi-experiment approach.</w:t>
      </w:r>
    </w:p>
    <w:p w14:paraId="51DD4D8F" w14:textId="0345F699" w:rsidR="000E35CE" w:rsidRPr="002F58F4" w:rsidRDefault="00D9434A">
      <w:pPr>
        <w:pStyle w:val="ESRI111"/>
        <w:pPrChange w:id="2304" w:author="Meg Walker" w:date="2026-01-13T12:27:00Z" w16du:dateUtc="2026-01-13T12:27:00Z">
          <w:pPr>
            <w:pStyle w:val="Heading3"/>
          </w:pPr>
        </w:pPrChange>
      </w:pPr>
      <w:bookmarkStart w:id="2305" w:name="_Toc211497187"/>
      <w:bookmarkStart w:id="2306" w:name="Xab4cda7b716d90fb1d58464144f5c93ed739a2c"/>
      <w:r w:rsidRPr="002F58F4">
        <w:t xml:space="preserve">4.2.1 </w:t>
      </w:r>
      <w:ins w:id="2307" w:author="Meg Walker" w:date="2026-01-13T12:27:00Z" w16du:dateUtc="2026-01-13T12:27:00Z">
        <w:r w:rsidR="002F58F4" w:rsidRPr="002F58F4">
          <w:tab/>
        </w:r>
      </w:ins>
      <w:r w:rsidRPr="002F58F4">
        <w:t>Attitudes are impacted by government campaigns</w:t>
      </w:r>
      <w:bookmarkEnd w:id="2305"/>
    </w:p>
    <w:p w14:paraId="51DD4D90" w14:textId="48787273" w:rsidR="000E35CE" w:rsidRDefault="00D9434A">
      <w:pPr>
        <w:pStyle w:val="ESRIBodyText"/>
        <w:pPrChange w:id="2308" w:author="Meg Walker" w:date="2026-01-13T12:27:00Z" w16du:dateUtc="2026-01-13T12:27:00Z">
          <w:pPr>
            <w:pStyle w:val="FirstParagraph"/>
          </w:pPr>
        </w:pPrChange>
      </w:pPr>
      <w:r>
        <w:t>During the 2016</w:t>
      </w:r>
      <w:ins w:id="2309" w:author="Meg Walker" w:date="2026-01-13T12:27:00Z" w16du:dateUtc="2026-01-13T12:27:00Z">
        <w:r w:rsidR="002F58F4">
          <w:t>–</w:t>
        </w:r>
      </w:ins>
      <w:del w:id="2310" w:author="Meg Walker" w:date="2026-01-13T12:27:00Z" w16du:dateUtc="2026-01-13T12:27:00Z">
        <w:r w:rsidDel="002F58F4">
          <w:delText>-</w:delText>
        </w:r>
      </w:del>
      <w:r>
        <w:t xml:space="preserve">2017 data collection, the Irish government launched a campaign against welfare fraud. With the slogan </w:t>
      </w:r>
      <w:r w:rsidRPr="002F58F4">
        <w:t>‘</w:t>
      </w:r>
      <w:r w:rsidRPr="002F58F4">
        <w:rPr>
          <w:rPrChange w:id="2311" w:author="Meg Walker" w:date="2026-01-13T12:27:00Z" w16du:dateUtc="2026-01-13T12:27:00Z">
            <w:rPr>
              <w:i/>
              <w:iCs/>
            </w:rPr>
          </w:rPrChange>
        </w:rPr>
        <w:t>Welfare Cheats</w:t>
      </w:r>
      <w:del w:id="2312" w:author="Meg Walker" w:date="2026-01-20T18:06:00Z" w16du:dateUtc="2026-01-20T18:06:00Z">
        <w:r w:rsidRPr="002F58F4" w:rsidDel="0041596E">
          <w:rPr>
            <w:rPrChange w:id="2313" w:author="Meg Walker" w:date="2026-01-13T12:27:00Z" w16du:dateUtc="2026-01-13T12:27:00Z">
              <w:rPr>
                <w:i/>
                <w:iCs/>
              </w:rPr>
            </w:rPrChange>
          </w:rPr>
          <w:delText>,</w:delText>
        </w:r>
      </w:del>
      <w:r w:rsidRPr="002F58F4">
        <w:rPr>
          <w:rPrChange w:id="2314" w:author="Meg Walker" w:date="2026-01-13T12:27:00Z" w16du:dateUtc="2026-01-13T12:27:00Z">
            <w:rPr>
              <w:i/>
              <w:iCs/>
            </w:rPr>
          </w:rPrChange>
        </w:rPr>
        <w:t xml:space="preserve"> Cheat Us All</w:t>
      </w:r>
      <w:r w:rsidRPr="002F58F4">
        <w:t>’</w:t>
      </w:r>
      <w:r>
        <w:t xml:space="preserve">, the Department of Social Protection funded a widely publicised media campaign with the intent of </w:t>
      </w:r>
      <w:r w:rsidRPr="0041596E">
        <w:t>increasing fraud reporting and changing public perceptions of welfare fraud (</w:t>
      </w:r>
      <w:r w:rsidRPr="0041596E">
        <w:fldChar w:fldCharType="begin"/>
      </w:r>
      <w:r w:rsidRPr="0041596E">
        <w:instrText>HYPERLINK \l "ref-devereux_fake_2019" \h</w:instrText>
      </w:r>
      <w:r w:rsidRPr="0041596E">
        <w:fldChar w:fldCharType="separate"/>
      </w:r>
      <w:r w:rsidRPr="00664F75">
        <w:rPr>
          <w:rPrChange w:id="2315" w:author="Meg Walker" w:date="2026-01-20T18:03:00Z" w16du:dateUtc="2026-01-20T18:03:00Z">
            <w:rPr>
              <w:rStyle w:val="Hyperlink"/>
            </w:rPr>
          </w:rPrChange>
        </w:rPr>
        <w:t>Devereux and Power</w:t>
      </w:r>
      <w:ins w:id="2316" w:author="Meg Walker" w:date="2026-01-20T18:02:00Z" w16du:dateUtc="2026-01-20T18:02:00Z">
        <w:r w:rsidR="00664F75" w:rsidRPr="00664F75">
          <w:rPr>
            <w:rPrChange w:id="2317" w:author="Meg Walker" w:date="2026-01-20T18:03:00Z" w16du:dateUtc="2026-01-20T18:03:00Z">
              <w:rPr>
                <w:rStyle w:val="Hyperlink"/>
              </w:rPr>
            </w:rPrChange>
          </w:rPr>
          <w:t>,</w:t>
        </w:r>
      </w:ins>
      <w:r w:rsidRPr="00664F75">
        <w:rPr>
          <w:rPrChange w:id="2318" w:author="Meg Walker" w:date="2026-01-20T18:03:00Z" w16du:dateUtc="2026-01-20T18:03:00Z">
            <w:rPr>
              <w:rStyle w:val="Hyperlink"/>
            </w:rPr>
          </w:rPrChange>
        </w:rPr>
        <w:t xml:space="preserve"> 2019</w:t>
      </w:r>
      <w:r w:rsidRPr="0041596E">
        <w:fldChar w:fldCharType="end"/>
      </w:r>
      <w:r w:rsidRPr="0041596E">
        <w:t>).</w:t>
      </w:r>
      <w:r>
        <w:t xml:space="preserve"> The campaign ran from April to July 2017. </w:t>
      </w:r>
      <w:ins w:id="2319" w:author="Meg Walker" w:date="2026-01-20T18:03:00Z" w16du:dateUtc="2026-01-20T18:03:00Z">
        <w:r w:rsidR="0041596E">
          <w:br/>
        </w:r>
      </w:ins>
      <w:r>
        <w:t>The majority (73%) of the respondents had been interviewed by then and the remaining interviews were conducted during the period of the campaign. After analysing the content of the campaign and reporting statistics, Power, Devereux</w:t>
      </w:r>
      <w:del w:id="2320" w:author="Meg Walker" w:date="2026-01-20T18:03:00Z" w16du:dateUtc="2026-01-20T18:03:00Z">
        <w:r w:rsidDel="00664F75">
          <w:delText>,</w:delText>
        </w:r>
      </w:del>
      <w:r>
        <w:t xml:space="preserve"> and </w:t>
      </w:r>
      <w:r w:rsidRPr="0041596E">
        <w:t>Ryan (</w:t>
      </w:r>
      <w:r w:rsidRPr="0041596E">
        <w:fldChar w:fldCharType="begin"/>
      </w:r>
      <w:r w:rsidRPr="0041596E">
        <w:instrText>HYPERLINK \l "ref-power_framing_2022" \h</w:instrText>
      </w:r>
      <w:r w:rsidRPr="0041596E">
        <w:fldChar w:fldCharType="separate"/>
      </w:r>
      <w:r w:rsidRPr="00664F75">
        <w:rPr>
          <w:rPrChange w:id="2321" w:author="Meg Walker" w:date="2026-01-20T18:03:00Z" w16du:dateUtc="2026-01-20T18:03:00Z">
            <w:rPr>
              <w:rStyle w:val="Hyperlink"/>
            </w:rPr>
          </w:rPrChange>
        </w:rPr>
        <w:t>2022</w:t>
      </w:r>
      <w:r w:rsidRPr="0041596E">
        <w:fldChar w:fldCharType="end"/>
      </w:r>
      <w:r w:rsidRPr="0041596E">
        <w:t>) show</w:t>
      </w:r>
      <w:r>
        <w:t xml:space="preserve"> that it had not affect</w:t>
      </w:r>
      <w:r w:rsidR="00967CE4">
        <w:t>ed</w:t>
      </w:r>
      <w:r>
        <w:t xml:space="preserve"> the overall number of fraud reports, but may have impacted the public legitimacy of welfare recipients in general.</w:t>
      </w:r>
    </w:p>
    <w:p w14:paraId="51DD4D91" w14:textId="405ADB60" w:rsidR="000E35CE" w:rsidRDefault="00D9434A">
      <w:pPr>
        <w:pStyle w:val="ESRIBodyText"/>
        <w:pPrChange w:id="2322" w:author="Meg Walker" w:date="2026-01-13T12:28:00Z" w16du:dateUtc="2026-01-13T12:28:00Z">
          <w:pPr>
            <w:pStyle w:val="BodyText"/>
          </w:pPr>
        </w:pPrChange>
      </w:pPr>
      <w:r>
        <w:t xml:space="preserve">Using data from the ESS, we assessed the impact of this campaign on welfare attitudes in </w:t>
      </w:r>
      <w:r w:rsidRPr="0041596E">
        <w:t xml:space="preserve">Ireland. </w:t>
      </w:r>
      <w:del w:id="2323" w:author="Meg Walker" w:date="2026-01-20T17:08:00Z" w16du:dateUtc="2026-01-20T17:08:00Z">
        <w:r w:rsidRPr="0041596E" w:rsidDel="00914A45">
          <w:fldChar w:fldCharType="begin"/>
        </w:r>
        <w:r w:rsidRPr="0041596E" w:rsidDel="00914A45">
          <w:delInstrText>HYPERLINK \l "fig-dsp-mean" \h</w:delInstrText>
        </w:r>
        <w:r w:rsidRPr="0041596E" w:rsidDel="00914A45">
          <w:fldChar w:fldCharType="separate"/>
        </w:r>
        <w:r w:rsidRPr="0041596E" w:rsidDel="00914A45">
          <w:rPr>
            <w:rPrChange w:id="2324" w:author="Meg Walker" w:date="2026-01-20T18:04:00Z" w16du:dateUtc="2026-01-20T18:04:00Z">
              <w:rPr>
                <w:rStyle w:val="Hyperlink"/>
              </w:rPr>
            </w:rPrChange>
          </w:rPr>
          <w:delText>Figure 4.6</w:delText>
        </w:r>
        <w:r w:rsidRPr="0041596E" w:rsidDel="00914A45">
          <w:fldChar w:fldCharType="end"/>
        </w:r>
      </w:del>
      <w:ins w:id="2325" w:author="Meg Walker" w:date="2026-01-20T17:08:00Z" w16du:dateUtc="2026-01-20T17:08:00Z">
        <w:r w:rsidR="00914A45" w:rsidRPr="0041596E">
          <w:fldChar w:fldCharType="begin"/>
        </w:r>
        <w:r w:rsidR="00914A45" w:rsidRPr="0041596E">
          <w:instrText>HYPERLINK \l "fig-dsp-mean" \h</w:instrText>
        </w:r>
        <w:r w:rsidR="00914A45" w:rsidRPr="0041596E">
          <w:fldChar w:fldCharType="separate"/>
        </w:r>
        <w:r w:rsidR="00914A45" w:rsidRPr="0041596E">
          <w:rPr>
            <w:rPrChange w:id="2326" w:author="Meg Walker" w:date="2026-01-20T18:04:00Z" w16du:dateUtc="2026-01-20T18:04:00Z">
              <w:rPr>
                <w:rStyle w:val="Hyperlink"/>
              </w:rPr>
            </w:rPrChange>
          </w:rPr>
          <w:t>Figure 4.6</w:t>
        </w:r>
        <w:r w:rsidR="00914A45" w:rsidRPr="0041596E">
          <w:fldChar w:fldCharType="end"/>
        </w:r>
      </w:ins>
      <w:r w:rsidRPr="0041596E">
        <w:t xml:space="preserve"> depicts</w:t>
      </w:r>
      <w:r>
        <w:t xml:space="preserve"> the </w:t>
      </w:r>
      <w:ins w:id="2327" w:author="Meg Walker" w:date="2026-01-13T12:28:00Z" w16du:dateUtc="2026-01-13T12:28:00Z">
        <w:r w:rsidR="002F58F4">
          <w:t>seven</w:t>
        </w:r>
      </w:ins>
      <w:del w:id="2328" w:author="Meg Walker" w:date="2026-01-13T12:28:00Z" w16du:dateUtc="2026-01-13T12:28:00Z">
        <w:r w:rsidDel="002F58F4">
          <w:delText>7</w:delText>
        </w:r>
      </w:del>
      <w:r>
        <w:t>-day exponential moving average</w:t>
      </w:r>
      <w:r w:rsidRPr="00967CE4">
        <w:rPr>
          <w:rStyle w:val="FootnoteReference"/>
        </w:rPr>
        <w:footnoteReference w:id="8"/>
      </w:r>
      <w:r>
        <w:t xml:space="preserve"> of three variables in the 30-day time window around the launch of the campaign on </w:t>
      </w:r>
      <w:del w:id="2331" w:author="Meg Walker" w:date="2026-01-20T18:05:00Z" w16du:dateUtc="2026-01-20T18:05:00Z">
        <w:r w:rsidDel="0041596E">
          <w:delText xml:space="preserve">the </w:delText>
        </w:r>
      </w:del>
      <w:r>
        <w:t>17</w:t>
      </w:r>
      <w:del w:id="2332" w:author="Meg Walker" w:date="2026-01-20T18:05:00Z" w16du:dateUtc="2026-01-20T18:05:00Z">
        <w:r w:rsidDel="0041596E">
          <w:delText>th</w:delText>
        </w:r>
      </w:del>
      <w:r>
        <w:t xml:space="preserve"> </w:t>
      </w:r>
      <w:del w:id="2333" w:author="Meg Walker" w:date="2026-01-20T18:05:00Z" w16du:dateUtc="2026-01-20T18:05:00Z">
        <w:r w:rsidDel="0041596E">
          <w:delText xml:space="preserve">of </w:delText>
        </w:r>
      </w:del>
      <w:r>
        <w:t xml:space="preserve">April. For two of three selected statements related to welfare attitudes, </w:t>
      </w:r>
      <w:ins w:id="2334" w:author="Meg Walker" w:date="2026-01-20T18:11:00Z" w16du:dateUtc="2026-01-20T18:11:00Z">
        <w:r w:rsidR="0041596E">
          <w:br/>
        </w:r>
      </w:ins>
      <w:r>
        <w:t xml:space="preserve">the visual examination suggests a change of trajectory after the beginning </w:t>
      </w:r>
      <w:ins w:id="2335" w:author="Meg Walker" w:date="2026-01-20T18:11:00Z" w16du:dateUtc="2026-01-20T18:11:00Z">
        <w:r w:rsidR="0041596E">
          <w:br/>
        </w:r>
      </w:ins>
      <w:r>
        <w:t xml:space="preserve">of the campaign. The variables were used in their original format </w:t>
      </w:r>
      <w:ins w:id="2336" w:author="Meg Walker" w:date="2026-01-13T12:28:00Z" w16du:dateUtc="2026-01-13T12:28:00Z">
        <w:r w:rsidR="002F58F4">
          <w:br/>
        </w:r>
      </w:ins>
      <w:r>
        <w:t xml:space="preserve">(5-point agreement scale) to avoid reduction in statistical power, considering </w:t>
      </w:r>
      <w:ins w:id="2337" w:author="Meg Walker" w:date="2026-01-20T18:12:00Z" w16du:dateUtc="2026-01-20T18:12:00Z">
        <w:r w:rsidR="0041596E">
          <w:br/>
        </w:r>
      </w:ins>
      <w:r>
        <w:t>the already reduced number of observations with a narrow time bandwidth.</w:t>
      </w:r>
    </w:p>
    <w:tbl>
      <w:tblPr>
        <w:tblW w:w="5000" w:type="pct"/>
        <w:tblLayout w:type="fixed"/>
        <w:tblLook w:val="0000" w:firstRow="0" w:lastRow="0" w:firstColumn="0" w:lastColumn="0" w:noHBand="0" w:noVBand="0"/>
      </w:tblPr>
      <w:tblGrid>
        <w:gridCol w:w="9026"/>
      </w:tblGrid>
      <w:tr w:rsidR="000E35CE" w14:paraId="51DD4D94" w14:textId="77777777" w:rsidTr="002F58F4">
        <w:tc>
          <w:tcPr>
            <w:tcW w:w="9026" w:type="dxa"/>
          </w:tcPr>
          <w:p w14:paraId="51DD4D92" w14:textId="5F008CC0" w:rsidR="000E35CE" w:rsidRPr="002F58F4" w:rsidRDefault="00D9434A">
            <w:pPr>
              <w:pStyle w:val="Figuretitle"/>
              <w:pPrChange w:id="2338" w:author="Meg Walker" w:date="2026-01-13T12:28:00Z" w16du:dateUtc="2026-01-13T12:28:00Z">
                <w:pPr>
                  <w:pStyle w:val="ImageCaption"/>
                  <w:spacing w:before="200"/>
                  <w:jc w:val="left"/>
                </w:pPr>
              </w:pPrChange>
            </w:pPr>
            <w:bookmarkStart w:id="2339" w:name="fig-dsp-mean"/>
            <w:del w:id="2340" w:author="Meg Walker" w:date="2026-01-20T17:08:00Z" w16du:dateUtc="2026-01-20T17:08:00Z">
              <w:r w:rsidRPr="002F58F4" w:rsidDel="00914A45">
                <w:lastRenderedPageBreak/>
                <w:delText>Figure </w:delText>
              </w:r>
            </w:del>
            <w:bookmarkStart w:id="2341" w:name="_Toc219829162"/>
            <w:bookmarkStart w:id="2342" w:name="_Toc219829324"/>
            <w:bookmarkStart w:id="2343" w:name="_Toc219829532"/>
            <w:ins w:id="2344" w:author="Meg Walker" w:date="2026-01-20T17:08:00Z" w16du:dateUtc="2026-01-20T17:08:00Z">
              <w:r w:rsidR="00914A45" w:rsidRPr="002F58F4">
                <w:t>Figure</w:t>
              </w:r>
              <w:r w:rsidR="00914A45">
                <w:t xml:space="preserve"> </w:t>
              </w:r>
            </w:ins>
            <w:r w:rsidRPr="002F58F4">
              <w:t>4.6:</w:t>
            </w:r>
            <w:ins w:id="2345" w:author="Meg Walker" w:date="2026-01-20T17:08:00Z" w16du:dateUtc="2026-01-20T17:08:00Z">
              <w:r w:rsidR="00914A45">
                <w:t xml:space="preserve"> </w:t>
              </w:r>
              <w:r w:rsidR="00914A45">
                <w:tab/>
              </w:r>
            </w:ins>
            <w:del w:id="2346" w:author="Meg Walker" w:date="2026-01-20T17:08:00Z" w16du:dateUtc="2026-01-20T17:08:00Z">
              <w:r w:rsidRPr="002F58F4" w:rsidDel="00914A45">
                <w:delText xml:space="preserve"> </w:delText>
              </w:r>
            </w:del>
            <w:ins w:id="2347" w:author="Meg Walker" w:date="2026-01-13T12:44:00Z" w16du:dateUtc="2026-01-13T12:44:00Z">
              <w:r w:rsidR="00A97FD2">
                <w:t>Seven</w:t>
              </w:r>
            </w:ins>
            <w:del w:id="2348" w:author="Meg Walker" w:date="2026-01-13T12:44:00Z" w16du:dateUtc="2026-01-13T12:44:00Z">
              <w:r w:rsidRPr="002F58F4" w:rsidDel="00A97FD2">
                <w:delText>7</w:delText>
              </w:r>
            </w:del>
            <w:r w:rsidRPr="002F58F4">
              <w:t>-day exponential moving average (EMA) for three questions on welfare attitudes, Ireland, 2016</w:t>
            </w:r>
            <w:del w:id="2349" w:author="Meg Walker" w:date="2026-01-13T12:28:00Z" w16du:dateUtc="2026-01-13T12:28:00Z">
              <w:r w:rsidRPr="002F58F4" w:rsidDel="002F58F4">
                <w:delText>-</w:delText>
              </w:r>
            </w:del>
            <w:ins w:id="2350" w:author="Meg Walker" w:date="2026-01-13T12:28:00Z" w16du:dateUtc="2026-01-13T12:28:00Z">
              <w:r w:rsidR="002F58F4">
                <w:t>–</w:t>
              </w:r>
            </w:ins>
            <w:r w:rsidRPr="002F58F4">
              <w:t>2017</w:t>
            </w:r>
            <w:bookmarkEnd w:id="2341"/>
            <w:bookmarkEnd w:id="2342"/>
            <w:bookmarkEnd w:id="2343"/>
          </w:p>
          <w:p w14:paraId="51DD4D93" w14:textId="5F568153" w:rsidR="000E35CE" w:rsidRDefault="004D0FA6">
            <w:pPr>
              <w:ind w:left="1418"/>
              <w:pPrChange w:id="2351" w:author="Meg Walker" w:date="2026-01-20T17:08:00Z" w16du:dateUtc="2026-01-20T17:08:00Z">
                <w:pPr>
                  <w:jc w:val="center"/>
                </w:pPr>
              </w:pPrChange>
            </w:pPr>
            <w:ins w:id="2352" w:author="Daniel Capistrano" w:date="2026-01-25T17:20:00Z" w16du:dateUtc="2026-01-25T17:20:00Z">
              <w:r>
                <w:rPr>
                  <w:noProof/>
                </w:rPr>
                <w:drawing>
                  <wp:inline distT="0" distB="0" distL="0" distR="0" wp14:anchorId="14AC45CA" wp14:editId="74085BC7">
                    <wp:extent cx="3673929" cy="5143501"/>
                    <wp:effectExtent l="0" t="0" r="0" b="0"/>
                    <wp:docPr id="1005629202"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29202" name="Graphic 1005629202"/>
                            <pic:cNvPicPr/>
                          </pic:nvPicPr>
                          <pic:blipFill>
                            <a:blip r:embed="rId73">
                              <a:extLst>
                                <a:ext uri="{96DAC541-7B7A-43D3-8B79-37D633B846F1}">
                                  <asvg:svgBlip xmlns:asvg="http://schemas.microsoft.com/office/drawing/2016/SVG/main" r:embed="rId74"/>
                                </a:ext>
                              </a:extLst>
                            </a:blip>
                            <a:stretch>
                              <a:fillRect/>
                            </a:stretch>
                          </pic:blipFill>
                          <pic:spPr>
                            <a:xfrm>
                              <a:off x="0" y="0"/>
                              <a:ext cx="3696204" cy="5174686"/>
                            </a:xfrm>
                            <a:prstGeom prst="rect">
                              <a:avLst/>
                            </a:prstGeom>
                          </pic:spPr>
                        </pic:pic>
                      </a:graphicData>
                    </a:graphic>
                  </wp:inline>
                </w:drawing>
              </w:r>
            </w:ins>
            <w:del w:id="2353" w:author="Daniel Capistrano" w:date="2026-01-25T17:20:00Z" w16du:dateUtc="2026-01-25T17:20:00Z">
              <w:r w:rsidR="00D9434A" w:rsidDel="004D0FA6">
                <w:rPr>
                  <w:noProof/>
                </w:rPr>
                <w:drawing>
                  <wp:inline distT="0" distB="0" distL="0" distR="0" wp14:anchorId="51DD4E14" wp14:editId="4CD05625">
                    <wp:extent cx="2732400" cy="3826800"/>
                    <wp:effectExtent l="0" t="0" r="0" b="2540"/>
                    <wp:docPr id="1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descr="img/fig_dsp_mean.png"/>
                            <pic:cNvPicPr>
                              <a:picLocks noChangeAspect="1" noChangeArrowheads="1"/>
                            </pic:cNvPicPr>
                          </pic:nvPicPr>
                          <pic:blipFill>
                            <a:blip r:embed="rId75"/>
                            <a:stretch>
                              <a:fillRect/>
                            </a:stretch>
                          </pic:blipFill>
                          <pic:spPr bwMode="auto">
                            <a:xfrm>
                              <a:off x="0" y="0"/>
                              <a:ext cx="2732400" cy="3826800"/>
                            </a:xfrm>
                            <a:prstGeom prst="rect">
                              <a:avLst/>
                            </a:prstGeom>
                            <a:noFill/>
                            <a:ln w="9525">
                              <a:noFill/>
                              <a:headEnd/>
                              <a:tailEnd/>
                            </a:ln>
                          </pic:spPr>
                        </pic:pic>
                      </a:graphicData>
                    </a:graphic>
                  </wp:inline>
                </w:drawing>
              </w:r>
            </w:del>
          </w:p>
        </w:tc>
        <w:bookmarkEnd w:id="2339"/>
      </w:tr>
    </w:tbl>
    <w:p w14:paraId="0491C98D" w14:textId="77777777" w:rsidR="002F58F4" w:rsidRPr="00024E75" w:rsidRDefault="00F92EEA" w:rsidP="002F58F4">
      <w:pPr>
        <w:keepNext/>
        <w:spacing w:after="0" w:line="240" w:lineRule="auto"/>
        <w:rPr>
          <w:ins w:id="2354" w:author="Meg Walker" w:date="2026-01-13T12:28:00Z" w16du:dateUtc="2026-01-13T12:28:00Z"/>
          <w:i/>
          <w:sz w:val="20"/>
          <w:szCs w:val="20"/>
        </w:rPr>
      </w:pPr>
      <w:ins w:id="2355" w:author="Meg Walker" w:date="2026-01-07T15:07:00Z" w16du:dateUtc="2026-01-07T15:07:00Z">
        <w:r>
          <w:rPr>
            <w:noProof/>
          </w:rPr>
          <w:pict w14:anchorId="594D8680">
            <v:rect id="_x0000_i1029" alt="" style="width:451.3pt;height:1pt;mso-width-percent:0;mso-height-percent:0;mso-width-percent:0;mso-height-percent:0" o:hralign="center" o:hrstd="t" o:hrnoshade="t" o:hr="t" fillcolor="#bfbfbf [2412]" stroked="f"/>
          </w:pict>
        </w:r>
      </w:ins>
    </w:p>
    <w:p w14:paraId="51DD4D95" w14:textId="0D0441D7" w:rsidR="000E35CE" w:rsidRDefault="00D9434A">
      <w:pPr>
        <w:pStyle w:val="RSSourceandnotes"/>
        <w:ind w:left="851" w:hanging="851"/>
        <w:pPrChange w:id="2356" w:author="Meg Walker" w:date="2026-01-13T12:28:00Z" w16du:dateUtc="2026-01-13T12:28:00Z">
          <w:pPr>
            <w:pStyle w:val="RSSourceandnotes"/>
          </w:pPr>
        </w:pPrChange>
      </w:pPr>
      <w:r>
        <w:t xml:space="preserve">Source: </w:t>
      </w:r>
      <w:ins w:id="2357" w:author="Meg Walker" w:date="2026-01-13T12:28:00Z" w16du:dateUtc="2026-01-13T12:28:00Z">
        <w:r w:rsidR="002F58F4">
          <w:tab/>
        </w:r>
      </w:ins>
      <w:r>
        <w:t>Authors’ own analysis of the European Social Survey Round 8</w:t>
      </w:r>
      <w:ins w:id="2358" w:author="Meg Walker" w:date="2026-01-20T18:11:00Z" w16du:dateUtc="2026-01-20T18:11:00Z">
        <w:r w:rsidR="0041596E">
          <w:t>.</w:t>
        </w:r>
      </w:ins>
    </w:p>
    <w:p w14:paraId="24868DA4" w14:textId="6A10887E" w:rsidR="006A0FEE" w:rsidDel="00FE626C" w:rsidRDefault="006A0FEE">
      <w:pPr>
        <w:pStyle w:val="ESRIBodyText"/>
        <w:spacing w:after="0"/>
        <w:rPr>
          <w:del w:id="2359" w:author="Meg Walker" w:date="2026-01-13T12:29:00Z" w16du:dateUtc="2026-01-13T12:29:00Z"/>
        </w:rPr>
        <w:pPrChange w:id="2360" w:author="Meg Walker" w:date="2026-01-20T18:13:00Z" w16du:dateUtc="2026-01-20T18:13:00Z">
          <w:pPr>
            <w:pStyle w:val="ESRIBodyText"/>
          </w:pPr>
        </w:pPrChange>
      </w:pPr>
    </w:p>
    <w:p w14:paraId="5CAD985A" w14:textId="77777777" w:rsidR="00FE626C" w:rsidRDefault="00FE626C">
      <w:pPr>
        <w:pStyle w:val="BodyText"/>
        <w:spacing w:after="0"/>
        <w:rPr>
          <w:ins w:id="2361" w:author="Meg Walker" w:date="2026-01-20T18:13:00Z" w16du:dateUtc="2026-01-20T18:13:00Z"/>
        </w:rPr>
        <w:pPrChange w:id="2362" w:author="Meg Walker" w:date="2026-01-20T18:13:00Z" w16du:dateUtc="2026-01-20T18:13:00Z">
          <w:pPr>
            <w:pStyle w:val="BodyText"/>
          </w:pPr>
        </w:pPrChange>
      </w:pPr>
    </w:p>
    <w:p w14:paraId="51DD4D96" w14:textId="489D4773" w:rsidR="000E35CE" w:rsidRDefault="00D9434A">
      <w:pPr>
        <w:pStyle w:val="ESRIBodyText"/>
        <w:pPrChange w:id="2363" w:author="Meg Walker" w:date="2026-01-13T12:29:00Z" w16du:dateUtc="2026-01-13T12:29:00Z">
          <w:pPr>
            <w:pStyle w:val="BodyText"/>
          </w:pPr>
        </w:pPrChange>
      </w:pPr>
      <w:r>
        <w:t>The difference between the percentages of agreement and mean values of these variables before and after the launch is only statistically significant to agreement with ‘prevent poverty’.</w:t>
      </w:r>
      <w:del w:id="2364" w:author="Meg Walker" w:date="2026-01-13T12:29:00Z" w16du:dateUtc="2026-01-13T12:29:00Z">
        <w:r w:rsidDel="002F58F4">
          <w:delText xml:space="preserve"> </w:delText>
        </w:r>
      </w:del>
      <w:r w:rsidR="000B706A">
        <w:t xml:space="preserve"> I</w:t>
      </w:r>
      <w:r w:rsidR="000B706A">
        <w:rPr>
          <w:lang w:val="en-US"/>
        </w:rPr>
        <w:t xml:space="preserve">n the Unexpected Event During Survey </w:t>
      </w:r>
      <w:del w:id="2365" w:author="Meg Walker" w:date="2026-01-20T18:13:00Z" w16du:dateUtc="2026-01-20T18:13:00Z">
        <w:r w:rsidR="000B706A" w:rsidDel="00FE626C">
          <w:rPr>
            <w:lang w:val="en-US"/>
          </w:rPr>
          <w:delText>Design</w:delText>
        </w:r>
      </w:del>
      <w:ins w:id="2366" w:author="Meg Walker" w:date="2026-01-20T18:13:00Z" w16du:dateUtc="2026-01-20T18:13:00Z">
        <w:r w:rsidR="00FE626C">
          <w:rPr>
            <w:lang w:val="en-US"/>
          </w:rPr>
          <w:t>design</w:t>
        </w:r>
      </w:ins>
      <w:r w:rsidR="000B706A">
        <w:rPr>
          <w:lang w:val="en-US"/>
        </w:rPr>
        <w:t xml:space="preserve">, the chance of being part of the group pre-event or post-event is assumed to be ‘as good as </w:t>
      </w:r>
      <w:del w:id="2367" w:author="Meg Walker" w:date="2026-01-20T18:14:00Z" w16du:dateUtc="2026-01-20T18:14:00Z">
        <w:r w:rsidR="000B706A" w:rsidDel="00E35162">
          <w:rPr>
            <w:lang w:val="en-US"/>
          </w:rPr>
          <w:delText>random'</w:delText>
        </w:r>
      </w:del>
      <w:ins w:id="2368" w:author="Meg Walker" w:date="2026-01-20T18:14:00Z" w16du:dateUtc="2026-01-20T18:14:00Z">
        <w:r w:rsidR="00E35162">
          <w:rPr>
            <w:lang w:val="en-US"/>
          </w:rPr>
          <w:t>random’</w:t>
        </w:r>
      </w:ins>
      <w:r w:rsidR="000B706A">
        <w:rPr>
          <w:lang w:val="en-US"/>
        </w:rPr>
        <w:t xml:space="preserve">. </w:t>
      </w:r>
      <w:r>
        <w:t xml:space="preserve">However, considering </w:t>
      </w:r>
      <w:r w:rsidR="000B706A">
        <w:t>that period after the event coincides with the final quarter of the data collection</w:t>
      </w:r>
      <w:r w:rsidR="00565524">
        <w:t xml:space="preserve"> and the stratified sampling approach</w:t>
      </w:r>
      <w:r w:rsidR="000B706A">
        <w:t>, it is reasonable to expect that it may contain a higher proportion of hard-to-reach respondents (e.g</w:t>
      </w:r>
      <w:del w:id="2369" w:author="Meg Walker" w:date="2026-01-13T12:29:00Z" w16du:dateUtc="2026-01-13T12:29:00Z">
        <w:r w:rsidR="000B706A" w:rsidDel="002F58F4">
          <w:delText>. </w:delText>
        </w:r>
      </w:del>
      <w:ins w:id="2370" w:author="Meg Walker" w:date="2026-01-13T12:29:00Z" w16du:dateUtc="2026-01-13T12:29:00Z">
        <w:r w:rsidR="002F58F4">
          <w:t xml:space="preserve">. </w:t>
        </w:r>
      </w:ins>
      <w:r w:rsidR="000B706A">
        <w:t xml:space="preserve">employed, higher social class, younger respondents). Consequently, we conducted balance tests comparing these two groups </w:t>
      </w:r>
      <w:r w:rsidR="0072571E">
        <w:t xml:space="preserve">and observed a higher likelihood of interviews </w:t>
      </w:r>
      <w:r w:rsidR="003D6B51">
        <w:t>being conducted with</w:t>
      </w:r>
      <w:r w:rsidR="0072571E">
        <w:t xml:space="preserve"> female</w:t>
      </w:r>
      <w:r w:rsidR="0086783C">
        <w:t xml:space="preserve"> respondents, younger </w:t>
      </w:r>
      <w:r w:rsidR="0072571E">
        <w:t>respondents</w:t>
      </w:r>
      <w:r w:rsidR="002F54CF">
        <w:t xml:space="preserve"> and </w:t>
      </w:r>
      <w:r w:rsidR="0072571E">
        <w:t>students</w:t>
      </w:r>
      <w:r w:rsidR="0086783C">
        <w:t xml:space="preserve"> after the event</w:t>
      </w:r>
      <w:r w:rsidR="0072571E">
        <w:t xml:space="preserve">, which suggests potential violation </w:t>
      </w:r>
      <w:r>
        <w:t>of the ignorability assumption (</w:t>
      </w:r>
      <w:r w:rsidRPr="00E35162">
        <w:fldChar w:fldCharType="begin"/>
      </w:r>
      <w:r w:rsidRPr="00E35162">
        <w:instrText>HYPERLINK \l "ref-munoz_unexpected_2020" \h</w:instrText>
      </w:r>
      <w:r w:rsidRPr="00E35162">
        <w:fldChar w:fldCharType="separate"/>
      </w:r>
      <w:r w:rsidRPr="00E35162">
        <w:rPr>
          <w:rPrChange w:id="2371" w:author="Meg Walker" w:date="2026-01-20T18:15:00Z" w16du:dateUtc="2026-01-20T18:15:00Z">
            <w:rPr>
              <w:rStyle w:val="Hyperlink"/>
            </w:rPr>
          </w:rPrChange>
        </w:rPr>
        <w:t>Muñoz, Falcó-Gimeno</w:t>
      </w:r>
      <w:del w:id="2372" w:author="Meg Walker" w:date="2026-01-20T18:15:00Z" w16du:dateUtc="2026-01-20T18:15:00Z">
        <w:r w:rsidRPr="00E35162" w:rsidDel="00E35162">
          <w:rPr>
            <w:rPrChange w:id="2373" w:author="Meg Walker" w:date="2026-01-20T18:15:00Z" w16du:dateUtc="2026-01-20T18:15:00Z">
              <w:rPr>
                <w:rStyle w:val="Hyperlink"/>
              </w:rPr>
            </w:rPrChange>
          </w:rPr>
          <w:delText>,</w:delText>
        </w:r>
      </w:del>
      <w:r w:rsidRPr="00E35162">
        <w:rPr>
          <w:rPrChange w:id="2374" w:author="Meg Walker" w:date="2026-01-20T18:15:00Z" w16du:dateUtc="2026-01-20T18:15:00Z">
            <w:rPr>
              <w:rStyle w:val="Hyperlink"/>
            </w:rPr>
          </w:rPrChange>
        </w:rPr>
        <w:t xml:space="preserve"> and Hernández</w:t>
      </w:r>
      <w:ins w:id="2375" w:author="Meg Walker" w:date="2026-01-20T18:15:00Z" w16du:dateUtc="2026-01-20T18:15:00Z">
        <w:r w:rsidR="00E35162" w:rsidRPr="00E35162">
          <w:rPr>
            <w:rPrChange w:id="2376" w:author="Meg Walker" w:date="2026-01-20T18:15:00Z" w16du:dateUtc="2026-01-20T18:15:00Z">
              <w:rPr>
                <w:rStyle w:val="Hyperlink"/>
              </w:rPr>
            </w:rPrChange>
          </w:rPr>
          <w:t>,</w:t>
        </w:r>
      </w:ins>
      <w:r w:rsidRPr="00E35162">
        <w:rPr>
          <w:rPrChange w:id="2377" w:author="Meg Walker" w:date="2026-01-20T18:15:00Z" w16du:dateUtc="2026-01-20T18:15:00Z">
            <w:rPr>
              <w:rStyle w:val="Hyperlink"/>
            </w:rPr>
          </w:rPrChange>
        </w:rPr>
        <w:t xml:space="preserve"> 2020</w:t>
      </w:r>
      <w:r w:rsidRPr="00E35162">
        <w:fldChar w:fldCharType="end"/>
      </w:r>
      <w:r w:rsidRPr="00E35162">
        <w:t>)</w:t>
      </w:r>
      <w:r w:rsidR="0086783C" w:rsidRPr="00E35162">
        <w:t>.</w:t>
      </w:r>
      <w:r w:rsidR="0086783C" w:rsidRPr="0086783C">
        <w:t xml:space="preserve"> </w:t>
      </w:r>
      <w:r w:rsidR="0086783C">
        <w:t xml:space="preserve">To address this issue, we pre-processed the data using entropy balancing </w:t>
      </w:r>
      <w:r w:rsidR="0086783C" w:rsidRPr="00E35162">
        <w:t>(</w:t>
      </w:r>
      <w:ins w:id="2378" w:author="Meg Walker" w:date="2026-01-20T18:16:00Z" w16du:dateUtc="2026-01-20T18:16:00Z">
        <w:r w:rsidR="00E35162" w:rsidRPr="00E35162">
          <w:fldChar w:fldCharType="begin"/>
        </w:r>
        <w:r w:rsidR="00E35162" w:rsidRPr="00E35162">
          <w:instrText>HYPERLINK  \l "ref_hainmueller_entropy_2012"</w:instrText>
        </w:r>
        <w:r w:rsidR="00E35162" w:rsidRPr="00E35162">
          <w:fldChar w:fldCharType="separate"/>
        </w:r>
        <w:r w:rsidR="0086783C" w:rsidRPr="00E35162">
          <w:rPr>
            <w:rPrChange w:id="2379" w:author="Meg Walker" w:date="2026-01-20T18:17:00Z" w16du:dateUtc="2026-01-20T18:17:00Z">
              <w:rPr>
                <w:rStyle w:val="Hyperlink"/>
                <w:rFonts w:cstheme="minorBidi"/>
              </w:rPr>
            </w:rPrChange>
          </w:rPr>
          <w:t>Hainmueller, 2012</w:t>
        </w:r>
        <w:r w:rsidR="00E35162" w:rsidRPr="00E35162">
          <w:fldChar w:fldCharType="end"/>
        </w:r>
      </w:ins>
      <w:r w:rsidR="0086783C" w:rsidRPr="00E35162">
        <w:t>),</w:t>
      </w:r>
      <w:r w:rsidR="0086783C">
        <w:t xml:space="preserve"> </w:t>
      </w:r>
      <w:r w:rsidR="0086783C">
        <w:lastRenderedPageBreak/>
        <w:t xml:space="preserve">a common method employed to generate balanced samples in the assessment of causal effects. Following the analytical strategy proposed by </w:t>
      </w:r>
      <w:ins w:id="2380" w:author="Meg Walker" w:date="2026-01-20T18:17:00Z" w16du:dateUtc="2026-01-20T18:17:00Z">
        <w:r w:rsidR="00E35162" w:rsidRPr="00E35162">
          <w:fldChar w:fldCharType="begin"/>
        </w:r>
        <w:r w:rsidR="00E35162" w:rsidRPr="00E35162">
          <w:instrText>HYPERLINK \l "ref-munoz_unexpected_2020" \h</w:instrText>
        </w:r>
        <w:r w:rsidR="00E35162" w:rsidRPr="00E35162">
          <w:fldChar w:fldCharType="separate"/>
        </w:r>
        <w:r w:rsidR="00E35162" w:rsidRPr="00681B11">
          <w:t>Muñoz</w:t>
        </w:r>
        <w:r w:rsidR="00E35162">
          <w:t xml:space="preserve"> et al.</w:t>
        </w:r>
        <w:r w:rsidR="00E35162" w:rsidRPr="00681B11">
          <w:t xml:space="preserve"> </w:t>
        </w:r>
        <w:r w:rsidR="00E35162">
          <w:t>(</w:t>
        </w:r>
        <w:r w:rsidR="00E35162" w:rsidRPr="00681B11">
          <w:t>2020</w:t>
        </w:r>
        <w:r w:rsidR="00E35162" w:rsidRPr="00E35162">
          <w:fldChar w:fldCharType="end"/>
        </w:r>
        <w:r w:rsidR="00E35162" w:rsidRPr="00E35162">
          <w:t>)</w:t>
        </w:r>
      </w:ins>
      <w:del w:id="2381" w:author="Meg Walker" w:date="2026-01-20T18:18:00Z" w16du:dateUtc="2026-01-20T18:18:00Z">
        <w:r w:rsidR="0086783C" w:rsidDel="00E35162">
          <w:delText>Munoz et al. (2020)</w:delText>
        </w:r>
      </w:del>
      <w:r w:rsidR="0086783C">
        <w:t>, we then created an ordinal regression model including a binary variable identifying the group interviewed before the campaign launch (control) and the one interviewed after the event (treatment). As we expect that participants who were interviewed in the next few days of the campaign launch were more exposed to the treatment compared to other participants, we also included in the model a variable denoting the temporal distance from the event (in number of days) as well as an interaction term between this variable and the treatment group.</w:t>
      </w:r>
      <w:r>
        <w:t xml:space="preserve"> We also removed from the analysis respondents who indicate that they do not watch, listen or read news about politics or current affairs (9%), as they were unlikely exposed to the campaign.</w:t>
      </w:r>
    </w:p>
    <w:p w14:paraId="2FCD10AE" w14:textId="374E786C" w:rsidR="00D91A43" w:rsidRPr="0086783C" w:rsidRDefault="00D9434A">
      <w:pPr>
        <w:pStyle w:val="ESRIBodyText"/>
        <w:pPrChange w:id="2382" w:author="Meg Walker" w:date="2026-01-13T12:29:00Z" w16du:dateUtc="2026-01-13T12:29:00Z">
          <w:pPr>
            <w:pStyle w:val="BodyText"/>
          </w:pPr>
        </w:pPrChange>
      </w:pPr>
      <w:del w:id="2383" w:author="Meg Walker" w:date="2026-01-20T17:09:00Z" w16du:dateUtc="2026-01-20T17:09:00Z">
        <w:r w:rsidRPr="00E35162" w:rsidDel="00914A45">
          <w:fldChar w:fldCharType="begin"/>
        </w:r>
        <w:r w:rsidRPr="00E35162" w:rsidDel="00914A45">
          <w:delInstrText>HYPERLINK \l "fig-dsp-model" \h</w:delInstrText>
        </w:r>
        <w:r w:rsidRPr="00E35162" w:rsidDel="00914A45">
          <w:fldChar w:fldCharType="separate"/>
        </w:r>
        <w:r w:rsidRPr="00E35162" w:rsidDel="00914A45">
          <w:rPr>
            <w:rPrChange w:id="2384" w:author="Meg Walker" w:date="2026-01-20T18:19:00Z" w16du:dateUtc="2026-01-20T18:19:00Z">
              <w:rPr>
                <w:rStyle w:val="Hyperlink"/>
              </w:rPr>
            </w:rPrChange>
          </w:rPr>
          <w:delText>Figure 4.7</w:delText>
        </w:r>
        <w:r w:rsidRPr="00E35162" w:rsidDel="00914A45">
          <w:fldChar w:fldCharType="end"/>
        </w:r>
      </w:del>
      <w:ins w:id="2385" w:author="Meg Walker" w:date="2026-01-20T17:09:00Z" w16du:dateUtc="2026-01-20T17:09:00Z">
        <w:r w:rsidR="00914A45" w:rsidRPr="00E35162">
          <w:fldChar w:fldCharType="begin"/>
        </w:r>
        <w:r w:rsidR="00914A45" w:rsidRPr="00E35162">
          <w:instrText>HYPERLINK \l "fig-dsp-model" \h</w:instrText>
        </w:r>
        <w:r w:rsidR="00914A45" w:rsidRPr="00E35162">
          <w:fldChar w:fldCharType="separate"/>
        </w:r>
        <w:r w:rsidR="00914A45" w:rsidRPr="00E35162">
          <w:rPr>
            <w:rPrChange w:id="2386" w:author="Meg Walker" w:date="2026-01-20T18:19:00Z" w16du:dateUtc="2026-01-20T18:19:00Z">
              <w:rPr>
                <w:rStyle w:val="Hyperlink"/>
              </w:rPr>
            </w:rPrChange>
          </w:rPr>
          <w:t>Figure 4.7</w:t>
        </w:r>
        <w:r w:rsidR="00914A45" w:rsidRPr="00E35162">
          <w:fldChar w:fldCharType="end"/>
        </w:r>
      </w:ins>
      <w:r w:rsidRPr="00E35162">
        <w:t xml:space="preserve"> presents</w:t>
      </w:r>
      <w:r>
        <w:t xml:space="preserve"> the estimates of the effect of being interviewed after the launch of the </w:t>
      </w:r>
      <w:del w:id="2387" w:author="Meg Walker" w:date="2026-01-20T18:20:00Z" w16du:dateUtc="2026-01-20T18:20:00Z">
        <w:r w:rsidDel="00E35162">
          <w:delText>DSP</w:delText>
        </w:r>
      </w:del>
      <w:ins w:id="2388" w:author="Meg Walker" w:date="2026-01-20T18:20:00Z" w16du:dateUtc="2026-01-20T18:20:00Z">
        <w:r w:rsidR="00E35162" w:rsidRPr="00E35162">
          <w:t>Department of Social Protection</w:t>
        </w:r>
      </w:ins>
      <w:r>
        <w:t xml:space="preserve"> campaign. No significant effects were found for the variables related to support for redistribution and the view </w:t>
      </w:r>
      <w:ins w:id="2389" w:author="Meg Walker" w:date="2026-01-20T18:20:00Z" w16du:dateUtc="2026-01-20T18:20:00Z">
        <w:r w:rsidR="00E35162">
          <w:br/>
        </w:r>
      </w:ins>
      <w:r>
        <w:t xml:space="preserve">that social benefits </w:t>
      </w:r>
      <w:r w:rsidR="0086783C">
        <w:t>make people lazy</w:t>
      </w:r>
      <w:r>
        <w:t xml:space="preserve">. However, the model detects a statistically significant </w:t>
      </w:r>
      <w:r w:rsidR="0086783C">
        <w:t xml:space="preserve">decrease </w:t>
      </w:r>
      <w:r>
        <w:t xml:space="preserve">on the level of agreement that social benefits </w:t>
      </w:r>
      <w:r w:rsidR="0086783C">
        <w:t>prevents poverty</w:t>
      </w:r>
      <w:r>
        <w:t xml:space="preserve"> among interviews conducted after the launch of the campaign </w:t>
      </w:r>
      <w:r w:rsidRPr="0086783C">
        <w:t>compared</w:t>
      </w:r>
      <w:r>
        <w:t xml:space="preserve"> to </w:t>
      </w:r>
      <w:ins w:id="2390" w:author="Meg Walker" w:date="2026-01-20T18:21:00Z" w16du:dateUtc="2026-01-20T18:21:00Z">
        <w:r w:rsidR="00E35162">
          <w:br/>
        </w:r>
      </w:ins>
      <w:r>
        <w:t>those interviewed</w:t>
      </w:r>
      <w:r w:rsidR="0086783C">
        <w:t>, using different time</w:t>
      </w:r>
      <w:ins w:id="2391" w:author="Meg Walker" w:date="2026-01-20T18:45:00Z" w16du:dateUtc="2026-01-20T18:45:00Z">
        <w:r w:rsidR="00E41282">
          <w:t xml:space="preserve"> </w:t>
        </w:r>
      </w:ins>
      <w:del w:id="2392" w:author="Meg Walker" w:date="2026-01-20T18:45:00Z" w16du:dateUtc="2026-01-20T18:45:00Z">
        <w:r w:rsidR="0086783C" w:rsidDel="00E41282">
          <w:delText>-</w:delText>
        </w:r>
      </w:del>
      <w:r w:rsidR="0086783C">
        <w:t>windows around the launch date.</w:t>
      </w:r>
      <w:del w:id="2393" w:author="Meg Walker" w:date="2026-01-13T12:29:00Z" w16du:dateUtc="2026-01-13T12:29:00Z">
        <w:r w:rsidDel="002F58F4">
          <w:delText>.</w:delText>
        </w:r>
      </w:del>
      <w:r w:rsidR="00D91A43">
        <w:t xml:space="preserve"> As </w:t>
      </w:r>
      <w:ins w:id="2394" w:author="Meg Walker" w:date="2026-01-20T18:21:00Z" w16du:dateUtc="2026-01-20T18:21:00Z">
        <w:r w:rsidR="00E35162">
          <w:br/>
        </w:r>
      </w:ins>
      <w:r w:rsidR="00D91A43">
        <w:t xml:space="preserve">an additional robustness check, we replicated the same analysis with a different date arbitrarily chosen as the median of the control group (25 February 2017) </w:t>
      </w:r>
      <w:ins w:id="2395" w:author="Meg Walker" w:date="2026-01-20T18:21:00Z" w16du:dateUtc="2026-01-20T18:21:00Z">
        <w:r w:rsidR="00E35162">
          <w:br/>
        </w:r>
      </w:ins>
      <w:r w:rsidR="00D91A43">
        <w:t xml:space="preserve">and no significant effects were found for any of these variables comparing the interviews conducted before and after this date. </w:t>
      </w:r>
    </w:p>
    <w:tbl>
      <w:tblPr>
        <w:tblW w:w="5000" w:type="pct"/>
        <w:tblLayout w:type="fixed"/>
        <w:tblLook w:val="0000" w:firstRow="0" w:lastRow="0" w:firstColumn="0" w:lastColumn="0" w:noHBand="0" w:noVBand="0"/>
      </w:tblPr>
      <w:tblGrid>
        <w:gridCol w:w="9026"/>
      </w:tblGrid>
      <w:tr w:rsidR="000E35CE" w14:paraId="51DD4D9A" w14:textId="77777777">
        <w:tc>
          <w:tcPr>
            <w:tcW w:w="7920" w:type="dxa"/>
          </w:tcPr>
          <w:p w14:paraId="51DD4D98" w14:textId="2DF831F6" w:rsidR="000E35CE" w:rsidRDefault="00D9434A">
            <w:pPr>
              <w:pStyle w:val="Figuretitle"/>
              <w:pPrChange w:id="2396" w:author="Meg Walker" w:date="2026-01-13T12:29:00Z" w16du:dateUtc="2026-01-13T12:29:00Z">
                <w:pPr>
                  <w:pStyle w:val="ImageCaption"/>
                  <w:spacing w:before="200"/>
                  <w:jc w:val="left"/>
                </w:pPr>
              </w:pPrChange>
            </w:pPr>
            <w:bookmarkStart w:id="2397" w:name="fig-dsp-model"/>
            <w:del w:id="2398" w:author="Meg Walker" w:date="2026-01-20T17:09:00Z" w16du:dateUtc="2026-01-20T17:09:00Z">
              <w:r w:rsidDel="00914A45">
                <w:lastRenderedPageBreak/>
                <w:delText>Figure </w:delText>
              </w:r>
            </w:del>
            <w:bookmarkStart w:id="2399" w:name="_Toc219829163"/>
            <w:bookmarkStart w:id="2400" w:name="_Toc219829325"/>
            <w:bookmarkStart w:id="2401" w:name="_Toc219829533"/>
            <w:ins w:id="2402" w:author="Meg Walker" w:date="2026-01-20T17:09:00Z" w16du:dateUtc="2026-01-20T17:09:00Z">
              <w:r w:rsidR="00914A45">
                <w:t xml:space="preserve">Figure </w:t>
              </w:r>
            </w:ins>
            <w:r>
              <w:t>4.7:</w:t>
            </w:r>
            <w:ins w:id="2403" w:author="Meg Walker" w:date="2026-01-20T17:09:00Z" w16du:dateUtc="2026-01-20T17:09:00Z">
              <w:r w:rsidR="00914A45">
                <w:t xml:space="preserve"> </w:t>
              </w:r>
              <w:r w:rsidR="00914A45">
                <w:tab/>
              </w:r>
            </w:ins>
            <w:del w:id="2404" w:author="Meg Walker" w:date="2026-01-20T17:09:00Z" w16du:dateUtc="2026-01-20T17:09:00Z">
              <w:r w:rsidDel="00914A45">
                <w:delText xml:space="preserve"> </w:delText>
              </w:r>
            </w:del>
            <w:r w:rsidR="0086783C">
              <w:t xml:space="preserve">Ordinal </w:t>
            </w:r>
            <w:r>
              <w:t>regression estimates for period of interview, Ireland, 2016</w:t>
            </w:r>
            <w:del w:id="2405" w:author="Meg Walker" w:date="2026-01-13T12:29:00Z" w16du:dateUtc="2026-01-13T12:29:00Z">
              <w:r w:rsidDel="002F58F4">
                <w:delText>-</w:delText>
              </w:r>
            </w:del>
            <w:ins w:id="2406" w:author="Meg Walker" w:date="2026-01-13T12:29:00Z" w16du:dateUtc="2026-01-13T12:29:00Z">
              <w:r w:rsidR="002F58F4">
                <w:t>–</w:t>
              </w:r>
            </w:ins>
            <w:r>
              <w:t>2017</w:t>
            </w:r>
            <w:bookmarkEnd w:id="2399"/>
            <w:bookmarkEnd w:id="2400"/>
            <w:bookmarkEnd w:id="2401"/>
          </w:p>
          <w:p w14:paraId="3AB1FBF8" w14:textId="68AEA50E" w:rsidR="000E35CE" w:rsidRPr="0086783C" w:rsidRDefault="00DB6643" w:rsidP="00DB6643">
            <w:pPr>
              <w:ind w:left="1173"/>
              <w:pPrChange w:id="2407" w:author="Daniel Capistrano" w:date="2026-01-25T17:27:00Z" w16du:dateUtc="2026-01-25T17:27:00Z">
                <w:pPr>
                  <w:jc w:val="center"/>
                </w:pPr>
              </w:pPrChange>
            </w:pPr>
            <w:ins w:id="2408" w:author="Daniel Capistrano" w:date="2026-01-25T17:27:00Z" w16du:dateUtc="2026-01-25T17:27:00Z">
              <w:r>
                <w:rPr>
                  <w:noProof/>
                </w:rPr>
                <w:drawing>
                  <wp:inline distT="0" distB="0" distL="0" distR="0" wp14:anchorId="0EFF093E" wp14:editId="48464222">
                    <wp:extent cx="4625068" cy="4204607"/>
                    <wp:effectExtent l="0" t="0" r="0" b="0"/>
                    <wp:docPr id="1299025451"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25451" name="Graphic 1299025451"/>
                            <pic:cNvPicPr/>
                          </pic:nvPicPr>
                          <pic:blipFill>
                            <a:blip r:embed="rId76">
                              <a:extLst>
                                <a:ext uri="{96DAC541-7B7A-43D3-8B79-37D633B846F1}">
                                  <asvg:svgBlip xmlns:asvg="http://schemas.microsoft.com/office/drawing/2016/SVG/main" r:embed="rId77"/>
                                </a:ext>
                              </a:extLst>
                            </a:blip>
                            <a:stretch>
                              <a:fillRect/>
                            </a:stretch>
                          </pic:blipFill>
                          <pic:spPr>
                            <a:xfrm>
                              <a:off x="0" y="0"/>
                              <a:ext cx="4666466" cy="4242242"/>
                            </a:xfrm>
                            <a:prstGeom prst="rect">
                              <a:avLst/>
                            </a:prstGeom>
                          </pic:spPr>
                        </pic:pic>
                      </a:graphicData>
                    </a:graphic>
                  </wp:inline>
                </w:drawing>
              </w:r>
            </w:ins>
            <w:del w:id="2409" w:author="Daniel Capistrano" w:date="2026-01-25T17:21:00Z" w16du:dateUtc="2026-01-25T17:21:00Z">
              <w:r w:rsidR="0086783C" w:rsidDel="004D0FA6">
                <w:rPr>
                  <w:noProof/>
                </w:rPr>
                <w:drawing>
                  <wp:inline distT="0" distB="0" distL="0" distR="0" wp14:anchorId="03EC0933" wp14:editId="079F077A">
                    <wp:extent cx="5029210" cy="5029210"/>
                    <wp:effectExtent l="0" t="0" r="0" b="0"/>
                    <wp:docPr id="1636848826" name="Picture 3" descr="A graph of 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48826" name="Picture 3" descr="A graph of a graph with numbers and a line&#10;&#10;AI-generated content may be incorrec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29210" cy="5029210"/>
                            </a:xfrm>
                            <a:prstGeom prst="rect">
                              <a:avLst/>
                            </a:prstGeom>
                          </pic:spPr>
                        </pic:pic>
                      </a:graphicData>
                    </a:graphic>
                  </wp:inline>
                </w:drawing>
              </w:r>
            </w:del>
          </w:p>
          <w:p w14:paraId="0BD31993" w14:textId="77777777" w:rsidR="002F58F4" w:rsidRPr="00024E75" w:rsidRDefault="00F92EEA" w:rsidP="002F58F4">
            <w:pPr>
              <w:keepNext/>
              <w:spacing w:after="0" w:line="240" w:lineRule="auto"/>
              <w:rPr>
                <w:ins w:id="2410" w:author="Meg Walker" w:date="2026-01-13T12:30:00Z" w16du:dateUtc="2026-01-13T12:30:00Z"/>
                <w:i/>
                <w:sz w:val="20"/>
                <w:szCs w:val="20"/>
              </w:rPr>
            </w:pPr>
            <w:ins w:id="2411" w:author="Meg Walker" w:date="2026-01-07T15:07:00Z" w16du:dateUtc="2026-01-07T15:07:00Z">
              <w:r>
                <w:rPr>
                  <w:noProof/>
                </w:rPr>
                <w:pict w14:anchorId="4B2E0E33">
                  <v:rect id="_x0000_i1028" alt="" style="width:451.3pt;height:1pt;mso-width-percent:0;mso-height-percent:0;mso-width-percent:0;mso-height-percent:0" o:hralign="center" o:hrstd="t" o:hrnoshade="t" o:hr="t" fillcolor="#bfbfbf [2412]" stroked="f"/>
                </w:pict>
              </w:r>
            </w:ins>
          </w:p>
          <w:p w14:paraId="51DD4D99" w14:textId="2DB995C0" w:rsidR="006A0FEE" w:rsidRDefault="002F58F4" w:rsidP="002F58F4">
            <w:pPr>
              <w:pStyle w:val="RSSourceandnotes"/>
            </w:pPr>
            <w:ins w:id="2412" w:author="Meg Walker" w:date="2026-01-13T12:30:00Z" w16du:dateUtc="2026-01-13T12:30:00Z">
              <w:r>
                <w:t xml:space="preserve">Source: </w:t>
              </w:r>
              <w:r>
                <w:tab/>
                <w:t xml:space="preserve">Authors’ </w:t>
              </w:r>
            </w:ins>
            <w:del w:id="2413" w:author="Meg Walker" w:date="2026-01-13T12:31:00Z" w16du:dateUtc="2026-01-13T12:31:00Z">
              <w:r w:rsidR="006A0FEE" w:rsidDel="002F58F4">
                <w:delText xml:space="preserve">Source: Authors’ </w:delText>
              </w:r>
            </w:del>
            <w:r w:rsidR="006A0FEE">
              <w:t>own analysis of the European Social Survey Round 8</w:t>
            </w:r>
            <w:ins w:id="2414" w:author="Meg Walker" w:date="2026-01-20T18:22:00Z" w16du:dateUtc="2026-01-20T18:22:00Z">
              <w:r w:rsidR="00E35162">
                <w:t>.</w:t>
              </w:r>
            </w:ins>
          </w:p>
        </w:tc>
        <w:bookmarkEnd w:id="2397"/>
      </w:tr>
    </w:tbl>
    <w:p w14:paraId="51DD4D9B" w14:textId="5D95EB27" w:rsidR="000E35CE" w:rsidRDefault="00D9434A">
      <w:pPr>
        <w:pStyle w:val="ESRI111"/>
        <w:pPrChange w:id="2415" w:author="Meg Walker" w:date="2026-01-13T12:31:00Z" w16du:dateUtc="2026-01-13T12:31:00Z">
          <w:pPr>
            <w:pStyle w:val="Heading3"/>
          </w:pPr>
        </w:pPrChange>
      </w:pPr>
      <w:bookmarkStart w:id="2416" w:name="_Toc211497188"/>
      <w:bookmarkStart w:id="2417" w:name="budget-announcement"/>
      <w:bookmarkEnd w:id="2306"/>
      <w:r>
        <w:t xml:space="preserve">4.2.2 </w:t>
      </w:r>
      <w:ins w:id="2418" w:author="Meg Walker" w:date="2026-01-13T12:31:00Z" w16du:dateUtc="2026-01-13T12:31:00Z">
        <w:r w:rsidR="002F58F4">
          <w:tab/>
        </w:r>
      </w:ins>
      <w:r>
        <w:t>Budget announcement</w:t>
      </w:r>
      <w:bookmarkEnd w:id="2416"/>
    </w:p>
    <w:p w14:paraId="51DD4D9C" w14:textId="70A0E663" w:rsidR="000E35CE" w:rsidRDefault="00D9434A">
      <w:pPr>
        <w:pStyle w:val="ESRIBodyText"/>
        <w:pPrChange w:id="2419" w:author="Meg Walker" w:date="2026-01-13T12:31:00Z" w16du:dateUtc="2026-01-13T12:31:00Z">
          <w:pPr>
            <w:pStyle w:val="FirstParagraph"/>
          </w:pPr>
        </w:pPrChange>
      </w:pPr>
      <w:r>
        <w:t xml:space="preserve">Another relevant event for welfare attitudes and support for redistribution is the annual budget announcement for the following year. This cannot be considered </w:t>
      </w:r>
      <w:ins w:id="2420" w:author="Meg Walker" w:date="2026-01-20T18:23:00Z" w16du:dateUtc="2026-01-20T18:23:00Z">
        <w:r w:rsidR="00E35162">
          <w:br/>
        </w:r>
      </w:ins>
      <w:r>
        <w:t xml:space="preserve">an unexpected event as the government provides prior indication of when it will </w:t>
      </w:r>
      <w:ins w:id="2421" w:author="Meg Walker" w:date="2026-01-20T18:23:00Z" w16du:dateUtc="2026-01-20T18:23:00Z">
        <w:r w:rsidR="00E35162">
          <w:br/>
        </w:r>
      </w:ins>
      <w:r>
        <w:t xml:space="preserve">be announced. Therefore, some participants might be expecting such </w:t>
      </w:r>
      <w:ins w:id="2422" w:author="Meg Walker" w:date="2026-01-20T18:22:00Z" w16du:dateUtc="2026-01-20T18:22:00Z">
        <w:r w:rsidR="00E35162">
          <w:t xml:space="preserve">an </w:t>
        </w:r>
      </w:ins>
      <w:r>
        <w:t xml:space="preserve">event </w:t>
      </w:r>
      <w:ins w:id="2423" w:author="Meg Walker" w:date="2026-01-20T18:23:00Z" w16du:dateUtc="2026-01-20T18:23:00Z">
        <w:r w:rsidR="00E35162">
          <w:br/>
        </w:r>
      </w:ins>
      <w:r>
        <w:t xml:space="preserve">and cannot be considered </w:t>
      </w:r>
      <w:del w:id="2424" w:author="Meg Walker" w:date="2026-01-20T18:23:00Z" w16du:dateUtc="2026-01-20T18:23:00Z">
        <w:r w:rsidDel="00E35162">
          <w:delText xml:space="preserve">an </w:delText>
        </w:r>
      </w:del>
      <w:r>
        <w:t xml:space="preserve">analogous to a control group in a quasi-experiment. Nevertheless, we hypothesise that the media coverage after the announcement may increase the salience of welfare policies and positively impact respondents’ support for redistribution. It is noteworthy that those who reported that they </w:t>
      </w:r>
      <w:ins w:id="2425" w:author="Meg Walker" w:date="2026-01-20T18:24:00Z" w16du:dateUtc="2026-01-20T18:24:00Z">
        <w:r w:rsidR="005F2E60">
          <w:br/>
        </w:r>
      </w:ins>
      <w:r>
        <w:t>did not consume any media in a typical day were excluded from the analysis (between 3% and 10% depending on the round).</w:t>
      </w:r>
    </w:p>
    <w:p w14:paraId="6133B6B4" w14:textId="77777777" w:rsidR="005F2E60" w:rsidRDefault="005F2E60">
      <w:pPr>
        <w:pStyle w:val="ESRIBodyText"/>
        <w:rPr>
          <w:ins w:id="2426" w:author="Meg Walker" w:date="2026-01-20T18:25:00Z" w16du:dateUtc="2026-01-20T18:25:00Z"/>
        </w:rPr>
      </w:pPr>
    </w:p>
    <w:p w14:paraId="51DD4D9D" w14:textId="71EE6208" w:rsidR="000E35CE" w:rsidRDefault="00D9434A">
      <w:pPr>
        <w:pStyle w:val="ESRIBodyText"/>
        <w:rPr>
          <w:ins w:id="2427" w:author="Meg Walker" w:date="2026-01-20T18:24:00Z" w16du:dateUtc="2026-01-20T18:24:00Z"/>
        </w:rPr>
      </w:pPr>
      <w:r>
        <w:t xml:space="preserve">The announcement dates in Ireland coincided with the European Social Survey fieldwork in six different years: 2006, 2009, 2011, 2012, 2014, and 2023. </w:t>
      </w:r>
      <w:del w:id="2428" w:author="Meg Walker" w:date="2026-01-20T17:09:00Z" w16du:dateUtc="2026-01-20T17:09:00Z">
        <w:r w:rsidRPr="005F2E60" w:rsidDel="00914A45">
          <w:delText xml:space="preserve">The </w:delText>
        </w:r>
        <w:r w:rsidRPr="005F2E60" w:rsidDel="00914A45">
          <w:fldChar w:fldCharType="begin"/>
        </w:r>
        <w:r w:rsidRPr="005F2E60" w:rsidDel="00914A45">
          <w:delInstrText>HYPERLINK \l "fig-budget-mean" \h</w:delInstrText>
        </w:r>
        <w:r w:rsidRPr="005F2E60" w:rsidDel="00914A45">
          <w:fldChar w:fldCharType="separate"/>
        </w:r>
        <w:r w:rsidRPr="005F2E60" w:rsidDel="00914A45">
          <w:rPr>
            <w:rPrChange w:id="2429" w:author="Meg Walker" w:date="2026-01-20T18:24:00Z" w16du:dateUtc="2026-01-20T18:24:00Z">
              <w:rPr>
                <w:rStyle w:val="Hyperlink"/>
              </w:rPr>
            </w:rPrChange>
          </w:rPr>
          <w:delText>Figure 4.8</w:delText>
        </w:r>
        <w:r w:rsidRPr="005F2E60" w:rsidDel="00914A45">
          <w:fldChar w:fldCharType="end"/>
        </w:r>
      </w:del>
      <w:ins w:id="2430" w:author="Meg Walker" w:date="2026-01-20T17:09:00Z" w16du:dateUtc="2026-01-20T17:09:00Z">
        <w:r w:rsidR="00914A45" w:rsidRPr="005F2E60">
          <w:fldChar w:fldCharType="begin"/>
        </w:r>
        <w:r w:rsidR="00914A45" w:rsidRPr="005F2E60">
          <w:instrText>HYPERLINK \l "fig-budget-mean" \h</w:instrText>
        </w:r>
        <w:r w:rsidR="00914A45" w:rsidRPr="005F2E60">
          <w:fldChar w:fldCharType="separate"/>
        </w:r>
        <w:r w:rsidR="00914A45" w:rsidRPr="005F2E60">
          <w:rPr>
            <w:rPrChange w:id="2431" w:author="Meg Walker" w:date="2026-01-20T18:24:00Z" w16du:dateUtc="2026-01-20T18:24:00Z">
              <w:rPr>
                <w:rStyle w:val="Hyperlink"/>
              </w:rPr>
            </w:rPrChange>
          </w:rPr>
          <w:t>Figure 4.8</w:t>
        </w:r>
        <w:r w:rsidR="00914A45" w:rsidRPr="005F2E60">
          <w:fldChar w:fldCharType="end"/>
        </w:r>
      </w:ins>
      <w:r>
        <w:t xml:space="preserve"> shows the </w:t>
      </w:r>
      <w:ins w:id="2432" w:author="Meg Walker" w:date="2026-01-13T12:44:00Z" w16du:dateUtc="2026-01-13T12:44:00Z">
        <w:r w:rsidR="00A97FD2">
          <w:t>seven</w:t>
        </w:r>
      </w:ins>
      <w:del w:id="2433" w:author="Meg Walker" w:date="2026-01-13T12:44:00Z" w16du:dateUtc="2026-01-13T12:44:00Z">
        <w:r w:rsidDel="00A97FD2">
          <w:delText>7</w:delText>
        </w:r>
      </w:del>
      <w:r>
        <w:t xml:space="preserve">-day exponential moving average for the agreement with the statement that the government should reduce differences in income. The analyses </w:t>
      </w:r>
      <w:r>
        <w:lastRenderedPageBreak/>
        <w:t>use the same 60-day time window around the announcement of the budget.</w:t>
      </w:r>
    </w:p>
    <w:p w14:paraId="5505068F" w14:textId="77777777" w:rsidR="005F2E60" w:rsidRDefault="005F2E60">
      <w:pPr>
        <w:pStyle w:val="ESRIBodyText"/>
        <w:spacing w:after="0"/>
        <w:pPrChange w:id="2434" w:author="Meg Walker" w:date="2026-01-20T18:24:00Z" w16du:dateUtc="2026-01-20T18:24:00Z">
          <w:pPr>
            <w:pStyle w:val="BodyText"/>
          </w:pPr>
        </w:pPrChange>
      </w:pPr>
    </w:p>
    <w:tbl>
      <w:tblPr>
        <w:tblW w:w="5000" w:type="pct"/>
        <w:tblLayout w:type="fixed"/>
        <w:tblLook w:val="0000" w:firstRow="0" w:lastRow="0" w:firstColumn="0" w:lastColumn="0" w:noHBand="0" w:noVBand="0"/>
      </w:tblPr>
      <w:tblGrid>
        <w:gridCol w:w="9026"/>
      </w:tblGrid>
      <w:tr w:rsidR="000E35CE" w14:paraId="51DD4DA0" w14:textId="77777777">
        <w:tc>
          <w:tcPr>
            <w:tcW w:w="7920" w:type="dxa"/>
          </w:tcPr>
          <w:p w14:paraId="51DD4D9E" w14:textId="16641FCB" w:rsidR="000E35CE" w:rsidRDefault="00D9434A">
            <w:pPr>
              <w:pStyle w:val="Figuretitle"/>
              <w:pPrChange w:id="2435" w:author="Meg Walker" w:date="2026-01-13T12:31:00Z" w16du:dateUtc="2026-01-13T12:31:00Z">
                <w:pPr>
                  <w:pStyle w:val="ImageCaption"/>
                  <w:spacing w:before="200"/>
                  <w:jc w:val="left"/>
                </w:pPr>
              </w:pPrChange>
            </w:pPr>
            <w:bookmarkStart w:id="2436" w:name="fig-budget-mean"/>
            <w:del w:id="2437" w:author="Meg Walker" w:date="2026-01-20T17:09:00Z" w16du:dateUtc="2026-01-20T17:09:00Z">
              <w:r w:rsidDel="00914A45">
                <w:delText>Figure </w:delText>
              </w:r>
            </w:del>
            <w:bookmarkStart w:id="2438" w:name="_Toc219829164"/>
            <w:bookmarkStart w:id="2439" w:name="_Toc219829326"/>
            <w:bookmarkStart w:id="2440" w:name="_Toc219829534"/>
            <w:ins w:id="2441" w:author="Meg Walker" w:date="2026-01-20T17:09:00Z" w16du:dateUtc="2026-01-20T17:09:00Z">
              <w:r w:rsidR="00914A45">
                <w:t xml:space="preserve">Figure </w:t>
              </w:r>
            </w:ins>
            <w:r>
              <w:t xml:space="preserve">4.8: </w:t>
            </w:r>
            <w:ins w:id="2442" w:author="Meg Walker" w:date="2026-01-20T17:09:00Z" w16du:dateUtc="2026-01-20T17:09:00Z">
              <w:r w:rsidR="00914A45">
                <w:tab/>
              </w:r>
            </w:ins>
            <w:ins w:id="2443" w:author="Meg Walker" w:date="2026-01-13T12:44:00Z" w16du:dateUtc="2026-01-13T12:44:00Z">
              <w:r w:rsidR="00A97FD2">
                <w:t>Seven</w:t>
              </w:r>
            </w:ins>
            <w:del w:id="2444" w:author="Meg Walker" w:date="2026-01-13T12:44:00Z" w16du:dateUtc="2026-01-13T12:44:00Z">
              <w:r w:rsidDel="00A97FD2">
                <w:delText>7</w:delText>
              </w:r>
            </w:del>
            <w:r>
              <w:t>-day moving average for support for redistribution within the 30-day period of the public budget announcement, Ireland</w:t>
            </w:r>
            <w:bookmarkEnd w:id="2438"/>
            <w:bookmarkEnd w:id="2439"/>
            <w:bookmarkEnd w:id="2440"/>
          </w:p>
          <w:p w14:paraId="5CE645B3" w14:textId="461D9EC2" w:rsidR="000E35CE" w:rsidRDefault="00DB6643" w:rsidP="00DB6643">
            <w:pPr>
              <w:spacing w:after="0"/>
              <w:ind w:left="1418"/>
              <w:pPrChange w:id="2445" w:author="Daniel Capistrano" w:date="2026-01-25T17:28:00Z" w16du:dateUtc="2026-01-25T17:28:00Z">
                <w:pPr>
                  <w:jc w:val="center"/>
                </w:pPr>
              </w:pPrChange>
            </w:pPr>
            <w:ins w:id="2446" w:author="Daniel Capistrano" w:date="2026-01-25T17:28:00Z" w16du:dateUtc="2026-01-25T17:28:00Z">
              <w:r>
                <w:rPr>
                  <w:noProof/>
                </w:rPr>
                <w:drawing>
                  <wp:inline distT="0" distB="0" distL="0" distR="0" wp14:anchorId="79605562" wp14:editId="3FA75081">
                    <wp:extent cx="4212772" cy="4212772"/>
                    <wp:effectExtent l="0" t="0" r="3810" b="3810"/>
                    <wp:docPr id="355126405"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26405" name="Graphic 355126405"/>
                            <pic:cNvPicPr/>
                          </pic:nvPicPr>
                          <pic:blipFill>
                            <a:blip r:embed="rId79">
                              <a:extLst>
                                <a:ext uri="{96DAC541-7B7A-43D3-8B79-37D633B846F1}">
                                  <asvg:svgBlip xmlns:asvg="http://schemas.microsoft.com/office/drawing/2016/SVG/main" r:embed="rId80"/>
                                </a:ext>
                              </a:extLst>
                            </a:blip>
                            <a:stretch>
                              <a:fillRect/>
                            </a:stretch>
                          </pic:blipFill>
                          <pic:spPr>
                            <a:xfrm>
                              <a:off x="0" y="0"/>
                              <a:ext cx="4219055" cy="4219055"/>
                            </a:xfrm>
                            <a:prstGeom prst="rect">
                              <a:avLst/>
                            </a:prstGeom>
                          </pic:spPr>
                        </pic:pic>
                      </a:graphicData>
                    </a:graphic>
                  </wp:inline>
                </w:drawing>
              </w:r>
            </w:ins>
            <w:del w:id="2447" w:author="Daniel Capistrano" w:date="2026-01-25T17:27:00Z" w16du:dateUtc="2026-01-25T17:27:00Z">
              <w:r w:rsidR="00D9434A" w:rsidDel="00DB6643">
                <w:rPr>
                  <w:noProof/>
                </w:rPr>
                <w:drawing>
                  <wp:inline distT="0" distB="0" distL="0" distR="0" wp14:anchorId="51DD4E18" wp14:editId="17D966AB">
                    <wp:extent cx="4009390" cy="4009390"/>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125" name="Picture" descr="img/fig_budget_mean.png"/>
                            <pic:cNvPicPr>
                              <a:picLocks noChangeAspect="1" noChangeArrowheads="1"/>
                            </pic:cNvPicPr>
                          </pic:nvPicPr>
                          <pic:blipFill>
                            <a:blip r:embed="rId81"/>
                            <a:stretch>
                              <a:fillRect/>
                            </a:stretch>
                          </pic:blipFill>
                          <pic:spPr bwMode="auto">
                            <a:xfrm>
                              <a:off x="0" y="0"/>
                              <a:ext cx="4009390" cy="4009390"/>
                            </a:xfrm>
                            <a:prstGeom prst="rect">
                              <a:avLst/>
                            </a:prstGeom>
                            <a:noFill/>
                            <a:ln w="9525">
                              <a:noFill/>
                              <a:headEnd/>
                              <a:tailEnd/>
                            </a:ln>
                          </pic:spPr>
                        </pic:pic>
                      </a:graphicData>
                    </a:graphic>
                  </wp:inline>
                </w:drawing>
              </w:r>
            </w:del>
          </w:p>
          <w:p w14:paraId="42DE88BC" w14:textId="77777777" w:rsidR="002F58F4" w:rsidRPr="00024E75" w:rsidRDefault="00F92EEA" w:rsidP="002F58F4">
            <w:pPr>
              <w:keepNext/>
              <w:spacing w:after="0" w:line="240" w:lineRule="auto"/>
              <w:rPr>
                <w:ins w:id="2448" w:author="Meg Walker" w:date="2026-01-13T12:31:00Z" w16du:dateUtc="2026-01-13T12:31:00Z"/>
                <w:i/>
                <w:sz w:val="20"/>
                <w:szCs w:val="20"/>
              </w:rPr>
            </w:pPr>
            <w:ins w:id="2449" w:author="Meg Walker" w:date="2026-01-07T15:07:00Z" w16du:dateUtc="2026-01-07T15:07:00Z">
              <w:r>
                <w:rPr>
                  <w:noProof/>
                </w:rPr>
                <w:pict w14:anchorId="54AE34E8">
                  <v:rect id="_x0000_i1027" alt="" style="width:451.3pt;height:1pt;mso-width-percent:0;mso-height-percent:0;mso-width-percent:0;mso-height-percent:0" o:hralign="center" o:hrstd="t" o:hrnoshade="t" o:hr="t" fillcolor="#bfbfbf [2412]" stroked="f"/>
                </w:pict>
              </w:r>
            </w:ins>
          </w:p>
          <w:p w14:paraId="51DD4D9F" w14:textId="655090F6" w:rsidR="006A0FEE" w:rsidRPr="006A0FEE" w:rsidRDefault="002F58F4">
            <w:pPr>
              <w:pStyle w:val="RSSourceandnotes"/>
              <w:ind w:left="737" w:hanging="737"/>
              <w:pPrChange w:id="2450" w:author="Meg Walker" w:date="2026-01-20T18:28:00Z" w16du:dateUtc="2026-01-20T18:28:00Z">
                <w:pPr>
                  <w:pStyle w:val="RSSourceandnotes"/>
                </w:pPr>
              </w:pPrChange>
            </w:pPr>
            <w:ins w:id="2451" w:author="Meg Walker" w:date="2026-01-13T12:31:00Z" w16du:dateUtc="2026-01-13T12:31:00Z">
              <w:r>
                <w:t xml:space="preserve">Source: </w:t>
              </w:r>
              <w:r>
                <w:tab/>
                <w:t xml:space="preserve">Authors’ </w:t>
              </w:r>
            </w:ins>
            <w:del w:id="2452" w:author="Meg Walker" w:date="2026-01-13T12:31:00Z" w16du:dateUtc="2026-01-13T12:31:00Z">
              <w:r w:rsidR="006A0FEE" w:rsidDel="002F58F4">
                <w:delText xml:space="preserve">Source: Authors’ </w:delText>
              </w:r>
            </w:del>
            <w:r w:rsidR="006A0FEE">
              <w:t>own analysis of the European Social Survey</w:t>
            </w:r>
            <w:ins w:id="2453" w:author="Meg Walker" w:date="2026-01-20T18:25:00Z" w16du:dateUtc="2026-01-20T18:25:00Z">
              <w:r w:rsidR="005F2E60">
                <w:t>.</w:t>
              </w:r>
            </w:ins>
            <w:del w:id="2454" w:author="Meg Walker" w:date="2026-01-20T18:25:00Z" w16du:dateUtc="2026-01-20T18:25:00Z">
              <w:r w:rsidR="006A0FEE" w:rsidDel="005F2E60">
                <w:delText xml:space="preserve"> </w:delText>
              </w:r>
            </w:del>
          </w:p>
        </w:tc>
        <w:bookmarkEnd w:id="2436"/>
      </w:tr>
    </w:tbl>
    <w:p w14:paraId="353DE626" w14:textId="77777777" w:rsidR="005F2E60" w:rsidRDefault="005F2E60" w:rsidP="005F2E60">
      <w:pPr>
        <w:pStyle w:val="ESRIBodyText"/>
        <w:spacing w:after="0"/>
        <w:rPr>
          <w:ins w:id="2455" w:author="Meg Walker" w:date="2026-01-20T18:28:00Z" w16du:dateUtc="2026-01-20T18:28:00Z"/>
        </w:rPr>
      </w:pPr>
    </w:p>
    <w:p w14:paraId="51DD4DA1" w14:textId="0FB94049" w:rsidR="000E35CE" w:rsidRPr="002F58F4" w:rsidRDefault="00D9434A">
      <w:pPr>
        <w:pStyle w:val="ESRIBodyText"/>
        <w:pPrChange w:id="2456" w:author="Meg Walker" w:date="2026-01-20T18:27:00Z" w16du:dateUtc="2026-01-20T18:27:00Z">
          <w:pPr>
            <w:pStyle w:val="BodyText"/>
          </w:pPr>
        </w:pPrChange>
      </w:pPr>
      <w:r w:rsidRPr="002F58F4">
        <w:t xml:space="preserve">To test the impact of the budget announcement, we adopted a similar approach </w:t>
      </w:r>
      <w:ins w:id="2457" w:author="Meg Walker" w:date="2026-01-20T18:29:00Z" w16du:dateUtc="2026-01-20T18:29:00Z">
        <w:r w:rsidR="005F2E60">
          <w:br/>
        </w:r>
      </w:ins>
      <w:r w:rsidRPr="002F58F4">
        <w:t xml:space="preserve">to the one discussed in the previous section. The model includes the same </w:t>
      </w:r>
      <w:ins w:id="2458" w:author="Meg Walker" w:date="2026-01-20T18:29:00Z" w16du:dateUtc="2026-01-20T18:29:00Z">
        <w:r w:rsidR="005F2E60">
          <w:br/>
        </w:r>
      </w:ins>
      <w:r w:rsidR="00D91A43" w:rsidRPr="002F58F4">
        <w:t>re-weighting procedure to</w:t>
      </w:r>
      <w:r w:rsidRPr="002F58F4">
        <w:t xml:space="preserve"> control for systematic differences in the sample composition of those interviewed before and after the announcement. </w:t>
      </w:r>
    </w:p>
    <w:p w14:paraId="51DD4DA2" w14:textId="4EBDADF2" w:rsidR="000E35CE" w:rsidRPr="002F58F4" w:rsidRDefault="00D9434A">
      <w:pPr>
        <w:pStyle w:val="ESRIBodyText"/>
        <w:pPrChange w:id="2459" w:author="Meg Walker" w:date="2026-01-13T12:32:00Z" w16du:dateUtc="2026-01-13T12:32:00Z">
          <w:pPr>
            <w:pStyle w:val="BodyText"/>
          </w:pPr>
        </w:pPrChange>
      </w:pPr>
      <w:r w:rsidRPr="002F58F4">
        <w:t xml:space="preserve">As shown </w:t>
      </w:r>
      <w:r w:rsidRPr="005F2E60">
        <w:t xml:space="preserve">in </w:t>
      </w:r>
      <w:del w:id="2460" w:author="Meg Walker" w:date="2026-01-20T17:10:00Z" w16du:dateUtc="2026-01-20T17:10:00Z">
        <w:r w:rsidRPr="005F2E60" w:rsidDel="00914A45">
          <w:fldChar w:fldCharType="begin"/>
        </w:r>
        <w:r w:rsidRPr="005F2E60" w:rsidDel="00914A45">
          <w:delInstrText>HYPERLINK \l "fig-budget-model" \h</w:delInstrText>
        </w:r>
        <w:r w:rsidRPr="005F2E60" w:rsidDel="00914A45">
          <w:fldChar w:fldCharType="separate"/>
        </w:r>
        <w:r w:rsidRPr="005F2E60" w:rsidDel="00914A45">
          <w:rPr>
            <w:rPrChange w:id="2461" w:author="Meg Walker" w:date="2026-01-20T18:29:00Z" w16du:dateUtc="2026-01-20T18:29:00Z">
              <w:rPr>
                <w:rStyle w:val="Hyperlink"/>
                <w:rFonts w:cstheme="minorBidi"/>
                <w:color w:val="auto"/>
              </w:rPr>
            </w:rPrChange>
          </w:rPr>
          <w:delText>Figure 4.9</w:delText>
        </w:r>
        <w:r w:rsidRPr="005F2E60" w:rsidDel="00914A45">
          <w:fldChar w:fldCharType="end"/>
        </w:r>
      </w:del>
      <w:ins w:id="2462" w:author="Meg Walker" w:date="2026-01-20T17:10:00Z" w16du:dateUtc="2026-01-20T17:10:00Z">
        <w:r w:rsidR="00914A45" w:rsidRPr="005F2E60">
          <w:fldChar w:fldCharType="begin"/>
        </w:r>
        <w:r w:rsidR="00914A45" w:rsidRPr="005F2E60">
          <w:instrText>HYPERLINK \l "fig-budget-model" \h</w:instrText>
        </w:r>
        <w:r w:rsidR="00914A45" w:rsidRPr="005F2E60">
          <w:fldChar w:fldCharType="separate"/>
        </w:r>
        <w:r w:rsidR="00914A45" w:rsidRPr="005F2E60">
          <w:rPr>
            <w:rPrChange w:id="2463" w:author="Meg Walker" w:date="2026-01-20T18:29:00Z" w16du:dateUtc="2026-01-20T18:29:00Z">
              <w:rPr>
                <w:rStyle w:val="Hyperlink"/>
                <w:rFonts w:cstheme="minorBidi"/>
                <w:color w:val="auto"/>
              </w:rPr>
            </w:rPrChange>
          </w:rPr>
          <w:t>Figure 4.9</w:t>
        </w:r>
        <w:r w:rsidR="00914A45" w:rsidRPr="005F2E60">
          <w:fldChar w:fldCharType="end"/>
        </w:r>
      </w:ins>
      <w:r w:rsidRPr="005F2E60">
        <w:t>, when</w:t>
      </w:r>
      <w:r w:rsidRPr="002F58F4">
        <w:t xml:space="preserve"> we look at subsets of the sample in varied </w:t>
      </w:r>
      <w:ins w:id="2464" w:author="Meg Walker" w:date="2026-01-20T18:29:00Z" w16du:dateUtc="2026-01-20T18:29:00Z">
        <w:r w:rsidR="005F2E60">
          <w:br/>
        </w:r>
      </w:ins>
      <w:del w:id="2465" w:author="Meg Walker" w:date="2026-01-20T18:30:00Z" w16du:dateUtc="2026-01-20T18:30:00Z">
        <w:r w:rsidRPr="002F58F4" w:rsidDel="005F2E60">
          <w:delText xml:space="preserve">time </w:delText>
        </w:r>
      </w:del>
      <w:ins w:id="2466" w:author="Meg Walker" w:date="2026-01-20T18:30:00Z" w16du:dateUtc="2026-01-20T18:30:00Z">
        <w:r w:rsidR="005F2E60" w:rsidRPr="002F58F4">
          <w:t>time</w:t>
        </w:r>
      </w:ins>
      <w:ins w:id="2467" w:author="Meg Walker" w:date="2026-01-20T18:45:00Z" w16du:dateUtc="2026-01-20T18:45:00Z">
        <w:r w:rsidR="00E41282">
          <w:t xml:space="preserve"> </w:t>
        </w:r>
      </w:ins>
      <w:r w:rsidRPr="002F58F4">
        <w:t>windows</w:t>
      </w:r>
      <w:ins w:id="2468" w:author="Meg Walker" w:date="2026-01-20T18:29:00Z" w16du:dateUtc="2026-01-20T18:29:00Z">
        <w:r w:rsidR="005F2E60">
          <w:t xml:space="preserve"> </w:t>
        </w:r>
      </w:ins>
      <w:r w:rsidR="00DE24CA" w:rsidRPr="002F58F4">
        <w:t>(10, 14 and 30 days before and after</w:t>
      </w:r>
      <w:r w:rsidR="00DE24CA" w:rsidRPr="00914A45">
        <w:rPr>
          <w:rStyle w:val="FootnoteReference"/>
        </w:rPr>
        <w:footnoteReference w:id="9"/>
      </w:r>
      <w:r w:rsidR="00DE24CA" w:rsidRPr="002F58F4">
        <w:t>), no statistically significant differences were found in support for redistribution</w:t>
      </w:r>
      <w:r w:rsidR="000070DA" w:rsidRPr="002F58F4">
        <w:t xml:space="preserve"> comparing the period before and after the budget announcement</w:t>
      </w:r>
      <w:r w:rsidR="00DE24CA" w:rsidRPr="002F58F4">
        <w:t>. The only exception is found using the shortest time</w:t>
      </w:r>
      <w:ins w:id="2482" w:author="Meg Walker" w:date="2026-01-20T18:45:00Z" w16du:dateUtc="2026-01-20T18:45:00Z">
        <w:r w:rsidR="00E41282">
          <w:t xml:space="preserve"> </w:t>
        </w:r>
      </w:ins>
      <w:del w:id="2483" w:author="Meg Walker" w:date="2026-01-20T18:45:00Z" w16du:dateUtc="2026-01-20T18:45:00Z">
        <w:r w:rsidR="00DE24CA" w:rsidRPr="002F58F4" w:rsidDel="00E41282">
          <w:delText>-</w:delText>
        </w:r>
      </w:del>
      <w:r w:rsidR="00DE24CA" w:rsidRPr="002F58F4">
        <w:t>window in 201</w:t>
      </w:r>
      <w:r w:rsidR="00434A87" w:rsidRPr="002F58F4">
        <w:t>2</w:t>
      </w:r>
      <w:r w:rsidR="00DE24CA" w:rsidRPr="002F58F4">
        <w:t xml:space="preserve">, where we found lower support for redistribution after the budget announcements. </w:t>
      </w:r>
      <w:del w:id="2484" w:author="Meg Walker" w:date="2026-01-13T12:32:00Z" w16du:dateUtc="2026-01-13T12:32:00Z">
        <w:r w:rsidRPr="002F58F4" w:rsidDel="002F58F4">
          <w:delText xml:space="preserve"> </w:delText>
        </w:r>
      </w:del>
      <w:r w:rsidR="00860549" w:rsidRPr="002F58F4">
        <w:t xml:space="preserve">We note that Budget 2012 was one of a series of </w:t>
      </w:r>
      <w:r w:rsidR="00142465" w:rsidRPr="002F58F4">
        <w:t>a</w:t>
      </w:r>
      <w:r w:rsidR="00860549" w:rsidRPr="002F58F4">
        <w:t>usterity budgets that implement</w:t>
      </w:r>
      <w:r w:rsidR="00FC48CA" w:rsidRPr="002F58F4">
        <w:t>ed</w:t>
      </w:r>
      <w:r w:rsidR="00860549" w:rsidRPr="002F58F4">
        <w:t xml:space="preserve"> </w:t>
      </w:r>
      <w:r w:rsidR="00FC48CA" w:rsidRPr="002F58F4">
        <w:t xml:space="preserve">significant cuts to public spending. Distributional analysis showed that collectively the four austerity budgets from </w:t>
      </w:r>
      <w:r w:rsidR="00FC48CA" w:rsidRPr="002F58F4">
        <w:lastRenderedPageBreak/>
        <w:t>2009 to 2012 were progressive</w:t>
      </w:r>
      <w:ins w:id="2485" w:author="Meg Walker" w:date="2026-01-20T18:30:00Z" w16du:dateUtc="2026-01-20T18:30:00Z">
        <w:r w:rsidR="005F2E60">
          <w:t>,</w:t>
        </w:r>
      </w:ins>
      <w:r w:rsidR="00FC48CA" w:rsidRPr="002F58F4">
        <w:t xml:space="preserve"> with the highest income deciles losing </w:t>
      </w:r>
      <w:r w:rsidR="00A5762D" w:rsidRPr="002F58F4">
        <w:t xml:space="preserve">most, </w:t>
      </w:r>
      <w:ins w:id="2486" w:author="Meg Walker" w:date="2026-01-20T18:30:00Z" w16du:dateUtc="2026-01-20T18:30:00Z">
        <w:r w:rsidR="005F2E60">
          <w:br/>
        </w:r>
      </w:ins>
      <w:r w:rsidR="00A5762D" w:rsidRPr="002F58F4">
        <w:t>but</w:t>
      </w:r>
      <w:r w:rsidR="00FC48CA" w:rsidRPr="002F58F4">
        <w:t xml:space="preserve"> Budget 2012 was regressive with the lowest income decile experiencing a biggest decline in </w:t>
      </w:r>
      <w:r w:rsidR="00FC48CA" w:rsidRPr="00E41282">
        <w:t>income (</w:t>
      </w:r>
      <w:ins w:id="2487" w:author="Meg Walker" w:date="2026-01-20T18:32:00Z" w16du:dateUtc="2026-01-20T18:32:00Z">
        <w:r w:rsidR="005F2E60" w:rsidRPr="00E41282">
          <w:fldChar w:fldCharType="begin"/>
        </w:r>
        <w:r w:rsidR="005F2E60" w:rsidRPr="00E41282">
          <w:instrText>HYPERLINK  \l "ref_callan_distributional_2012"</w:instrText>
        </w:r>
        <w:r w:rsidR="005F2E60" w:rsidRPr="00E41282">
          <w:fldChar w:fldCharType="separate"/>
        </w:r>
        <w:r w:rsidR="00FC48CA" w:rsidRPr="005F2E60">
          <w:rPr>
            <w:rPrChange w:id="2488" w:author="Meg Walker" w:date="2026-01-20T18:32:00Z" w16du:dateUtc="2026-01-20T18:32:00Z">
              <w:rPr>
                <w:rStyle w:val="Hyperlink"/>
                <w:rFonts w:cstheme="minorBidi"/>
              </w:rPr>
            </w:rPrChange>
          </w:rPr>
          <w:t>Callan et al.</w:t>
        </w:r>
        <w:r w:rsidR="005F2E60" w:rsidRPr="005F2E60">
          <w:rPr>
            <w:rPrChange w:id="2489" w:author="Meg Walker" w:date="2026-01-20T18:32:00Z" w16du:dateUtc="2026-01-20T18:32:00Z">
              <w:rPr>
                <w:rStyle w:val="Hyperlink"/>
                <w:rFonts w:cstheme="minorBidi"/>
              </w:rPr>
            </w:rPrChange>
          </w:rPr>
          <w:t>,</w:t>
        </w:r>
        <w:r w:rsidR="00FC48CA" w:rsidRPr="005F2E60">
          <w:rPr>
            <w:rPrChange w:id="2490" w:author="Meg Walker" w:date="2026-01-20T18:32:00Z" w16du:dateUtc="2026-01-20T18:32:00Z">
              <w:rPr>
                <w:rStyle w:val="Hyperlink"/>
                <w:rFonts w:cstheme="minorBidi"/>
              </w:rPr>
            </w:rPrChange>
          </w:rPr>
          <w:t xml:space="preserve"> 2012</w:t>
        </w:r>
        <w:r w:rsidR="005F2E60" w:rsidRPr="00E41282">
          <w:fldChar w:fldCharType="end"/>
        </w:r>
      </w:ins>
      <w:r w:rsidR="00FC48CA" w:rsidRPr="00E41282">
        <w:t>).</w:t>
      </w:r>
      <w:del w:id="2491" w:author="Meg Walker" w:date="2026-01-13T12:40:00Z" w16du:dateUtc="2026-01-13T12:40:00Z">
        <w:r w:rsidR="00FC48CA" w:rsidRPr="002F58F4" w:rsidDel="00A97FD2">
          <w:delText xml:space="preserve">  </w:delText>
        </w:r>
      </w:del>
    </w:p>
    <w:p w14:paraId="76F30DCB" w14:textId="524BA66D" w:rsidR="00860549" w:rsidRDefault="00D9434A">
      <w:pPr>
        <w:pStyle w:val="ESRIBodyText"/>
        <w:pPrChange w:id="2492" w:author="Meg Walker" w:date="2026-01-13T12:32:00Z" w16du:dateUtc="2026-01-13T12:32:00Z">
          <w:pPr>
            <w:pStyle w:val="BodyText"/>
          </w:pPr>
        </w:pPrChange>
      </w:pPr>
      <w:r>
        <w:t>One potential explanation of this result is a higher salience of redistributive issues prior to the publication as a result of media speculation and campaigns from different organisation</w:t>
      </w:r>
      <w:ins w:id="2493" w:author="Meg Walker" w:date="2026-01-20T18:42:00Z" w16du:dateUtc="2026-01-20T18:42:00Z">
        <w:r w:rsidR="00E41282">
          <w:t>s</w:t>
        </w:r>
      </w:ins>
      <w:r>
        <w:t xml:space="preserve"> attempting to influence the public debate. In this interpretation, the higher support for redistribution only occurs in the month prior to the announcement.</w:t>
      </w:r>
      <w:r w:rsidR="00860549">
        <w:t xml:space="preserve"> Therefore, changes in the period immediately before the budget may minimise the appearance of change post-budget. </w:t>
      </w:r>
      <w:r w:rsidR="00142465">
        <w:t xml:space="preserve">The data offer further potential to investigate the impact of specific budgetary packages but is beyond the scope if the current report. </w:t>
      </w:r>
    </w:p>
    <w:p w14:paraId="51DD4DA4" w14:textId="597EE61A" w:rsidR="000E35CE" w:rsidRDefault="00D9434A">
      <w:pPr>
        <w:pStyle w:val="ESRIBodyText"/>
        <w:pPrChange w:id="2494" w:author="Meg Walker" w:date="2026-01-13T12:32:00Z" w16du:dateUtc="2026-01-13T12:32:00Z">
          <w:pPr>
            <w:pStyle w:val="BodyText"/>
          </w:pPr>
        </w:pPrChange>
      </w:pPr>
      <w:del w:id="2495" w:author="Meg Walker" w:date="2026-01-13T12:32:00Z" w16du:dateUtc="2026-01-13T12:32:00Z">
        <w:r w:rsidDel="002F58F4">
          <w:delText xml:space="preserve"> </w:delText>
        </w:r>
      </w:del>
      <w:r w:rsidR="00DE24CA">
        <w:t>The same analysis was replicated</w:t>
      </w:r>
      <w:r>
        <w:t xml:space="preserve"> using </w:t>
      </w:r>
      <w:del w:id="2496" w:author="Meg Walker" w:date="2026-01-13T12:32:00Z" w16du:dateUtc="2026-01-13T12:32:00Z">
        <w:r w:rsidDel="002F58F4">
          <w:delText>“</w:delText>
        </w:r>
      </w:del>
      <w:ins w:id="2497" w:author="Meg Walker" w:date="2026-01-13T12:32:00Z" w16du:dateUtc="2026-01-13T12:32:00Z">
        <w:r w:rsidR="002F58F4">
          <w:t>‘</w:t>
        </w:r>
      </w:ins>
      <w:r>
        <w:t>satisfaction with government</w:t>
      </w:r>
      <w:del w:id="2498" w:author="Meg Walker" w:date="2026-01-13T12:32:00Z" w16du:dateUtc="2026-01-13T12:32:00Z">
        <w:r w:rsidDel="002F58F4">
          <w:delText xml:space="preserve">” </w:delText>
        </w:r>
      </w:del>
      <w:ins w:id="2499" w:author="Meg Walker" w:date="2026-01-13T12:32:00Z" w16du:dateUtc="2026-01-13T12:32:00Z">
        <w:r w:rsidR="002F58F4">
          <w:t xml:space="preserve">’ </w:t>
        </w:r>
      </w:ins>
      <w:r>
        <w:t xml:space="preserve">as </w:t>
      </w:r>
      <w:ins w:id="2500" w:author="Meg Walker" w:date="2026-01-20T18:43:00Z" w16du:dateUtc="2026-01-20T18:43:00Z">
        <w:r w:rsidR="00E41282">
          <w:t xml:space="preserve">a </w:t>
        </w:r>
      </w:ins>
      <w:r>
        <w:t>dependent variable. In this case, no significant differences are found regardless of the time bandwidth.</w:t>
      </w:r>
      <w:r w:rsidR="00DE24CA">
        <w:t xml:space="preserve"> </w:t>
      </w:r>
      <w:r>
        <w:t xml:space="preserve">This relatively weak and short-lived effect found in Ireland goes in the same direction of Dunaiski and </w:t>
      </w:r>
      <w:r w:rsidRPr="00E41282">
        <w:t>Tukiainen</w:t>
      </w:r>
      <w:ins w:id="2501" w:author="Meg Walker" w:date="2026-01-20T18:44:00Z" w16du:dateUtc="2026-01-20T18:44:00Z">
        <w:r w:rsidR="00E41282">
          <w:t>’s</w:t>
        </w:r>
      </w:ins>
      <w:r w:rsidRPr="00E41282">
        <w:t xml:space="preserve"> (</w:t>
      </w:r>
      <w:r w:rsidRPr="00E41282">
        <w:fldChar w:fldCharType="begin"/>
      </w:r>
      <w:r w:rsidRPr="00E41282">
        <w:instrText>HYPERLINK \l "ref-dunaiski_does_2025" \h</w:instrText>
      </w:r>
      <w:r w:rsidRPr="00E41282">
        <w:fldChar w:fldCharType="separate"/>
      </w:r>
      <w:r w:rsidRPr="00E41282">
        <w:rPr>
          <w:rPrChange w:id="2502" w:author="Meg Walker" w:date="2026-01-20T18:43:00Z" w16du:dateUtc="2026-01-20T18:43:00Z">
            <w:rPr>
              <w:rStyle w:val="Hyperlink"/>
            </w:rPr>
          </w:rPrChange>
        </w:rPr>
        <w:t>2025</w:t>
      </w:r>
      <w:r w:rsidRPr="00E41282">
        <w:fldChar w:fldCharType="end"/>
      </w:r>
      <w:r w:rsidRPr="00E41282">
        <w:t>) conclusion</w:t>
      </w:r>
      <w:r>
        <w:t xml:space="preserve"> that political events such as the ‘Tax Day’ in Finland have limited impact on attitudes.</w:t>
      </w:r>
    </w:p>
    <w:tbl>
      <w:tblPr>
        <w:tblW w:w="5000" w:type="pct"/>
        <w:tblLayout w:type="fixed"/>
        <w:tblLook w:val="0000" w:firstRow="0" w:lastRow="0" w:firstColumn="0" w:lastColumn="0" w:noHBand="0" w:noVBand="0"/>
      </w:tblPr>
      <w:tblGrid>
        <w:gridCol w:w="9026"/>
      </w:tblGrid>
      <w:tr w:rsidR="000E35CE" w14:paraId="51DD4DA7" w14:textId="77777777">
        <w:tc>
          <w:tcPr>
            <w:tcW w:w="7920" w:type="dxa"/>
          </w:tcPr>
          <w:p w14:paraId="51DD4DA5" w14:textId="2395B480" w:rsidR="000E35CE" w:rsidRDefault="00D9434A">
            <w:pPr>
              <w:pStyle w:val="Figuretitle"/>
              <w:pPrChange w:id="2503" w:author="Meg Walker" w:date="2026-01-20T19:19:00Z" w16du:dateUtc="2026-01-20T19:19:00Z">
                <w:pPr>
                  <w:pStyle w:val="ImageCaption"/>
                  <w:spacing w:before="200"/>
                  <w:jc w:val="left"/>
                </w:pPr>
              </w:pPrChange>
            </w:pPr>
            <w:bookmarkStart w:id="2504" w:name="fig-budget-model"/>
            <w:del w:id="2505" w:author="Meg Walker" w:date="2026-01-20T17:10:00Z" w16du:dateUtc="2026-01-20T17:10:00Z">
              <w:r w:rsidDel="00914A45">
                <w:lastRenderedPageBreak/>
                <w:delText>Figure </w:delText>
              </w:r>
            </w:del>
            <w:bookmarkStart w:id="2506" w:name="_Toc219829327"/>
            <w:bookmarkStart w:id="2507" w:name="_Toc219829535"/>
            <w:ins w:id="2508" w:author="Meg Walker" w:date="2026-01-20T17:10:00Z" w16du:dateUtc="2026-01-20T17:10:00Z">
              <w:r w:rsidR="00914A45">
                <w:t xml:space="preserve">Figure </w:t>
              </w:r>
            </w:ins>
            <w:r>
              <w:t>4.9:</w:t>
            </w:r>
            <w:ins w:id="2509" w:author="Meg Walker" w:date="2026-01-20T17:11:00Z" w16du:dateUtc="2026-01-20T17:11:00Z">
              <w:r w:rsidR="00914A45">
                <w:t xml:space="preserve"> </w:t>
              </w:r>
              <w:r w:rsidR="00914A45">
                <w:tab/>
              </w:r>
            </w:ins>
            <w:del w:id="2510" w:author="Meg Walker" w:date="2026-01-20T17:11:00Z" w16du:dateUtc="2026-01-20T17:11:00Z">
              <w:r w:rsidDel="00914A45">
                <w:delText xml:space="preserve"> </w:delText>
              </w:r>
            </w:del>
            <w:r w:rsidR="00DE24CA">
              <w:t xml:space="preserve">Ordinal </w:t>
            </w:r>
            <w:r>
              <w:t xml:space="preserve">regression estimates for being interviewed after the budget announcement by </w:t>
            </w:r>
            <w:del w:id="2511" w:author="Meg Walker" w:date="2026-01-20T19:30:00Z" w16du:dateUtc="2026-01-20T19:30:00Z">
              <w:r w:rsidR="00DE24CA" w:rsidDel="003B710F">
                <w:delText xml:space="preserve">Year </w:delText>
              </w:r>
            </w:del>
            <w:ins w:id="2512" w:author="Meg Walker" w:date="2026-01-20T19:30:00Z" w16du:dateUtc="2026-01-20T19:30:00Z">
              <w:r w:rsidR="003B710F">
                <w:t xml:space="preserve">year </w:t>
              </w:r>
            </w:ins>
            <w:r w:rsidR="00DE24CA">
              <w:t xml:space="preserve">and </w:t>
            </w:r>
            <w:r>
              <w:t>time window, Ireland</w:t>
            </w:r>
            <w:bookmarkEnd w:id="2506"/>
            <w:bookmarkEnd w:id="2507"/>
          </w:p>
          <w:p w14:paraId="2FC61922" w14:textId="7A2BBE36" w:rsidR="000E35CE" w:rsidRDefault="00BE2A48">
            <w:pPr>
              <w:jc w:val="center"/>
            </w:pPr>
            <w:del w:id="2513" w:author="Daniel Capistrano" w:date="2026-01-25T17:28:00Z" w16du:dateUtc="2026-01-25T17:28:00Z">
              <w:r w:rsidDel="00DB6643">
                <w:rPr>
                  <w:noProof/>
                </w:rPr>
                <w:drawing>
                  <wp:inline distT="0" distB="0" distL="0" distR="0" wp14:anchorId="06B4FEC1" wp14:editId="36E394B9">
                    <wp:extent cx="5486400" cy="3657600"/>
                    <wp:effectExtent l="0" t="0" r="0" b="0"/>
                    <wp:docPr id="7316899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del>
            <w:ins w:id="2514" w:author="Daniel Capistrano" w:date="2026-01-25T17:29:00Z" w16du:dateUtc="2026-01-25T17:29:00Z">
              <w:r w:rsidR="00DB6643">
                <w:rPr>
                  <w:noProof/>
                </w:rPr>
                <w:drawing>
                  <wp:inline distT="0" distB="0" distL="0" distR="0" wp14:anchorId="7B2D1187" wp14:editId="0FDA0AA3">
                    <wp:extent cx="5029200" cy="3657600"/>
                    <wp:effectExtent l="0" t="0" r="0" b="0"/>
                    <wp:docPr id="33137526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75262" name="Graphic 331375262"/>
                            <pic:cNvPicPr/>
                          </pic:nvPicPr>
                          <pic:blipFill>
                            <a:blip r:embed="rId83">
                              <a:extLst>
                                <a:ext uri="{96DAC541-7B7A-43D3-8B79-37D633B846F1}">
                                  <asvg:svgBlip xmlns:asvg="http://schemas.microsoft.com/office/drawing/2016/SVG/main" r:embed="rId84"/>
                                </a:ext>
                              </a:extLst>
                            </a:blip>
                            <a:stretch>
                              <a:fillRect/>
                            </a:stretch>
                          </pic:blipFill>
                          <pic:spPr>
                            <a:xfrm>
                              <a:off x="0" y="0"/>
                              <a:ext cx="5029200" cy="3657600"/>
                            </a:xfrm>
                            <a:prstGeom prst="rect">
                              <a:avLst/>
                            </a:prstGeom>
                          </pic:spPr>
                        </pic:pic>
                      </a:graphicData>
                    </a:graphic>
                  </wp:inline>
                </w:drawing>
              </w:r>
            </w:ins>
          </w:p>
          <w:p w14:paraId="36B4F9EE" w14:textId="77777777" w:rsidR="002F58F4" w:rsidRPr="00024E75" w:rsidRDefault="00F92EEA" w:rsidP="002F58F4">
            <w:pPr>
              <w:keepNext/>
              <w:spacing w:after="0" w:line="240" w:lineRule="auto"/>
              <w:rPr>
                <w:ins w:id="2515" w:author="Meg Walker" w:date="2026-01-13T12:32:00Z" w16du:dateUtc="2026-01-13T12:32:00Z"/>
                <w:i/>
                <w:sz w:val="20"/>
                <w:szCs w:val="20"/>
              </w:rPr>
            </w:pPr>
            <w:ins w:id="2516" w:author="Meg Walker" w:date="2026-01-07T15:07:00Z" w16du:dateUtc="2026-01-07T15:07:00Z">
              <w:r>
                <w:rPr>
                  <w:noProof/>
                </w:rPr>
                <w:pict w14:anchorId="5CC8D4B1">
                  <v:rect id="_x0000_i1026" alt="" style="width:451.3pt;height:1pt;mso-width-percent:0;mso-height-percent:0;mso-width-percent:0;mso-height-percent:0" o:hralign="center" o:hrstd="t" o:hrnoshade="t" o:hr="t" fillcolor="#bfbfbf [2412]" stroked="f"/>
                </w:pict>
              </w:r>
            </w:ins>
          </w:p>
          <w:p w14:paraId="4A9DB897" w14:textId="77761FA3" w:rsidR="00A5762D" w:rsidRDefault="002F58F4" w:rsidP="002F58F4">
            <w:pPr>
              <w:pStyle w:val="RSSourceandnotes"/>
              <w:spacing w:after="0"/>
            </w:pPr>
            <w:ins w:id="2517" w:author="Meg Walker" w:date="2026-01-13T12:32:00Z" w16du:dateUtc="2026-01-13T12:32:00Z">
              <w:r>
                <w:t xml:space="preserve">Source: </w:t>
              </w:r>
              <w:r>
                <w:tab/>
                <w:t xml:space="preserve">Authors’ </w:t>
              </w:r>
            </w:ins>
            <w:del w:id="2518" w:author="Meg Walker" w:date="2026-01-13T12:33:00Z" w16du:dateUtc="2026-01-13T12:33:00Z">
              <w:r w:rsidR="006A0FEE" w:rsidDel="002F58F4">
                <w:delText xml:space="preserve">Source: Authors’ </w:delText>
              </w:r>
            </w:del>
            <w:r w:rsidR="006A0FEE">
              <w:t>own analysis of the European Social Survey Round 8</w:t>
            </w:r>
            <w:r w:rsidR="00A5762D">
              <w:t xml:space="preserve">. </w:t>
            </w:r>
          </w:p>
          <w:p w14:paraId="51DD4DA6" w14:textId="2FF69531" w:rsidR="006A0FEE" w:rsidRDefault="00A5762D" w:rsidP="006A0FEE">
            <w:pPr>
              <w:pStyle w:val="RSSourceandnotes"/>
            </w:pPr>
            <w:r>
              <w:t xml:space="preserve">Note: </w:t>
            </w:r>
            <w:ins w:id="2519" w:author="Meg Walker" w:date="2026-01-13T12:33:00Z" w16du:dateUtc="2026-01-13T12:33:00Z">
              <w:r w:rsidR="002F58F4">
                <w:tab/>
              </w:r>
            </w:ins>
            <w:r>
              <w:t>Plots are based on samples including interviews from different time</w:t>
            </w:r>
            <w:ins w:id="2520" w:author="Meg Walker" w:date="2026-01-20T18:45:00Z" w16du:dateUtc="2026-01-20T18:45:00Z">
              <w:r w:rsidR="00E41282">
                <w:t xml:space="preserve"> </w:t>
              </w:r>
            </w:ins>
            <w:del w:id="2521" w:author="Meg Walker" w:date="2026-01-20T18:45:00Z" w16du:dateUtc="2026-01-20T18:45:00Z">
              <w:r w:rsidDel="00E41282">
                <w:delText>-</w:delText>
              </w:r>
            </w:del>
            <w:r>
              <w:t>windows. For instance, the first plot (+/- 10 days) include</w:t>
            </w:r>
            <w:ins w:id="2522" w:author="Meg Walker" w:date="2026-01-20T18:46:00Z" w16du:dateUtc="2026-01-20T18:46:00Z">
              <w:r w:rsidR="00E41282">
                <w:t>s</w:t>
              </w:r>
            </w:ins>
            <w:r>
              <w:t xml:space="preserve"> </w:t>
            </w:r>
            <w:r w:rsidR="00305213">
              <w:t xml:space="preserve">the comparison between the group </w:t>
            </w:r>
            <w:r>
              <w:t>interview</w:t>
            </w:r>
            <w:r w:rsidR="00305213">
              <w:t>ed</w:t>
            </w:r>
            <w:r>
              <w:t xml:space="preserve"> </w:t>
            </w:r>
            <w:r w:rsidR="00305213">
              <w:t xml:space="preserve">up to </w:t>
            </w:r>
            <w:r>
              <w:t xml:space="preserve">10 days </w:t>
            </w:r>
            <w:del w:id="2523" w:author="Meg Walker" w:date="2026-01-13T12:33:00Z" w16du:dateUtc="2026-01-13T12:33:00Z">
              <w:r w:rsidR="00305213" w:rsidDel="002F58F4">
                <w:delText>“</w:delText>
              </w:r>
            </w:del>
            <w:ins w:id="2524" w:author="Meg Walker" w:date="2026-01-13T12:33:00Z" w16du:dateUtc="2026-01-13T12:33:00Z">
              <w:r w:rsidR="002F58F4">
                <w:t>‘</w:t>
              </w:r>
            </w:ins>
            <w:r>
              <w:t>before</w:t>
            </w:r>
            <w:del w:id="2525" w:author="Meg Walker" w:date="2026-01-13T12:33:00Z" w16du:dateUtc="2026-01-13T12:33:00Z">
              <w:r w:rsidR="00305213" w:rsidDel="002F58F4">
                <w:delText>”</w:delText>
              </w:r>
              <w:r w:rsidDel="002F58F4">
                <w:delText xml:space="preserve"> </w:delText>
              </w:r>
            </w:del>
            <w:ins w:id="2526" w:author="Meg Walker" w:date="2026-01-13T12:33:00Z" w16du:dateUtc="2026-01-13T12:33:00Z">
              <w:r w:rsidR="002F58F4">
                <w:t xml:space="preserve">’ </w:t>
              </w:r>
            </w:ins>
            <w:r>
              <w:t>the budget announcemen</w:t>
            </w:r>
            <w:r w:rsidR="00305213">
              <w:t xml:space="preserve">t (control group) with the group interviewed up to 10 days </w:t>
            </w:r>
            <w:del w:id="2527" w:author="Meg Walker" w:date="2026-01-13T12:33:00Z" w16du:dateUtc="2026-01-13T12:33:00Z">
              <w:r w:rsidR="00305213" w:rsidDel="002F58F4">
                <w:delText>“</w:delText>
              </w:r>
            </w:del>
            <w:ins w:id="2528" w:author="Meg Walker" w:date="2026-01-13T12:33:00Z" w16du:dateUtc="2026-01-13T12:33:00Z">
              <w:r w:rsidR="002F58F4">
                <w:t>‘</w:t>
              </w:r>
            </w:ins>
            <w:r w:rsidR="00305213">
              <w:t>after</w:t>
            </w:r>
            <w:del w:id="2529" w:author="Meg Walker" w:date="2026-01-13T12:33:00Z" w16du:dateUtc="2026-01-13T12:33:00Z">
              <w:r w:rsidR="00305213" w:rsidDel="002F58F4">
                <w:delText xml:space="preserve">” </w:delText>
              </w:r>
            </w:del>
            <w:ins w:id="2530" w:author="Meg Walker" w:date="2026-01-13T12:33:00Z" w16du:dateUtc="2026-01-13T12:33:00Z">
              <w:r w:rsidR="002F58F4">
                <w:t xml:space="preserve">’ </w:t>
              </w:r>
            </w:ins>
            <w:r w:rsidR="00305213">
              <w:t>the budget announcement.</w:t>
            </w:r>
          </w:p>
        </w:tc>
        <w:bookmarkEnd w:id="2504"/>
      </w:tr>
    </w:tbl>
    <w:p w14:paraId="51DD4DA8" w14:textId="2B4BB5F8" w:rsidR="000E35CE" w:rsidRDefault="00D9434A">
      <w:pPr>
        <w:pStyle w:val="ESRI111"/>
        <w:pPrChange w:id="2531" w:author="Meg Walker" w:date="2026-01-13T12:33:00Z" w16du:dateUtc="2026-01-13T12:33:00Z">
          <w:pPr>
            <w:pStyle w:val="Heading3"/>
          </w:pPr>
        </w:pPrChange>
      </w:pPr>
      <w:bookmarkStart w:id="2532" w:name="_Toc211497189"/>
      <w:bookmarkStart w:id="2533" w:name="pandemic"/>
      <w:bookmarkEnd w:id="2417"/>
      <w:r>
        <w:t xml:space="preserve">4.2.3 </w:t>
      </w:r>
      <w:ins w:id="2534" w:author="Meg Walker" w:date="2026-01-12T17:56:00Z" w16du:dateUtc="2026-01-12T17:56:00Z">
        <w:r w:rsidR="005B4F71">
          <w:tab/>
        </w:r>
      </w:ins>
      <w:r>
        <w:t>Pandemic</w:t>
      </w:r>
      <w:bookmarkEnd w:id="2532"/>
    </w:p>
    <w:p w14:paraId="51DD4DA9" w14:textId="49B3DEDA" w:rsidR="000E35CE" w:rsidRDefault="00D9434A">
      <w:pPr>
        <w:pStyle w:val="ESRIBodyText"/>
        <w:pPrChange w:id="2535" w:author="Meg Walker" w:date="2026-01-13T12:33:00Z" w16du:dateUtc="2026-01-13T12:33:00Z">
          <w:pPr>
            <w:pStyle w:val="FirstParagraph"/>
          </w:pPr>
        </w:pPrChange>
      </w:pPr>
      <w:r>
        <w:t>A major event experienced during the ESS time series was the COVID</w:t>
      </w:r>
      <w:ins w:id="2536" w:author="Meg Walker" w:date="2026-01-13T12:33:00Z" w16du:dateUtc="2026-01-13T12:33:00Z">
        <w:r w:rsidR="002F58F4">
          <w:t>-</w:t>
        </w:r>
      </w:ins>
      <w:r>
        <w:t xml:space="preserve">19 pandemic. Evidence from a survey experiment in the United States show that participants were more willing to </w:t>
      </w:r>
      <w:del w:id="2537" w:author="Meg Walker" w:date="2026-01-20T18:47:00Z" w16du:dateUtc="2026-01-20T18:47:00Z">
        <w:r w:rsidDel="00E41282">
          <w:delText xml:space="preserve">prioritize </w:delText>
        </w:r>
      </w:del>
      <w:ins w:id="2538" w:author="Meg Walker" w:date="2026-01-20T18:47:00Z" w16du:dateUtc="2026-01-20T18:47:00Z">
        <w:r w:rsidR="00E41282">
          <w:t xml:space="preserve">prioritise </w:t>
        </w:r>
      </w:ins>
      <w:r>
        <w:t xml:space="preserve">society’s problems when exposed to issues related to the </w:t>
      </w:r>
      <w:r w:rsidRPr="00E41282">
        <w:t>pandemic (</w:t>
      </w:r>
      <w:r w:rsidRPr="00E41282">
        <w:fldChar w:fldCharType="begin"/>
      </w:r>
      <w:r w:rsidRPr="00E41282">
        <w:instrText>HYPERLINK \l "ref-cappelen_solidarity_2021" \h</w:instrText>
      </w:r>
      <w:r w:rsidRPr="00E41282">
        <w:fldChar w:fldCharType="separate"/>
      </w:r>
      <w:r w:rsidRPr="00E41282">
        <w:rPr>
          <w:rPrChange w:id="2539" w:author="Meg Walker" w:date="2026-01-20T18:48:00Z" w16du:dateUtc="2026-01-20T18:48:00Z">
            <w:rPr>
              <w:rStyle w:val="Hyperlink"/>
            </w:rPr>
          </w:rPrChange>
        </w:rPr>
        <w:t>Cappelen et al.</w:t>
      </w:r>
      <w:ins w:id="2540" w:author="Meg Walker" w:date="2026-01-20T18:48:00Z" w16du:dateUtc="2026-01-20T18:48:00Z">
        <w:r w:rsidR="00E41282" w:rsidRPr="00E41282">
          <w:rPr>
            <w:rPrChange w:id="2541" w:author="Meg Walker" w:date="2026-01-20T18:48:00Z" w16du:dateUtc="2026-01-20T18:48:00Z">
              <w:rPr>
                <w:rStyle w:val="Hyperlink"/>
              </w:rPr>
            </w:rPrChange>
          </w:rPr>
          <w:t>,</w:t>
        </w:r>
      </w:ins>
      <w:r w:rsidRPr="00E41282">
        <w:rPr>
          <w:rPrChange w:id="2542" w:author="Meg Walker" w:date="2026-01-20T18:48:00Z" w16du:dateUtc="2026-01-20T18:48:00Z">
            <w:rPr>
              <w:rStyle w:val="Hyperlink"/>
            </w:rPr>
          </w:rPrChange>
        </w:rPr>
        <w:t xml:space="preserve"> 2021</w:t>
      </w:r>
      <w:r w:rsidRPr="00E41282">
        <w:fldChar w:fldCharType="end"/>
      </w:r>
      <w:r w:rsidRPr="00E41282">
        <w:t>). Van Hootegem and Laenen (</w:t>
      </w:r>
      <w:r w:rsidRPr="00E41282">
        <w:fldChar w:fldCharType="begin"/>
      </w:r>
      <w:r w:rsidRPr="00E41282">
        <w:instrText>HYPERLINK \l "ref-van_hootegem_wave_2023" \h</w:instrText>
      </w:r>
      <w:r w:rsidRPr="00E41282">
        <w:fldChar w:fldCharType="separate"/>
      </w:r>
      <w:r w:rsidRPr="00E41282">
        <w:rPr>
          <w:rPrChange w:id="2543" w:author="Meg Walker" w:date="2026-01-20T18:48:00Z" w16du:dateUtc="2026-01-20T18:48:00Z">
            <w:rPr>
              <w:rStyle w:val="Hyperlink"/>
            </w:rPr>
          </w:rPrChange>
        </w:rPr>
        <w:t>2023</w:t>
      </w:r>
      <w:r w:rsidRPr="00E41282">
        <w:fldChar w:fldCharType="end"/>
      </w:r>
      <w:r w:rsidRPr="00E41282">
        <w:t>)</w:t>
      </w:r>
      <w:r>
        <w:t xml:space="preserve"> observed that support for a universal basic income in Belgium increased with the pandemic but it was </w:t>
      </w:r>
      <w:del w:id="2544" w:author="Meg Walker" w:date="2026-01-20T18:48:00Z" w16du:dateUtc="2026-01-20T18:48:00Z">
        <w:r w:rsidDel="00E41282">
          <w:delText xml:space="preserve">short </w:delText>
        </w:r>
      </w:del>
      <w:ins w:id="2545" w:author="Meg Walker" w:date="2026-01-20T18:48:00Z" w16du:dateUtc="2026-01-20T18:48:00Z">
        <w:r w:rsidR="00E41282">
          <w:t>short-</w:t>
        </w:r>
      </w:ins>
      <w:r>
        <w:t>lived.</w:t>
      </w:r>
    </w:p>
    <w:p w14:paraId="51DD4DAA" w14:textId="762B0FC9" w:rsidR="000E35CE" w:rsidRDefault="00D9434A">
      <w:pPr>
        <w:pStyle w:val="ESRIBodyText"/>
        <w:rPr>
          <w:ins w:id="2546" w:author="Meg Walker" w:date="2026-01-20T18:52:00Z" w16du:dateUtc="2026-01-20T18:52:00Z"/>
        </w:rPr>
      </w:pPr>
      <w:r>
        <w:t>In response to the pandemic</w:t>
      </w:r>
      <w:ins w:id="2547" w:author="Meg Walker" w:date="2026-01-20T18:48:00Z" w16du:dateUtc="2026-01-20T18:48:00Z">
        <w:r w:rsidR="00E41282">
          <w:t>,</w:t>
        </w:r>
      </w:ins>
      <w:r>
        <w:t xml:space="preserve"> the Irish government introduced a major package of income supports. This included the Pandemic Unemployment Payment, </w:t>
      </w:r>
      <w:r w:rsidR="00322388">
        <w:t xml:space="preserve">and </w:t>
      </w:r>
      <w:r>
        <w:t>the Temporary Wage Subsidy Scheme/Employer Wage Subsidy Scheme</w:t>
      </w:r>
      <w:r w:rsidRPr="00E41282">
        <w:t xml:space="preserve"> (see </w:t>
      </w:r>
      <w:del w:id="2548" w:author="Meg Walker" w:date="2026-01-20T18:50:00Z" w16du:dateUtc="2026-01-20T18:50:00Z">
        <w:r w:rsidRPr="00E41282" w:rsidDel="00E41282">
          <w:delText>Alamir, McGinnity</w:delText>
        </w:r>
      </w:del>
      <w:del w:id="2549" w:author="Meg Walker" w:date="2026-01-20T18:49:00Z" w16du:dateUtc="2026-01-20T18:49:00Z">
        <w:r w:rsidRPr="00E41282" w:rsidDel="00E41282">
          <w:delText>,</w:delText>
        </w:r>
      </w:del>
      <w:del w:id="2550" w:author="Meg Walker" w:date="2026-01-20T18:50:00Z" w16du:dateUtc="2026-01-20T18:50:00Z">
        <w:r w:rsidRPr="00E41282" w:rsidDel="00E41282">
          <w:delText xml:space="preserve"> and Russell (</w:delText>
        </w:r>
      </w:del>
      <w:r w:rsidRPr="00E41282">
        <w:fldChar w:fldCharType="begin"/>
      </w:r>
      <w:r w:rsidRPr="00E41282">
        <w:instrText>HYPERLINK \l "ref-alamir_equality_2024" \h</w:instrText>
      </w:r>
      <w:r w:rsidRPr="00E41282">
        <w:fldChar w:fldCharType="separate"/>
      </w:r>
      <w:del w:id="2551" w:author="Meg Walker" w:date="2026-01-20T18:50:00Z" w16du:dateUtc="2026-01-20T18:50:00Z">
        <w:r w:rsidRPr="00E41282" w:rsidDel="00E41282">
          <w:rPr>
            <w:rPrChange w:id="2552" w:author="Meg Walker" w:date="2026-01-20T18:51:00Z" w16du:dateUtc="2026-01-20T18:51:00Z">
              <w:rPr>
                <w:rStyle w:val="Hyperlink"/>
              </w:rPr>
            </w:rPrChange>
          </w:rPr>
          <w:delText>2</w:delText>
        </w:r>
      </w:del>
      <w:ins w:id="2553" w:author="Meg Walker" w:date="2026-01-20T18:50:00Z" w16du:dateUtc="2026-01-20T18:50:00Z">
        <w:r w:rsidR="00E41282" w:rsidRPr="00E41282">
          <w:rPr>
            <w:rPrChange w:id="2554" w:author="Meg Walker" w:date="2026-01-20T18:51:00Z" w16du:dateUtc="2026-01-20T18:51:00Z">
              <w:rPr>
                <w:rStyle w:val="Hyperlink"/>
              </w:rPr>
            </w:rPrChange>
          </w:rPr>
          <w:t>Alamir, McGinnity and Russell, 2</w:t>
        </w:r>
      </w:ins>
      <w:r w:rsidRPr="00E41282">
        <w:rPr>
          <w:rPrChange w:id="2555" w:author="Meg Walker" w:date="2026-01-20T18:51:00Z" w16du:dateUtc="2026-01-20T18:51:00Z">
            <w:rPr>
              <w:rStyle w:val="Hyperlink"/>
            </w:rPr>
          </w:rPrChange>
        </w:rPr>
        <w:t>024</w:t>
      </w:r>
      <w:r w:rsidRPr="00E41282">
        <w:fldChar w:fldCharType="end"/>
      </w:r>
      <w:del w:id="2556" w:author="Meg Walker" w:date="2026-01-20T18:50:00Z" w16du:dateUtc="2026-01-20T18:50:00Z">
        <w:r w:rsidRPr="00E41282" w:rsidDel="00E41282">
          <w:delText xml:space="preserve">) </w:delText>
        </w:r>
      </w:del>
      <w:ins w:id="2557" w:author="Meg Walker" w:date="2026-01-20T18:50:00Z" w16du:dateUtc="2026-01-20T18:50:00Z">
        <w:r w:rsidR="00E41282" w:rsidRPr="00E41282">
          <w:t xml:space="preserve"> </w:t>
        </w:r>
      </w:ins>
      <w:r w:rsidRPr="00E41282">
        <w:t>for further discussion of government supports).</w:t>
      </w:r>
      <w:r>
        <w:t xml:space="preserve"> </w:t>
      </w:r>
      <w:ins w:id="2558" w:author="Meg Walker" w:date="2026-01-20T18:51:00Z" w16du:dateUtc="2026-01-20T18:51:00Z">
        <w:r w:rsidR="00E41282">
          <w:br/>
        </w:r>
      </w:ins>
      <w:r>
        <w:t xml:space="preserve">At their height, these schemes were supporting one million workers and 37,000 enterprises, at a cost of €16.7 billion up to October 2021 </w:t>
      </w:r>
      <w:r w:rsidRPr="00002C24">
        <w:t>(</w:t>
      </w:r>
      <w:r w:rsidRPr="00002C24">
        <w:fldChar w:fldCharType="begin"/>
      </w:r>
      <w:r w:rsidRPr="00002C24">
        <w:instrText>HYPERLINK \l "X3d6302aeda627080a8a9b0eeed32e6505e28d6f" \h</w:instrText>
      </w:r>
      <w:r w:rsidRPr="00002C24">
        <w:fldChar w:fldCharType="separate"/>
      </w:r>
      <w:r w:rsidRPr="00E41282">
        <w:rPr>
          <w:rPrChange w:id="2559" w:author="Meg Walker" w:date="2026-01-20T18:51:00Z" w16du:dateUtc="2026-01-20T18:51:00Z">
            <w:rPr>
              <w:rStyle w:val="Hyperlink"/>
            </w:rPr>
          </w:rPrChange>
        </w:rPr>
        <w:t>Department of Public Expenditure and Reform</w:t>
      </w:r>
      <w:ins w:id="2560" w:author="Meg Walker" w:date="2026-01-20T18:51:00Z" w16du:dateUtc="2026-01-20T18:51:00Z">
        <w:r w:rsidR="00E41282" w:rsidRPr="00E41282">
          <w:rPr>
            <w:rPrChange w:id="2561" w:author="Meg Walker" w:date="2026-01-20T18:51:00Z" w16du:dateUtc="2026-01-20T18:51:00Z">
              <w:rPr>
                <w:rStyle w:val="Hyperlink"/>
              </w:rPr>
            </w:rPrChange>
          </w:rPr>
          <w:t>,</w:t>
        </w:r>
      </w:ins>
      <w:r w:rsidRPr="00E41282">
        <w:rPr>
          <w:rPrChange w:id="2562" w:author="Meg Walker" w:date="2026-01-20T18:51:00Z" w16du:dateUtc="2026-01-20T18:51:00Z">
            <w:rPr>
              <w:rStyle w:val="Hyperlink"/>
            </w:rPr>
          </w:rPrChange>
        </w:rPr>
        <w:t xml:space="preserve"> 2021</w:t>
      </w:r>
      <w:r w:rsidRPr="00002C24">
        <w:fldChar w:fldCharType="end"/>
      </w:r>
      <w:r w:rsidRPr="00002C24">
        <w:t>).</w:t>
      </w:r>
    </w:p>
    <w:p w14:paraId="5EE234C1" w14:textId="77777777" w:rsidR="00E41282" w:rsidRDefault="00E41282">
      <w:pPr>
        <w:pStyle w:val="ESRIBodyText"/>
        <w:rPr>
          <w:ins w:id="2563" w:author="Meg Walker" w:date="2026-01-20T18:52:00Z" w16du:dateUtc="2026-01-20T18:52:00Z"/>
        </w:rPr>
      </w:pPr>
    </w:p>
    <w:p w14:paraId="101DC46F" w14:textId="77777777" w:rsidR="00E41282" w:rsidRDefault="00E41282">
      <w:pPr>
        <w:pStyle w:val="ESRIBodyText"/>
        <w:pPrChange w:id="2564" w:author="Meg Walker" w:date="2026-01-13T12:33:00Z" w16du:dateUtc="2026-01-13T12:33:00Z">
          <w:pPr>
            <w:pStyle w:val="BodyText"/>
          </w:pPr>
        </w:pPrChange>
      </w:pPr>
    </w:p>
    <w:p w14:paraId="51DD4DAB" w14:textId="700F0B86" w:rsidR="000E35CE" w:rsidRDefault="00D9434A">
      <w:pPr>
        <w:pStyle w:val="ESRIBodyText"/>
        <w:pPrChange w:id="2565" w:author="Meg Walker" w:date="2026-01-13T12:33:00Z" w16du:dateUtc="2026-01-13T12:33:00Z">
          <w:pPr>
            <w:pStyle w:val="BodyText"/>
          </w:pPr>
        </w:pPrChange>
      </w:pPr>
      <w:r>
        <w:lastRenderedPageBreak/>
        <w:t xml:space="preserve">The first ESS data collection after the pandemic in Ireland occurred between November 2021 and August 2022. By this time, as </w:t>
      </w:r>
      <w:r w:rsidRPr="00002C24">
        <w:t xml:space="preserve">shown in </w:t>
      </w:r>
      <w:del w:id="2566" w:author="Meg Walker" w:date="2026-01-20T17:11:00Z" w16du:dateUtc="2026-01-20T17:11:00Z">
        <w:r w:rsidRPr="00002C24" w:rsidDel="00914A45">
          <w:fldChar w:fldCharType="begin"/>
        </w:r>
        <w:r w:rsidRPr="00002C24" w:rsidDel="00914A45">
          <w:delInstrText>HYPERLINK \l "fig-unemp" \h</w:delInstrText>
        </w:r>
        <w:r w:rsidRPr="00002C24" w:rsidDel="00914A45">
          <w:fldChar w:fldCharType="separate"/>
        </w:r>
        <w:r w:rsidRPr="00E41282" w:rsidDel="00914A45">
          <w:rPr>
            <w:rPrChange w:id="2567" w:author="Meg Walker" w:date="2026-01-20T18:52:00Z" w16du:dateUtc="2026-01-20T18:52:00Z">
              <w:rPr>
                <w:rStyle w:val="Hyperlink"/>
              </w:rPr>
            </w:rPrChange>
          </w:rPr>
          <w:delText>Figure 4.3</w:delText>
        </w:r>
        <w:r w:rsidRPr="00002C24" w:rsidDel="00914A45">
          <w:fldChar w:fldCharType="end"/>
        </w:r>
      </w:del>
      <w:ins w:id="2568" w:author="Meg Walker" w:date="2026-01-20T17:11:00Z" w16du:dateUtc="2026-01-20T17:11:00Z">
        <w:r w:rsidR="00914A45" w:rsidRPr="00002C24">
          <w:fldChar w:fldCharType="begin"/>
        </w:r>
        <w:r w:rsidR="00914A45" w:rsidRPr="00002C24">
          <w:instrText>HYPERLINK \l "fig-unemp" \h</w:instrText>
        </w:r>
        <w:r w:rsidR="00914A45" w:rsidRPr="00002C24">
          <w:fldChar w:fldCharType="separate"/>
        </w:r>
        <w:r w:rsidR="00914A45" w:rsidRPr="00E41282">
          <w:rPr>
            <w:rPrChange w:id="2569" w:author="Meg Walker" w:date="2026-01-20T18:52:00Z" w16du:dateUtc="2026-01-20T18:52:00Z">
              <w:rPr>
                <w:rStyle w:val="Hyperlink"/>
              </w:rPr>
            </w:rPrChange>
          </w:rPr>
          <w:t>Figure 4.3</w:t>
        </w:r>
        <w:r w:rsidR="00914A45" w:rsidRPr="00002C24">
          <w:fldChar w:fldCharType="end"/>
        </w:r>
      </w:ins>
      <w:r w:rsidRPr="00002C24">
        <w:t>, the</w:t>
      </w:r>
      <w:r>
        <w:t xml:space="preserve"> unemployment rate was already returning to levels similar to the period before the start of the pandemic. The survey included a specific module on items related to respondents’ experiences during the pandemic. A sub-group of questions asked participants to indicate if any of the following happened to them as a result of the coronavirus pandemic:</w:t>
      </w:r>
    </w:p>
    <w:p w14:paraId="51DD4DAC" w14:textId="1D8F1CDC" w:rsidR="000E35CE" w:rsidRDefault="002F58F4">
      <w:pPr>
        <w:pStyle w:val="ESRIBodyText"/>
        <w:ind w:left="1701"/>
        <w:pPrChange w:id="2570" w:author="Meg Walker" w:date="2026-01-13T12:34:00Z" w16du:dateUtc="2026-01-13T12:34:00Z">
          <w:pPr>
            <w:pStyle w:val="BodyText"/>
          </w:pPr>
        </w:pPrChange>
      </w:pPr>
      <w:ins w:id="2571" w:author="Meg Walker" w:date="2026-01-13T12:34:00Z" w16du:dateUtc="2026-01-13T12:34:00Z">
        <w:r>
          <w:t>‘</w:t>
        </w:r>
      </w:ins>
      <w:r w:rsidR="00D9434A">
        <w:t>I was made redundant/lost my job</w:t>
      </w:r>
      <w:ins w:id="2572" w:author="Meg Walker" w:date="2026-01-13T12:34:00Z" w16du:dateUtc="2026-01-13T12:34:00Z">
        <w:r>
          <w:t>’</w:t>
        </w:r>
      </w:ins>
    </w:p>
    <w:p w14:paraId="51DD4DAD" w14:textId="0671874D" w:rsidR="000E35CE" w:rsidRDefault="002F58F4">
      <w:pPr>
        <w:pStyle w:val="ESRIBodyText"/>
        <w:ind w:left="1701"/>
        <w:pPrChange w:id="2573" w:author="Meg Walker" w:date="2026-01-13T12:34:00Z" w16du:dateUtc="2026-01-13T12:34:00Z">
          <w:pPr>
            <w:pStyle w:val="BodyText"/>
          </w:pPr>
        </w:pPrChange>
      </w:pPr>
      <w:ins w:id="2574" w:author="Meg Walker" w:date="2026-01-13T12:34:00Z" w16du:dateUtc="2026-01-13T12:34:00Z">
        <w:r>
          <w:t>‘</w:t>
        </w:r>
      </w:ins>
      <w:r w:rsidR="00D9434A">
        <w:t>I have not been in work at any time since the start of the pandemic</w:t>
      </w:r>
      <w:ins w:id="2575" w:author="Meg Walker" w:date="2026-01-13T12:34:00Z" w16du:dateUtc="2026-01-13T12:34:00Z">
        <w:r>
          <w:t>’</w:t>
        </w:r>
      </w:ins>
    </w:p>
    <w:p w14:paraId="51DD4DAE" w14:textId="04D9347D" w:rsidR="000E35CE" w:rsidRDefault="002F58F4">
      <w:pPr>
        <w:pStyle w:val="ESRIBodyText"/>
        <w:ind w:left="1701"/>
        <w:pPrChange w:id="2576" w:author="Meg Walker" w:date="2026-01-13T12:34:00Z" w16du:dateUtc="2026-01-13T12:34:00Z">
          <w:pPr>
            <w:pStyle w:val="BodyText"/>
          </w:pPr>
        </w:pPrChange>
      </w:pPr>
      <w:ins w:id="2577" w:author="Meg Walker" w:date="2026-01-13T12:34:00Z" w16du:dateUtc="2026-01-13T12:34:00Z">
        <w:r>
          <w:t>‘</w:t>
        </w:r>
      </w:ins>
      <w:r w:rsidR="00D9434A">
        <w:t>The income from my job was reduced</w:t>
      </w:r>
      <w:ins w:id="2578" w:author="Meg Walker" w:date="2026-01-13T12:34:00Z" w16du:dateUtc="2026-01-13T12:34:00Z">
        <w:r>
          <w:t>’</w:t>
        </w:r>
      </w:ins>
    </w:p>
    <w:p w14:paraId="51DD4DAF" w14:textId="669CAFF3" w:rsidR="000E35CE" w:rsidRDefault="002F58F4">
      <w:pPr>
        <w:pStyle w:val="ESRIBodyText"/>
        <w:ind w:left="1701"/>
        <w:pPrChange w:id="2579" w:author="Meg Walker" w:date="2026-01-13T12:34:00Z" w16du:dateUtc="2026-01-13T12:34:00Z">
          <w:pPr>
            <w:pStyle w:val="BodyText"/>
          </w:pPr>
        </w:pPrChange>
      </w:pPr>
      <w:ins w:id="2580" w:author="Meg Walker" w:date="2026-01-13T12:34:00Z" w16du:dateUtc="2026-01-13T12:34:00Z">
        <w:r>
          <w:t>‘</w:t>
        </w:r>
      </w:ins>
      <w:r w:rsidR="00D9434A">
        <w:t>My working hours were reduced</w:t>
      </w:r>
      <w:ins w:id="2581" w:author="Meg Walker" w:date="2026-01-13T12:34:00Z" w16du:dateUtc="2026-01-13T12:34:00Z">
        <w:r>
          <w:t>’</w:t>
        </w:r>
      </w:ins>
    </w:p>
    <w:p w14:paraId="51DD4DB0" w14:textId="6DED70DA" w:rsidR="000E35CE" w:rsidRDefault="002F58F4">
      <w:pPr>
        <w:pStyle w:val="ESRIBodyText"/>
        <w:ind w:left="1701"/>
        <w:pPrChange w:id="2582" w:author="Meg Walker" w:date="2026-01-13T12:34:00Z" w16du:dateUtc="2026-01-13T12:34:00Z">
          <w:pPr>
            <w:pStyle w:val="BodyText"/>
          </w:pPr>
        </w:pPrChange>
      </w:pPr>
      <w:ins w:id="2583" w:author="Meg Walker" w:date="2026-01-13T12:34:00Z" w16du:dateUtc="2026-01-13T12:34:00Z">
        <w:r>
          <w:t>‘</w:t>
        </w:r>
      </w:ins>
      <w:r w:rsidR="00D9434A">
        <w:t>I was furloughed</w:t>
      </w:r>
      <w:ins w:id="2584" w:author="Meg Walker" w:date="2026-01-13T12:34:00Z" w16du:dateUtc="2026-01-13T12:34:00Z">
        <w:r>
          <w:t>’</w:t>
        </w:r>
      </w:ins>
    </w:p>
    <w:p w14:paraId="51DD4DB1" w14:textId="442BA236" w:rsidR="000E35CE" w:rsidRDefault="002F58F4">
      <w:pPr>
        <w:pStyle w:val="ESRIBodyText"/>
        <w:ind w:left="1701"/>
        <w:pPrChange w:id="2585" w:author="Meg Walker" w:date="2026-01-13T12:34:00Z" w16du:dateUtc="2026-01-13T12:34:00Z">
          <w:pPr>
            <w:pStyle w:val="BodyText"/>
          </w:pPr>
        </w:pPrChange>
      </w:pPr>
      <w:ins w:id="2586" w:author="Meg Walker" w:date="2026-01-13T12:34:00Z" w16du:dateUtc="2026-01-13T12:34:00Z">
        <w:r>
          <w:t>‘</w:t>
        </w:r>
      </w:ins>
      <w:r w:rsidR="00D9434A">
        <w:t>I was forced to take unpaid leave/holiday</w:t>
      </w:r>
      <w:ins w:id="2587" w:author="Meg Walker" w:date="2026-01-13T12:34:00Z" w16du:dateUtc="2026-01-13T12:34:00Z">
        <w:r>
          <w:t>’</w:t>
        </w:r>
      </w:ins>
    </w:p>
    <w:p w14:paraId="51DD4DB2" w14:textId="62C09C3C" w:rsidR="000E35CE" w:rsidRDefault="002F58F4">
      <w:pPr>
        <w:pStyle w:val="ESRIBodyText"/>
        <w:ind w:left="1701"/>
        <w:pPrChange w:id="2588" w:author="Meg Walker" w:date="2026-01-13T12:34:00Z" w16du:dateUtc="2026-01-13T12:34:00Z">
          <w:pPr>
            <w:pStyle w:val="BodyText"/>
          </w:pPr>
        </w:pPrChange>
      </w:pPr>
      <w:ins w:id="2589" w:author="Meg Walker" w:date="2026-01-13T12:34:00Z" w16du:dateUtc="2026-01-13T12:34:00Z">
        <w:r>
          <w:t>‘</w:t>
        </w:r>
      </w:ins>
      <w:r w:rsidR="00D9434A">
        <w:t>None of these</w:t>
      </w:r>
      <w:ins w:id="2590" w:author="Meg Walker" w:date="2026-01-13T12:34:00Z" w16du:dateUtc="2026-01-13T12:34:00Z">
        <w:r>
          <w:t>’</w:t>
        </w:r>
      </w:ins>
    </w:p>
    <w:p w14:paraId="51DD4DB3" w14:textId="51E2904D" w:rsidR="000E35CE" w:rsidRDefault="00D9434A">
      <w:pPr>
        <w:pStyle w:val="ESRIBodyText"/>
        <w:pPrChange w:id="2591" w:author="Meg Walker" w:date="2026-01-13T12:34:00Z" w16du:dateUtc="2026-01-13T12:34:00Z">
          <w:pPr>
            <w:pStyle w:val="BodyText"/>
          </w:pPr>
        </w:pPrChange>
      </w:pPr>
      <w:del w:id="2592" w:author="Meg Walker" w:date="2026-01-20T17:11:00Z" w16du:dateUtc="2026-01-20T17:11:00Z">
        <w:r w:rsidRPr="00002C24" w:rsidDel="00914A45">
          <w:fldChar w:fldCharType="begin"/>
        </w:r>
        <w:r w:rsidRPr="00002C24" w:rsidDel="00914A45">
          <w:delInstrText>HYPERLINK \l "fig-covid" \h</w:delInstrText>
        </w:r>
        <w:r w:rsidRPr="00002C24" w:rsidDel="00914A45">
          <w:fldChar w:fldCharType="separate"/>
        </w:r>
        <w:r w:rsidRPr="00002C24" w:rsidDel="00914A45">
          <w:rPr>
            <w:rPrChange w:id="2593" w:author="Meg Walker" w:date="2026-01-20T18:53:00Z" w16du:dateUtc="2026-01-20T18:53:00Z">
              <w:rPr>
                <w:rStyle w:val="Hyperlink"/>
              </w:rPr>
            </w:rPrChange>
          </w:rPr>
          <w:delText>Figure 4.10</w:delText>
        </w:r>
        <w:r w:rsidRPr="00002C24" w:rsidDel="00914A45">
          <w:fldChar w:fldCharType="end"/>
        </w:r>
      </w:del>
      <w:ins w:id="2594" w:author="Meg Walker" w:date="2026-01-20T17:11:00Z" w16du:dateUtc="2026-01-20T17:11:00Z">
        <w:r w:rsidR="00914A45" w:rsidRPr="00002C24">
          <w:fldChar w:fldCharType="begin"/>
        </w:r>
        <w:r w:rsidR="00914A45" w:rsidRPr="00002C24">
          <w:instrText>HYPERLINK \l "fig-covid" \h</w:instrText>
        </w:r>
        <w:r w:rsidR="00914A45" w:rsidRPr="00002C24">
          <w:fldChar w:fldCharType="separate"/>
        </w:r>
        <w:r w:rsidR="00914A45" w:rsidRPr="00002C24">
          <w:rPr>
            <w:rPrChange w:id="2595" w:author="Meg Walker" w:date="2026-01-20T18:53:00Z" w16du:dateUtc="2026-01-20T18:53:00Z">
              <w:rPr>
                <w:rStyle w:val="Hyperlink"/>
              </w:rPr>
            </w:rPrChange>
          </w:rPr>
          <w:t>Figure 4.10</w:t>
        </w:r>
        <w:r w:rsidR="00914A45" w:rsidRPr="00002C24">
          <w:fldChar w:fldCharType="end"/>
        </w:r>
      </w:ins>
      <w:r>
        <w:t xml:space="preserve"> </w:t>
      </w:r>
      <w:del w:id="2596" w:author="Meg Walker" w:date="2026-01-20T18:53:00Z" w16du:dateUtc="2026-01-20T18:53:00Z">
        <w:r w:rsidDel="00002C24">
          <w:delText xml:space="preserve">below </w:delText>
        </w:r>
      </w:del>
      <w:r>
        <w:t xml:space="preserve">shows the proportion of respondents who agree that the government should reduce differences in income by social class and personal impact of the pandemic. Overall, the working class seem to be supportive of redistribution regardless of the pandemic experiences. On the other hand, the higher-grade </w:t>
      </w:r>
      <w:r w:rsidR="006D104A">
        <w:t xml:space="preserve">and lower-grade </w:t>
      </w:r>
      <w:r>
        <w:t>service class</w:t>
      </w:r>
      <w:r w:rsidR="006D104A">
        <w:t>es</w:t>
      </w:r>
      <w:r>
        <w:t xml:space="preserve"> seem to be more supportive among those who lost their jobs (</w:t>
      </w:r>
      <w:r w:rsidR="006D104A">
        <w:t xml:space="preserve">85% </w:t>
      </w:r>
      <w:r>
        <w:t>support) compared to those who indicated that nothing happened (</w:t>
      </w:r>
      <w:r w:rsidR="006D104A">
        <w:t>65%</w:t>
      </w:r>
      <w:r>
        <w:t xml:space="preserve"> support).</w:t>
      </w:r>
    </w:p>
    <w:tbl>
      <w:tblPr>
        <w:tblW w:w="5000" w:type="pct"/>
        <w:tblLayout w:type="fixed"/>
        <w:tblLook w:val="0000" w:firstRow="0" w:lastRow="0" w:firstColumn="0" w:lastColumn="0" w:noHBand="0" w:noVBand="0"/>
      </w:tblPr>
      <w:tblGrid>
        <w:gridCol w:w="9026"/>
      </w:tblGrid>
      <w:tr w:rsidR="000E35CE" w14:paraId="51DD4DB6" w14:textId="77777777" w:rsidTr="002F58F4">
        <w:tc>
          <w:tcPr>
            <w:tcW w:w="9026" w:type="dxa"/>
          </w:tcPr>
          <w:p w14:paraId="51DD4DB4" w14:textId="605554D5" w:rsidR="000E35CE" w:rsidRDefault="00D9434A">
            <w:pPr>
              <w:pStyle w:val="Figuretitle"/>
              <w:pPrChange w:id="2597" w:author="Meg Walker" w:date="2026-01-13T12:35:00Z" w16du:dateUtc="2026-01-13T12:35:00Z">
                <w:pPr>
                  <w:pStyle w:val="ImageCaption"/>
                  <w:spacing w:before="200"/>
                  <w:jc w:val="left"/>
                </w:pPr>
              </w:pPrChange>
            </w:pPr>
            <w:bookmarkStart w:id="2598" w:name="fig-covid"/>
            <w:commentRangeStart w:id="2599"/>
            <w:del w:id="2600" w:author="Meg Walker" w:date="2026-01-20T17:11:00Z" w16du:dateUtc="2026-01-20T17:11:00Z">
              <w:r w:rsidDel="00914A45">
                <w:lastRenderedPageBreak/>
                <w:delText>Figure </w:delText>
              </w:r>
            </w:del>
            <w:bookmarkStart w:id="2601" w:name="_Toc219829165"/>
            <w:bookmarkStart w:id="2602" w:name="_Toc219829328"/>
            <w:bookmarkStart w:id="2603" w:name="_Toc219829536"/>
            <w:ins w:id="2604" w:author="Meg Walker" w:date="2026-01-20T17:11:00Z" w16du:dateUtc="2026-01-20T17:11:00Z">
              <w:r w:rsidR="00914A45">
                <w:t xml:space="preserve">Figure </w:t>
              </w:r>
            </w:ins>
            <w:r>
              <w:t xml:space="preserve">4.10: </w:t>
            </w:r>
            <w:ins w:id="2605" w:author="Meg Walker" w:date="2026-01-20T17:11:00Z" w16du:dateUtc="2026-01-20T17:11:00Z">
              <w:r w:rsidR="00914A45">
                <w:tab/>
              </w:r>
            </w:ins>
            <w:r>
              <w:t>Proportion of support for redistribution by social class and personal impact of the pandemic, Ireland, 2021</w:t>
            </w:r>
            <w:bookmarkEnd w:id="2601"/>
            <w:bookmarkEnd w:id="2602"/>
            <w:bookmarkEnd w:id="2603"/>
            <w:commentRangeEnd w:id="2599"/>
            <w:r w:rsidR="00002C24">
              <w:rPr>
                <w:rStyle w:val="CommentReference"/>
                <w:sz w:val="20"/>
                <w:szCs w:val="24"/>
              </w:rPr>
              <w:commentReference w:id="2599"/>
            </w:r>
          </w:p>
          <w:p w14:paraId="51DD4DB5" w14:textId="03B8C240" w:rsidR="000E35CE" w:rsidRDefault="00324E9B" w:rsidP="00324E9B">
            <w:pPr>
              <w:spacing w:after="0"/>
              <w:pPrChange w:id="2606" w:author="Daniel Capistrano" w:date="2026-01-25T17:32:00Z" w16du:dateUtc="2026-01-25T17:32:00Z">
                <w:pPr/>
              </w:pPrChange>
            </w:pPr>
            <w:ins w:id="2607" w:author="Daniel Capistrano" w:date="2026-01-25T17:31:00Z" w16du:dateUtc="2026-01-25T17:31:00Z">
              <w:r>
                <w:rPr>
                  <w:noProof/>
                </w:rPr>
                <w:drawing>
                  <wp:inline distT="0" distB="0" distL="0" distR="0" wp14:anchorId="6200CCAB" wp14:editId="6B9A2D52">
                    <wp:extent cx="5486400" cy="4572000"/>
                    <wp:effectExtent l="0" t="0" r="0" b="0"/>
                    <wp:docPr id="313212811"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12811" name="Graphic 313212811"/>
                            <pic:cNvPicPr/>
                          </pic:nvPicPr>
                          <pic:blipFill>
                            <a:blip r:embed="rId85">
                              <a:extLst>
                                <a:ext uri="{96DAC541-7B7A-43D3-8B79-37D633B846F1}">
                                  <asvg:svgBlip xmlns:asvg="http://schemas.microsoft.com/office/drawing/2016/SVG/main" r:embed="rId86"/>
                                </a:ext>
                              </a:extLst>
                            </a:blip>
                            <a:stretch>
                              <a:fillRect/>
                            </a:stretch>
                          </pic:blipFill>
                          <pic:spPr>
                            <a:xfrm>
                              <a:off x="0" y="0"/>
                              <a:ext cx="5486400" cy="4572000"/>
                            </a:xfrm>
                            <a:prstGeom prst="rect">
                              <a:avLst/>
                            </a:prstGeom>
                          </pic:spPr>
                        </pic:pic>
                      </a:graphicData>
                    </a:graphic>
                  </wp:inline>
                </w:drawing>
              </w:r>
            </w:ins>
            <w:del w:id="2608" w:author="Daniel Capistrano" w:date="2026-01-25T17:30:00Z" w16du:dateUtc="2026-01-25T17:30:00Z">
              <w:r w:rsidR="006D104A" w:rsidDel="00DB6643">
                <w:rPr>
                  <w:noProof/>
                </w:rPr>
                <w:drawing>
                  <wp:inline distT="0" distB="0" distL="0" distR="0" wp14:anchorId="29060A3A" wp14:editId="0B394734">
                    <wp:extent cx="5486400" cy="4572000"/>
                    <wp:effectExtent l="0" t="0" r="0" b="5080"/>
                    <wp:docPr id="10477900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86400" cy="4572000"/>
                            </a:xfrm>
                            <a:prstGeom prst="rect">
                              <a:avLst/>
                            </a:prstGeom>
                            <a:noFill/>
                            <a:ln>
                              <a:noFill/>
                            </a:ln>
                          </pic:spPr>
                        </pic:pic>
                      </a:graphicData>
                    </a:graphic>
                  </wp:inline>
                </w:drawing>
              </w:r>
            </w:del>
          </w:p>
        </w:tc>
        <w:bookmarkEnd w:id="2598"/>
      </w:tr>
    </w:tbl>
    <w:p w14:paraId="5A5C4454" w14:textId="77777777" w:rsidR="002F58F4" w:rsidRPr="00024E75" w:rsidRDefault="00F92EEA" w:rsidP="002F58F4">
      <w:pPr>
        <w:keepNext/>
        <w:spacing w:after="0" w:line="240" w:lineRule="auto"/>
        <w:rPr>
          <w:ins w:id="2609" w:author="Meg Walker" w:date="2026-01-13T12:35:00Z" w16du:dateUtc="2026-01-13T12:35:00Z"/>
          <w:i/>
          <w:sz w:val="20"/>
          <w:szCs w:val="20"/>
        </w:rPr>
      </w:pPr>
      <w:ins w:id="2610" w:author="Meg Walker" w:date="2026-01-07T15:07:00Z" w16du:dateUtc="2026-01-07T15:07:00Z">
        <w:r>
          <w:rPr>
            <w:noProof/>
          </w:rPr>
          <w:pict w14:anchorId="657F88FF">
            <v:rect id="_x0000_i1025" alt="" style="width:451.3pt;height:1pt;mso-width-percent:0;mso-height-percent:0;mso-width-percent:0;mso-height-percent:0" o:hralign="center" o:hrstd="t" o:hrnoshade="t" o:hr="t" fillcolor="#bfbfbf [2412]" stroked="f"/>
          </w:pict>
        </w:r>
      </w:ins>
    </w:p>
    <w:p w14:paraId="21A89F91" w14:textId="62D605E6" w:rsidR="006A0FEE" w:rsidDel="002F58F4" w:rsidRDefault="002F58F4">
      <w:pPr>
        <w:pStyle w:val="Sourcesandnotes"/>
        <w:rPr>
          <w:del w:id="2611" w:author="Meg Walker" w:date="2026-01-13T12:35:00Z" w16du:dateUtc="2026-01-13T12:35:00Z"/>
        </w:rPr>
        <w:pPrChange w:id="2612" w:author="Meg Walker" w:date="2026-01-13T12:36:00Z" w16du:dateUtc="2026-01-13T12:36:00Z">
          <w:pPr>
            <w:pStyle w:val="RSSourceandnotes"/>
          </w:pPr>
        </w:pPrChange>
      </w:pPr>
      <w:ins w:id="2613" w:author="Meg Walker" w:date="2026-01-13T12:35:00Z" w16du:dateUtc="2026-01-13T12:35:00Z">
        <w:r>
          <w:t xml:space="preserve">Source: </w:t>
        </w:r>
        <w:r>
          <w:tab/>
          <w:t xml:space="preserve">Authors’ </w:t>
        </w:r>
      </w:ins>
      <w:del w:id="2614" w:author="Meg Walker" w:date="2026-01-13T12:35:00Z" w16du:dateUtc="2026-01-13T12:35:00Z">
        <w:r w:rsidR="00D9434A" w:rsidDel="002F58F4">
          <w:delText xml:space="preserve">Source: Authors’ </w:delText>
        </w:r>
      </w:del>
      <w:r w:rsidR="00D9434A">
        <w:t>own analysis of the European Social Survey</w:t>
      </w:r>
      <w:ins w:id="2615" w:author="Meg Walker" w:date="2026-01-20T18:55:00Z" w16du:dateUtc="2026-01-20T18:55:00Z">
        <w:r w:rsidR="00002C24">
          <w:t>.</w:t>
        </w:r>
      </w:ins>
    </w:p>
    <w:p w14:paraId="0AB40BE2" w14:textId="77777777" w:rsidR="002F58F4" w:rsidRDefault="002F58F4">
      <w:pPr>
        <w:pStyle w:val="Sourcesandnotes"/>
        <w:rPr>
          <w:ins w:id="2616" w:author="Meg Walker" w:date="2026-01-13T12:35:00Z" w16du:dateUtc="2026-01-13T12:35:00Z"/>
        </w:rPr>
        <w:pPrChange w:id="2617" w:author="Meg Walker" w:date="2026-01-13T12:36:00Z" w16du:dateUtc="2026-01-13T12:36:00Z">
          <w:pPr>
            <w:pStyle w:val="RSSourceandnotes"/>
          </w:pPr>
        </w:pPrChange>
      </w:pPr>
    </w:p>
    <w:p w14:paraId="243F2B90" w14:textId="2B6308D0" w:rsidR="003656D3" w:rsidRDefault="003656D3">
      <w:pPr>
        <w:pStyle w:val="Sourcesandnotes"/>
        <w:pPrChange w:id="2618" w:author="Meg Walker" w:date="2026-01-13T12:36:00Z" w16du:dateUtc="2026-01-13T12:36:00Z">
          <w:pPr>
            <w:pStyle w:val="RSSourceandnotes"/>
          </w:pPr>
        </w:pPrChange>
      </w:pPr>
      <w:r>
        <w:t xml:space="preserve">Note: </w:t>
      </w:r>
      <w:ins w:id="2619" w:author="Meg Walker" w:date="2026-01-13T12:35:00Z" w16du:dateUtc="2026-01-13T12:35:00Z">
        <w:r w:rsidR="002F58F4">
          <w:tab/>
        </w:r>
      </w:ins>
      <w:r>
        <w:t>Respondents can appear in more than one of the impact categories</w:t>
      </w:r>
      <w:r w:rsidR="00526207">
        <w:t>.</w:t>
      </w:r>
      <w:r w:rsidR="00341E63">
        <w:t xml:space="preserve"> Responses to the </w:t>
      </w:r>
      <w:r w:rsidR="006D104A">
        <w:t xml:space="preserve">impact </w:t>
      </w:r>
      <w:r w:rsidR="00341E63">
        <w:t xml:space="preserve">categories </w:t>
      </w:r>
      <w:del w:id="2620" w:author="Meg Walker" w:date="2026-01-13T12:36:00Z" w16du:dateUtc="2026-01-13T12:36:00Z">
        <w:r w:rsidR="00341E63" w:rsidDel="007F1FA2">
          <w:delText>“</w:delText>
        </w:r>
      </w:del>
      <w:ins w:id="2621" w:author="Meg Walker" w:date="2026-01-13T12:36:00Z" w16du:dateUtc="2026-01-13T12:36:00Z">
        <w:r w:rsidR="007F1FA2">
          <w:t>‘</w:t>
        </w:r>
      </w:ins>
      <w:r w:rsidR="00341E63">
        <w:t xml:space="preserve">Don’t </w:t>
      </w:r>
      <w:del w:id="2622" w:author="Meg Walker" w:date="2026-01-13T12:36:00Z" w16du:dateUtc="2026-01-13T12:36:00Z">
        <w:r w:rsidR="00341E63" w:rsidDel="007F1FA2">
          <w:delText>Know</w:delText>
        </w:r>
      </w:del>
      <w:ins w:id="2623" w:author="Meg Walker" w:date="2026-01-13T12:36:00Z" w16du:dateUtc="2026-01-13T12:36:00Z">
        <w:r w:rsidR="007F1FA2">
          <w:t>know</w:t>
        </w:r>
      </w:ins>
      <w:del w:id="2624" w:author="Meg Walker" w:date="2026-01-13T12:36:00Z" w16du:dateUtc="2026-01-13T12:36:00Z">
        <w:r w:rsidR="00341E63" w:rsidDel="007F1FA2">
          <w:delText xml:space="preserve">”, </w:delText>
        </w:r>
      </w:del>
      <w:ins w:id="2625" w:author="Meg Walker" w:date="2026-01-13T12:36:00Z" w16du:dateUtc="2026-01-13T12:36:00Z">
        <w:r w:rsidR="007F1FA2">
          <w:t xml:space="preserve">’, </w:t>
        </w:r>
      </w:ins>
      <w:del w:id="2626" w:author="Meg Walker" w:date="2026-01-13T12:36:00Z" w16du:dateUtc="2026-01-13T12:36:00Z">
        <w:r w:rsidR="00341E63" w:rsidDel="007F1FA2">
          <w:delText>“</w:delText>
        </w:r>
      </w:del>
      <w:ins w:id="2627" w:author="Meg Walker" w:date="2026-01-13T12:36:00Z" w16du:dateUtc="2026-01-13T12:36:00Z">
        <w:r w:rsidR="007F1FA2">
          <w:t>‘</w:t>
        </w:r>
      </w:ins>
      <w:r w:rsidR="00341E63">
        <w:t>Other</w:t>
      </w:r>
      <w:del w:id="2628" w:author="Meg Walker" w:date="2026-01-13T12:36:00Z" w16du:dateUtc="2026-01-13T12:36:00Z">
        <w:r w:rsidR="00341E63" w:rsidDel="007F1FA2">
          <w:delText xml:space="preserve">”, </w:delText>
        </w:r>
      </w:del>
      <w:ins w:id="2629" w:author="Meg Walker" w:date="2026-01-13T12:36:00Z" w16du:dateUtc="2026-01-13T12:36:00Z">
        <w:r w:rsidR="007F1FA2">
          <w:t xml:space="preserve">’, </w:t>
        </w:r>
      </w:ins>
      <w:r w:rsidR="00341E63">
        <w:t xml:space="preserve">and </w:t>
      </w:r>
      <w:del w:id="2630" w:author="Meg Walker" w:date="2026-01-13T12:36:00Z" w16du:dateUtc="2026-01-13T12:36:00Z">
        <w:r w:rsidR="00341E63" w:rsidDel="007F1FA2">
          <w:delText>“</w:delText>
        </w:r>
      </w:del>
      <w:ins w:id="2631" w:author="Meg Walker" w:date="2026-01-13T12:36:00Z" w16du:dateUtc="2026-01-13T12:36:00Z">
        <w:r w:rsidR="007F1FA2">
          <w:t>‘</w:t>
        </w:r>
      </w:ins>
      <w:r w:rsidR="00341E63">
        <w:t>Refusals</w:t>
      </w:r>
      <w:del w:id="2632" w:author="Meg Walker" w:date="2026-01-13T12:36:00Z" w16du:dateUtc="2026-01-13T12:36:00Z">
        <w:r w:rsidR="00341E63" w:rsidDel="007F1FA2">
          <w:delText xml:space="preserve">” </w:delText>
        </w:r>
      </w:del>
      <w:ins w:id="2633" w:author="Meg Walker" w:date="2026-01-13T12:36:00Z" w16du:dateUtc="2026-01-13T12:36:00Z">
        <w:r w:rsidR="007F1FA2">
          <w:t xml:space="preserve">’ </w:t>
        </w:r>
      </w:ins>
      <w:r w:rsidR="00341E63">
        <w:t xml:space="preserve">were omitted from the </w:t>
      </w:r>
      <w:r w:rsidR="006D104A">
        <w:t>figure</w:t>
      </w:r>
      <w:r w:rsidR="00341E63">
        <w:t xml:space="preserve">. </w:t>
      </w:r>
      <w:r w:rsidR="006D104A">
        <w:t xml:space="preserve">Lower-grade and </w:t>
      </w:r>
      <w:del w:id="2634" w:author="Meg Walker" w:date="2026-01-20T18:55:00Z" w16du:dateUtc="2026-01-20T18:55:00Z">
        <w:r w:rsidR="006D104A" w:rsidDel="00002C24">
          <w:delText>Higher</w:delText>
        </w:r>
      </w:del>
      <w:ins w:id="2635" w:author="Meg Walker" w:date="2026-01-20T18:55:00Z" w16du:dateUtc="2026-01-20T18:55:00Z">
        <w:r w:rsidR="00002C24">
          <w:t>higher</w:t>
        </w:r>
      </w:ins>
      <w:r w:rsidR="006D104A">
        <w:t xml:space="preserve">-grade service classes were collapsed due to the low number of observations. </w:t>
      </w:r>
    </w:p>
    <w:p w14:paraId="53DC134E" w14:textId="77777777" w:rsidR="005B4F71" w:rsidRDefault="005B4F71">
      <w:pPr>
        <w:rPr>
          <w:ins w:id="2636" w:author="Meg Walker" w:date="2026-01-12T17:56:00Z" w16du:dateUtc="2026-01-12T17:56:00Z"/>
        </w:rPr>
        <w:sectPr w:rsidR="005B4F71" w:rsidSect="005B4F71">
          <w:headerReference w:type="default" r:id="rId88"/>
          <w:pgSz w:w="11906" w:h="16838"/>
          <w:pgMar w:top="1440" w:right="1440" w:bottom="851" w:left="1440" w:header="709" w:footer="709" w:gutter="0"/>
          <w:cols w:space="708"/>
          <w:docGrid w:linePitch="360"/>
        </w:sectPr>
      </w:pPr>
      <w:bookmarkStart w:id="2643" w:name="conclusions-and-policy-implications"/>
      <w:bookmarkEnd w:id="1941"/>
      <w:bookmarkEnd w:id="2283"/>
      <w:bookmarkEnd w:id="2533"/>
    </w:p>
    <w:p w14:paraId="67DCDFF0" w14:textId="3FC763D3" w:rsidR="00E179AF" w:rsidDel="005B4F71" w:rsidRDefault="00E179AF">
      <w:pPr>
        <w:rPr>
          <w:del w:id="2644" w:author="Meg Walker" w:date="2026-01-12T17:56:00Z" w16du:dateUtc="2026-01-12T17:56:00Z"/>
          <w:rFonts w:ascii="Calibri" w:eastAsia="Batang" w:hAnsi="Calibri" w:cs="Times New Roman"/>
          <w:b/>
          <w:caps/>
          <w:color w:val="1F355E"/>
          <w:sz w:val="32"/>
          <w:szCs w:val="32"/>
          <w:lang w:val="en-GB"/>
        </w:rPr>
      </w:pPr>
      <w:del w:id="2645" w:author="Meg Walker" w:date="2026-01-12T17:56:00Z" w16du:dateUtc="2026-01-12T17:56:00Z">
        <w:r w:rsidDel="005B4F71">
          <w:lastRenderedPageBreak/>
          <w:br w:type="page"/>
        </w:r>
      </w:del>
    </w:p>
    <w:p w14:paraId="51DD4DB9" w14:textId="1858E666" w:rsidR="000E35CE" w:rsidRDefault="00E179AF">
      <w:pPr>
        <w:pStyle w:val="RSCHAPTERNUMBER"/>
        <w:pPrChange w:id="2646" w:author="Meg Walker" w:date="2026-01-20T10:47:00Z" w16du:dateUtc="2026-01-20T10:47:00Z">
          <w:pPr>
            <w:pStyle w:val="Heading1"/>
          </w:pPr>
        </w:pPrChange>
      </w:pPr>
      <w:bookmarkStart w:id="2647" w:name="_Toc211497190"/>
      <w:r>
        <w:t xml:space="preserve">CHAPTER </w:t>
      </w:r>
      <w:r w:rsidR="00D9434A">
        <w:t>5</w:t>
      </w:r>
      <w:bookmarkEnd w:id="2647"/>
    </w:p>
    <w:p w14:paraId="76845498" w14:textId="3C495D5C" w:rsidR="00E179AF" w:rsidRDefault="00E179AF">
      <w:pPr>
        <w:pStyle w:val="ESRIChapterName"/>
        <w:pPrChange w:id="2648" w:author="Meg Walker" w:date="2026-01-13T12:37:00Z" w16du:dateUtc="2026-01-13T12:37:00Z">
          <w:pPr>
            <w:pStyle w:val="RSChaptername"/>
          </w:pPr>
        </w:pPrChange>
      </w:pPr>
      <w:bookmarkStart w:id="2649" w:name="_Toc210983451"/>
      <w:bookmarkStart w:id="2650" w:name="_Toc211497191"/>
      <w:r>
        <w:t>Conclusions and policy implications</w:t>
      </w:r>
      <w:bookmarkEnd w:id="2649"/>
      <w:bookmarkEnd w:id="2650"/>
    </w:p>
    <w:p w14:paraId="4475E8D5" w14:textId="77777777" w:rsidR="007F1FA2" w:rsidRDefault="007F1FA2" w:rsidP="007F1FA2">
      <w:pPr>
        <w:pStyle w:val="ESRIBodyText"/>
        <w:rPr>
          <w:ins w:id="2651" w:author="Meg Walker" w:date="2026-01-13T12:37:00Z" w16du:dateUtc="2026-01-13T12:37:00Z"/>
        </w:rPr>
      </w:pPr>
    </w:p>
    <w:p w14:paraId="51DD4DBA" w14:textId="32AD4A77" w:rsidR="000E35CE" w:rsidRDefault="00D9434A">
      <w:pPr>
        <w:pStyle w:val="ESRIBodyText"/>
        <w:pPrChange w:id="2652" w:author="Meg Walker" w:date="2026-01-13T12:37:00Z" w16du:dateUtc="2026-01-13T12:37:00Z">
          <w:pPr>
            <w:pStyle w:val="FirstParagraph"/>
          </w:pPr>
        </w:pPrChange>
      </w:pPr>
      <w:r>
        <w:t xml:space="preserve">Public support for the welfare state is an important foundation for democratic governments to pursue the policies needed to alleviate poverty in society. </w:t>
      </w:r>
      <w:ins w:id="2653" w:author="Meg Walker" w:date="2026-01-20T18:59:00Z" w16du:dateUtc="2026-01-20T18:59:00Z">
        <w:r w:rsidR="00254293">
          <w:br/>
        </w:r>
      </w:ins>
      <w:r>
        <w:t xml:space="preserve">The attitudes examined in this study are key indicators of this support. On some issues, public attitudes can be </w:t>
      </w:r>
      <w:r w:rsidR="003656D3">
        <w:t xml:space="preserve">an </w:t>
      </w:r>
      <w:r>
        <w:t xml:space="preserve">instigator of policy change. For example, public support for abortion in Ireland was widespread prior to the referendum in 2018 </w:t>
      </w:r>
      <w:r w:rsidRPr="00254293">
        <w:t>(</w:t>
      </w:r>
      <w:r w:rsidRPr="00254293">
        <w:fldChar w:fldCharType="begin"/>
      </w:r>
      <w:r w:rsidRPr="00254293">
        <w:instrText>HYPERLINK \l "ref-elkink_death_2020" \h</w:instrText>
      </w:r>
      <w:r w:rsidRPr="00254293">
        <w:fldChar w:fldCharType="separate"/>
      </w:r>
      <w:r w:rsidRPr="00254293">
        <w:rPr>
          <w:rPrChange w:id="2654" w:author="Meg Walker" w:date="2026-01-20T18:59:00Z" w16du:dateUtc="2026-01-20T18:59:00Z">
            <w:rPr>
              <w:rStyle w:val="Hyperlink"/>
            </w:rPr>
          </w:rPrChange>
        </w:rPr>
        <w:t>Elkink et al.</w:t>
      </w:r>
      <w:ins w:id="2655" w:author="Meg Walker" w:date="2026-01-20T18:58:00Z" w16du:dateUtc="2026-01-20T18:58:00Z">
        <w:r w:rsidR="00254293" w:rsidRPr="00254293">
          <w:rPr>
            <w:rPrChange w:id="2656" w:author="Meg Walker" w:date="2026-01-20T18:59:00Z" w16du:dateUtc="2026-01-20T18:59:00Z">
              <w:rPr>
                <w:rStyle w:val="Hyperlink"/>
              </w:rPr>
            </w:rPrChange>
          </w:rPr>
          <w:t>,</w:t>
        </w:r>
      </w:ins>
      <w:r w:rsidRPr="00254293">
        <w:rPr>
          <w:rPrChange w:id="2657" w:author="Meg Walker" w:date="2026-01-20T18:59:00Z" w16du:dateUtc="2026-01-20T18:59:00Z">
            <w:rPr>
              <w:rStyle w:val="Hyperlink"/>
            </w:rPr>
          </w:rPrChange>
        </w:rPr>
        <w:t xml:space="preserve"> 2020</w:t>
      </w:r>
      <w:r w:rsidRPr="00254293">
        <w:fldChar w:fldCharType="end"/>
      </w:r>
      <w:r w:rsidRPr="00254293">
        <w:t>).</w:t>
      </w:r>
      <w:r>
        <w:t xml:space="preserve"> On other issues, a policy action may prompt changes in attitudes and behaviour.</w:t>
      </w:r>
    </w:p>
    <w:p w14:paraId="51DD4DBB" w14:textId="68B267DD" w:rsidR="000E35CE" w:rsidRDefault="00D9434A">
      <w:pPr>
        <w:pStyle w:val="ESRIBodyText"/>
        <w:pPrChange w:id="2658" w:author="Meg Walker" w:date="2026-01-13T12:37:00Z" w16du:dateUtc="2026-01-13T12:37:00Z">
          <w:pPr>
            <w:pStyle w:val="BodyText"/>
          </w:pPr>
        </w:pPrChange>
      </w:pPr>
      <w:r>
        <w:t>In Ireland, about three-quarters of the adult population support redistribution, either agreeing or strongly agreeing that the government should reduce differences in income. This is among the highest proportions in Europe. The level of support is particularly high among low-income households, female</w:t>
      </w:r>
      <w:r w:rsidR="00967CE4">
        <w:t>s</w:t>
      </w:r>
      <w:r>
        <w:t xml:space="preserve"> and the younger cohort. While the overall proportion fluctuated over the period analysed (2002</w:t>
      </w:r>
      <w:ins w:id="2659" w:author="Meg Walker" w:date="2026-01-13T12:37:00Z" w16du:dateUtc="2026-01-13T12:37:00Z">
        <w:r w:rsidR="007F1FA2">
          <w:t>–</w:t>
        </w:r>
      </w:ins>
      <w:del w:id="2660" w:author="Meg Walker" w:date="2026-01-13T12:37:00Z" w16du:dateUtc="2026-01-13T12:37:00Z">
        <w:r w:rsidDel="007F1FA2">
          <w:delText>-</w:delText>
        </w:r>
      </w:del>
      <w:r>
        <w:t>2024)</w:t>
      </w:r>
      <w:ins w:id="2661" w:author="Meg Walker" w:date="2026-01-20T18:59:00Z" w16du:dateUtc="2026-01-20T18:59:00Z">
        <w:r w:rsidR="00254293">
          <w:t>,</w:t>
        </w:r>
      </w:ins>
      <w:r>
        <w:t xml:space="preserve"> it never fell below </w:t>
      </w:r>
      <w:r w:rsidR="003A0078">
        <w:t>69</w:t>
      </w:r>
      <w:del w:id="2662" w:author="Meg Walker" w:date="2026-01-13T12:37:00Z" w16du:dateUtc="2026-01-13T12:37:00Z">
        <w:r w:rsidDel="007F1FA2">
          <w:delText xml:space="preserve">%, </w:delText>
        </w:r>
      </w:del>
      <w:ins w:id="2663" w:author="Meg Walker" w:date="2026-01-13T12:37:00Z" w16du:dateUtc="2026-01-13T12:37:00Z">
        <w:r w:rsidR="007F1FA2">
          <w:t xml:space="preserve"> per cent, </w:t>
        </w:r>
      </w:ins>
      <w:r>
        <w:t>giving Irish governments a sustained backing for redistributive policies.</w:t>
      </w:r>
    </w:p>
    <w:p w14:paraId="51DD4DBC" w14:textId="7C9360E4" w:rsidR="000E35CE" w:rsidRDefault="00D9434A">
      <w:pPr>
        <w:pStyle w:val="ESRIBodyText"/>
        <w:pPrChange w:id="2664" w:author="Meg Walker" w:date="2026-01-13T12:37:00Z" w16du:dateUtc="2026-01-13T12:37:00Z">
          <w:pPr>
            <w:pStyle w:val="BodyText"/>
          </w:pPr>
        </w:pPrChange>
      </w:pPr>
      <w:r>
        <w:t xml:space="preserve">At the same time, compared to other European countries, Ireland has a higher proportion of respondents who are willing to pay more taxes if that leads to improved public services. </w:t>
      </w:r>
      <w:r w:rsidR="00C24E3F">
        <w:t>Although</w:t>
      </w:r>
      <w:r>
        <w:t xml:space="preserve"> there is no clear relationship between the aggregate country-level support for redistribution and willingness to pay more taxes</w:t>
      </w:r>
      <w:r w:rsidR="00C24E3F">
        <w:t xml:space="preserve">, evidence from a post-electoral survey in Ireland also suggests that those </w:t>
      </w:r>
      <w:ins w:id="2665" w:author="Meg Walker" w:date="2026-01-20T19:00:00Z" w16du:dateUtc="2026-01-20T19:00:00Z">
        <w:r w:rsidR="00254293">
          <w:br/>
        </w:r>
      </w:ins>
      <w:r w:rsidR="00C24E3F">
        <w:t xml:space="preserve">who are more averse to inequality are also more willing to pay higher taxes. </w:t>
      </w:r>
    </w:p>
    <w:p w14:paraId="51DD4DBD" w14:textId="13091B54" w:rsidR="000E35CE" w:rsidRDefault="00D9434A">
      <w:pPr>
        <w:pStyle w:val="ESRIBodyText"/>
        <w:pPrChange w:id="2666" w:author="Meg Walker" w:date="2026-01-13T12:37:00Z" w16du:dateUtc="2026-01-13T12:37:00Z">
          <w:pPr>
            <w:pStyle w:val="BodyText"/>
          </w:pPr>
        </w:pPrChange>
      </w:pPr>
      <w:r>
        <w:t xml:space="preserve">Despite the high levels of support for welfare policies and redistribution, Ireland also has one of the highest proportions of people in Europe who believe that </w:t>
      </w:r>
      <w:del w:id="2667" w:author="Meg Walker" w:date="2026-01-20T19:00:00Z" w16du:dateUtc="2026-01-20T19:00:00Z">
        <w:r w:rsidDel="00254293">
          <w:delText>“</w:delText>
        </w:r>
      </w:del>
      <w:ins w:id="2668" w:author="Meg Walker" w:date="2026-01-20T19:00:00Z" w16du:dateUtc="2026-01-20T19:00:00Z">
        <w:r w:rsidR="00254293">
          <w:t>‘</w:t>
        </w:r>
      </w:ins>
      <w:r>
        <w:t>social benefits make people lazy</w:t>
      </w:r>
      <w:del w:id="2669" w:author="Meg Walker" w:date="2026-01-20T19:00:00Z" w16du:dateUtc="2026-01-20T19:00:00Z">
        <w:r w:rsidDel="00254293">
          <w:delText xml:space="preserve">”. </w:delText>
        </w:r>
      </w:del>
      <w:ins w:id="2670" w:author="Meg Walker" w:date="2026-01-20T19:00:00Z" w16du:dateUtc="2026-01-20T19:00:00Z">
        <w:r w:rsidR="00254293">
          <w:t xml:space="preserve">’. </w:t>
        </w:r>
      </w:ins>
      <w:r>
        <w:t>This points to the importance of addressing public misconceptions and challenging negative stereotypes about welfare recipients.</w:t>
      </w:r>
    </w:p>
    <w:p w14:paraId="51DD4DBE" w14:textId="0ABE1D0F" w:rsidR="000E35CE" w:rsidRDefault="00D9434A">
      <w:pPr>
        <w:pStyle w:val="ESRIBodyText"/>
        <w:pPrChange w:id="2671" w:author="Meg Walker" w:date="2026-01-13T12:37:00Z" w16du:dateUtc="2026-01-13T12:37:00Z">
          <w:pPr>
            <w:pStyle w:val="BodyText"/>
          </w:pPr>
        </w:pPrChange>
      </w:pPr>
      <w:commentRangeStart w:id="2672"/>
      <w:r>
        <w:t>Findings from experimental research suggest</w:t>
      </w:r>
      <w:del w:id="2673" w:author="Meg Walker" w:date="2026-01-20T19:00:00Z" w16du:dateUtc="2026-01-20T19:00:00Z">
        <w:r w:rsidDel="00254293">
          <w:delText>s</w:delText>
        </w:r>
      </w:del>
      <w:r>
        <w:t xml:space="preserve"> that the framing of policies is important, </w:t>
      </w:r>
      <w:del w:id="2674" w:author="Meg Walker" w:date="2026-01-20T19:01:00Z" w16du:dateUtc="2026-01-20T19:01:00Z">
        <w:r w:rsidDel="00254293">
          <w:delText xml:space="preserve">and </w:delText>
        </w:r>
      </w:del>
      <w:ins w:id="2675" w:author="Meg Walker" w:date="2026-01-20T19:01:00Z" w16du:dateUtc="2026-01-20T19:01:00Z">
        <w:r w:rsidR="00254293">
          <w:t xml:space="preserve">as is </w:t>
        </w:r>
      </w:ins>
      <w:r>
        <w:t xml:space="preserve">the provision of information on the extent of inequality. </w:t>
      </w:r>
      <w:commentRangeEnd w:id="2672"/>
      <w:r w:rsidR="00254293">
        <w:rPr>
          <w:rStyle w:val="CommentReference"/>
          <w:sz w:val="22"/>
          <w:szCs w:val="22"/>
        </w:rPr>
        <w:commentReference w:id="2672"/>
      </w:r>
      <w:r>
        <w:t>This is reinforced by this report’s findings on the</w:t>
      </w:r>
      <w:r w:rsidR="00261555">
        <w:t xml:space="preserve"> 2017</w:t>
      </w:r>
      <w:r>
        <w:t xml:space="preserve"> </w:t>
      </w:r>
      <w:r w:rsidRPr="007F1FA2">
        <w:t>‘</w:t>
      </w:r>
      <w:ins w:id="2676" w:author="Meg Walker" w:date="2026-01-20T19:02:00Z" w16du:dateUtc="2026-01-20T19:02:00Z">
        <w:r w:rsidR="00BC762A">
          <w:t>W</w:t>
        </w:r>
      </w:ins>
      <w:del w:id="2677" w:author="Meg Walker" w:date="2026-01-20T19:02:00Z" w16du:dateUtc="2026-01-20T19:02:00Z">
        <w:r w:rsidRPr="007F1FA2" w:rsidDel="00BC762A">
          <w:rPr>
            <w:rPrChange w:id="2678" w:author="Meg Walker" w:date="2026-01-13T12:38:00Z" w16du:dateUtc="2026-01-13T12:38:00Z">
              <w:rPr>
                <w:i/>
                <w:iCs/>
              </w:rPr>
            </w:rPrChange>
          </w:rPr>
          <w:delText>w</w:delText>
        </w:r>
      </w:del>
      <w:r w:rsidRPr="007F1FA2">
        <w:rPr>
          <w:rPrChange w:id="2679" w:author="Meg Walker" w:date="2026-01-13T12:38:00Z" w16du:dateUtc="2026-01-13T12:38:00Z">
            <w:rPr>
              <w:i/>
              <w:iCs/>
            </w:rPr>
          </w:rPrChange>
        </w:rPr>
        <w:t xml:space="preserve">elfare </w:t>
      </w:r>
      <w:ins w:id="2680" w:author="Meg Walker" w:date="2026-01-20T19:02:00Z" w16du:dateUtc="2026-01-20T19:02:00Z">
        <w:r w:rsidR="00BC762A">
          <w:t>C</w:t>
        </w:r>
      </w:ins>
      <w:del w:id="2681" w:author="Meg Walker" w:date="2026-01-20T19:02:00Z" w16du:dateUtc="2026-01-20T19:02:00Z">
        <w:r w:rsidRPr="007F1FA2" w:rsidDel="00BC762A">
          <w:rPr>
            <w:rPrChange w:id="2682" w:author="Meg Walker" w:date="2026-01-13T12:38:00Z" w16du:dateUtc="2026-01-13T12:38:00Z">
              <w:rPr>
                <w:i/>
                <w:iCs/>
              </w:rPr>
            </w:rPrChange>
          </w:rPr>
          <w:delText>c</w:delText>
        </w:r>
      </w:del>
      <w:r w:rsidRPr="007F1FA2">
        <w:rPr>
          <w:rPrChange w:id="2683" w:author="Meg Walker" w:date="2026-01-13T12:38:00Z" w16du:dateUtc="2026-01-13T12:38:00Z">
            <w:rPr>
              <w:i/>
              <w:iCs/>
            </w:rPr>
          </w:rPrChange>
        </w:rPr>
        <w:t>heats</w:t>
      </w:r>
      <w:r w:rsidRPr="007F1FA2">
        <w:t xml:space="preserve">’ </w:t>
      </w:r>
      <w:r>
        <w:t xml:space="preserve">campaign. Framing the receipt of social transfers as potentially fraudulent </w:t>
      </w:r>
      <w:r w:rsidR="00741D59">
        <w:t xml:space="preserve">decreased </w:t>
      </w:r>
      <w:r>
        <w:t xml:space="preserve">the perception that social benefits </w:t>
      </w:r>
      <w:r w:rsidR="00741D59">
        <w:t>prevent poverty</w:t>
      </w:r>
      <w:r>
        <w:t xml:space="preserve">, which is associated with </w:t>
      </w:r>
      <w:r w:rsidR="00741D59">
        <w:t xml:space="preserve">higher </w:t>
      </w:r>
      <w:r>
        <w:t xml:space="preserve">support for welfare policies and redistribution. In this sense, campaigns that emphasise entitlements and rights are likely to reinforce a more collective </w:t>
      </w:r>
      <w:ins w:id="2684" w:author="Meg Walker" w:date="2026-01-20T19:03:00Z" w16du:dateUtc="2026-01-20T19:03:00Z">
        <w:r w:rsidR="00BC762A">
          <w:t>‘</w:t>
        </w:r>
      </w:ins>
      <w:r>
        <w:t>public good’ view of the welfare state and counteract negative perceptions of individuals in receipt of benefit as unde</w:t>
      </w:r>
      <w:del w:id="2685" w:author="Meg Walker" w:date="2026-01-20T19:03:00Z" w16du:dateUtc="2026-01-20T19:03:00Z">
        <w:r w:rsidDel="00BC762A">
          <w:delText>r</w:delText>
        </w:r>
      </w:del>
      <w:r>
        <w:t>serving. Efforts should be made to highlight the positive role of social protection in promoting equality and social cohesion.</w:t>
      </w:r>
    </w:p>
    <w:p w14:paraId="385D0584" w14:textId="77777777" w:rsidR="00BC762A" w:rsidRDefault="00BC762A">
      <w:pPr>
        <w:pStyle w:val="ESRIBodyText"/>
        <w:rPr>
          <w:ins w:id="2686" w:author="Meg Walker" w:date="2026-01-20T19:03:00Z" w16du:dateUtc="2026-01-20T19:03:00Z"/>
        </w:rPr>
      </w:pPr>
    </w:p>
    <w:p w14:paraId="51DD4DBF" w14:textId="03D814E6" w:rsidR="000E35CE" w:rsidRDefault="00D9434A">
      <w:pPr>
        <w:pStyle w:val="ESRIBodyText"/>
        <w:pPrChange w:id="2687" w:author="Meg Walker" w:date="2026-01-13T12:38:00Z" w16du:dateUtc="2026-01-13T12:38:00Z">
          <w:pPr>
            <w:pStyle w:val="BodyText"/>
          </w:pPr>
        </w:pPrChange>
      </w:pPr>
      <w:r>
        <w:lastRenderedPageBreak/>
        <w:t xml:space="preserve">The analysis of survey data over time also shows that support for redistribution tends to increase during periods of economic crisis, such as the 2008 recession and the COVID-19 pandemic. Ireland experienced a substantial level of government intervention in the economy during the pandemic, which resulted in social transfers to those that may not previously have drawn on such benefits. This translated into higher support for government redistribution. </w:t>
      </w:r>
      <w:r w:rsidR="006C3D93">
        <w:t xml:space="preserve">The increase in support during the pandemic was particularly noticeable among small business owners. </w:t>
      </w:r>
      <w:commentRangeStart w:id="2688"/>
      <w:r>
        <w:t xml:space="preserve">However, the nature of </w:t>
      </w:r>
      <w:ins w:id="2689" w:author="Meg Walker" w:date="2026-01-20T19:05:00Z" w16du:dateUtc="2026-01-20T19:05:00Z">
        <w:r w:rsidR="00BC762A">
          <w:t>the</w:t>
        </w:r>
      </w:ins>
      <w:ins w:id="2690" w:author="Meg Walker" w:date="2026-01-20T19:04:00Z" w16du:dateUtc="2026-01-20T19:04:00Z">
        <w:r w:rsidR="00BC762A">
          <w:t xml:space="preserve"> </w:t>
        </w:r>
      </w:ins>
      <w:r>
        <w:t xml:space="preserve">pandemic as an external shock meant that </w:t>
      </w:r>
      <w:ins w:id="2691" w:author="Meg Walker" w:date="2026-01-20T19:07:00Z" w16du:dateUtc="2026-01-20T19:07:00Z">
        <w:r w:rsidR="00BC762A">
          <w:br/>
        </w:r>
      </w:ins>
      <w:ins w:id="2692" w:author="Meg Walker" w:date="2026-01-20T19:06:00Z" w16du:dateUtc="2026-01-20T19:06:00Z">
        <w:r w:rsidR="00BC762A">
          <w:t xml:space="preserve">the </w:t>
        </w:r>
      </w:ins>
      <w:r>
        <w:t xml:space="preserve">public </w:t>
      </w:r>
      <w:ins w:id="2693" w:author="Meg Walker" w:date="2026-01-20T19:05:00Z" w16du:dateUtc="2026-01-20T19:05:00Z">
        <w:r w:rsidR="00BC762A">
          <w:t xml:space="preserve">is </w:t>
        </w:r>
      </w:ins>
      <w:r>
        <w:t xml:space="preserve">less likely to attribute blame to those who found themselves in </w:t>
      </w:r>
      <w:ins w:id="2694" w:author="Meg Walker" w:date="2026-01-20T19:07:00Z" w16du:dateUtc="2026-01-20T19:07:00Z">
        <w:r w:rsidR="00BC762A">
          <w:br/>
        </w:r>
      </w:ins>
      <w:r>
        <w:t>need of government support, therefore the support for redistribution in these circumstances may not sustain over time.</w:t>
      </w:r>
      <w:commentRangeEnd w:id="2688"/>
      <w:r w:rsidR="00BC762A">
        <w:rPr>
          <w:rStyle w:val="CommentReference"/>
          <w:sz w:val="22"/>
          <w:szCs w:val="22"/>
        </w:rPr>
        <w:commentReference w:id="2688"/>
      </w:r>
    </w:p>
    <w:p w14:paraId="51DD4DC0" w14:textId="63F49223" w:rsidR="000E35CE" w:rsidRDefault="00D9434A">
      <w:pPr>
        <w:pStyle w:val="ESRIBodyText"/>
        <w:pPrChange w:id="2695" w:author="Meg Walker" w:date="2026-01-13T12:38:00Z" w16du:dateUtc="2026-01-13T12:38:00Z">
          <w:pPr>
            <w:pStyle w:val="BodyText"/>
          </w:pPr>
        </w:pPrChange>
      </w:pPr>
      <w:r>
        <w:t xml:space="preserve">Nevertheless, despite the short-lived effects of these external events, policymakers may take the opportunity of these moments of support to implement more permanent reforms that go beyond </w:t>
      </w:r>
      <w:commentRangeStart w:id="2696"/>
      <w:r>
        <w:t>the period</w:t>
      </w:r>
      <w:ins w:id="2697" w:author="Daniel Capistrano" w:date="2026-01-25T17:34:00Z" w16du:dateUtc="2026-01-25T17:34:00Z">
        <w:r w:rsidR="00324E9B">
          <w:t>s</w:t>
        </w:r>
      </w:ins>
      <w:r>
        <w:t xml:space="preserve"> of cris</w:t>
      </w:r>
      <w:ins w:id="2698" w:author="Daniel Capistrano" w:date="2026-01-25T17:34:00Z" w16du:dateUtc="2026-01-25T17:34:00Z">
        <w:r w:rsidR="00324E9B">
          <w:t>es</w:t>
        </w:r>
      </w:ins>
      <w:del w:id="2699" w:author="Daniel Capistrano" w:date="2026-01-25T17:34:00Z" w16du:dateUtc="2026-01-25T17:34:00Z">
        <w:r w:rsidDel="00324E9B">
          <w:delText>is</w:delText>
        </w:r>
        <w:commentRangeEnd w:id="2696"/>
        <w:r w:rsidR="00F2687D" w:rsidDel="00324E9B">
          <w:rPr>
            <w:rStyle w:val="CommentReference"/>
            <w:sz w:val="22"/>
            <w:szCs w:val="22"/>
          </w:rPr>
          <w:commentReference w:id="2696"/>
        </w:r>
      </w:del>
      <w:r>
        <w:t>.</w:t>
      </w:r>
    </w:p>
    <w:p w14:paraId="78A291C1" w14:textId="77777777" w:rsidR="00623E76" w:rsidRDefault="00623E76">
      <w:pPr>
        <w:rPr>
          <w:ins w:id="2700" w:author="Meg Walker" w:date="2026-01-12T17:57:00Z" w16du:dateUtc="2026-01-12T17:57:00Z"/>
        </w:rPr>
        <w:sectPr w:rsidR="00623E76" w:rsidSect="005B4F71">
          <w:headerReference w:type="default" r:id="rId89"/>
          <w:pgSz w:w="11906" w:h="16838"/>
          <w:pgMar w:top="1440" w:right="1440" w:bottom="851" w:left="1440" w:header="709" w:footer="709" w:gutter="0"/>
          <w:cols w:space="708"/>
          <w:docGrid w:linePitch="360"/>
        </w:sectPr>
      </w:pPr>
      <w:bookmarkStart w:id="2706" w:name="references"/>
      <w:bookmarkEnd w:id="2643"/>
    </w:p>
    <w:p w14:paraId="3BAF78C2" w14:textId="2DE90F70" w:rsidR="00E179AF" w:rsidDel="00623E76" w:rsidRDefault="00E179AF">
      <w:pPr>
        <w:rPr>
          <w:del w:id="2707" w:author="Meg Walker" w:date="2026-01-12T17:57:00Z" w16du:dateUtc="2026-01-12T17:57:00Z"/>
          <w:rFonts w:ascii="Calibri" w:eastAsia="Batang" w:hAnsi="Calibri" w:cs="Times New Roman"/>
          <w:b/>
          <w:caps/>
          <w:color w:val="1F355E"/>
          <w:sz w:val="32"/>
          <w:szCs w:val="32"/>
          <w:lang w:val="en-GB"/>
        </w:rPr>
      </w:pPr>
      <w:del w:id="2708" w:author="Meg Walker" w:date="2026-01-12T17:57:00Z" w16du:dateUtc="2026-01-12T17:57:00Z">
        <w:r w:rsidDel="00623E76">
          <w:lastRenderedPageBreak/>
          <w:br w:type="page"/>
        </w:r>
      </w:del>
    </w:p>
    <w:p w14:paraId="51DD4DC1" w14:textId="1F87E6D7" w:rsidR="000E35CE" w:rsidRDefault="00D9434A">
      <w:pPr>
        <w:pStyle w:val="Heading1"/>
      </w:pPr>
      <w:bookmarkStart w:id="2709" w:name="_Toc211497192"/>
      <w:r>
        <w:t>References</w:t>
      </w:r>
      <w:bookmarkEnd w:id="2709"/>
    </w:p>
    <w:p w14:paraId="270A00EC" w14:textId="77777777" w:rsidR="00E179AF" w:rsidRDefault="00E179AF">
      <w:bookmarkStart w:id="2710" w:name="ref-alamir_equality_2024"/>
      <w:bookmarkStart w:id="2711" w:name="refs"/>
    </w:p>
    <w:p w14:paraId="51DD4DC2" w14:textId="1A07986B" w:rsidR="000E35CE" w:rsidRDefault="00D9434A">
      <w:pPr>
        <w:pStyle w:val="RSReferencestext"/>
        <w:pPrChange w:id="2712" w:author="Meg Walker" w:date="2026-01-12T17:58:00Z" w16du:dateUtc="2026-01-12T17:58:00Z">
          <w:pPr/>
        </w:pPrChange>
      </w:pPr>
      <w:r>
        <w:t xml:space="preserve">Alamir, </w:t>
      </w:r>
      <w:del w:id="2713" w:author="Meg Walker" w:date="2026-01-12T17:59:00Z" w16du:dateUtc="2026-01-12T17:59:00Z">
        <w:r w:rsidDel="00623E76">
          <w:delText>Anousheh</w:delText>
        </w:r>
      </w:del>
      <w:ins w:id="2714" w:author="Meg Walker" w:date="2026-01-12T17:59:00Z" w16du:dateUtc="2026-01-12T17:59:00Z">
        <w:r w:rsidR="00623E76">
          <w:t>A.</w:t>
        </w:r>
      </w:ins>
      <w:r>
        <w:t xml:space="preserve">, </w:t>
      </w:r>
      <w:del w:id="2715" w:author="Meg Walker" w:date="2026-01-12T17:59:00Z" w16du:dateUtc="2026-01-12T17:59:00Z">
        <w:r w:rsidDel="00623E76">
          <w:delText xml:space="preserve">Frances </w:delText>
        </w:r>
      </w:del>
      <w:r>
        <w:t xml:space="preserve">McGinnity, </w:t>
      </w:r>
      <w:ins w:id="2716" w:author="Meg Walker" w:date="2026-01-12T17:59:00Z" w16du:dateUtc="2026-01-12T17:59:00Z">
        <w:r w:rsidR="00623E76">
          <w:t xml:space="preserve">F., </w:t>
        </w:r>
      </w:ins>
      <w:r>
        <w:t xml:space="preserve">and </w:t>
      </w:r>
      <w:del w:id="2717" w:author="Meg Walker" w:date="2026-01-12T17:59:00Z" w16du:dateUtc="2026-01-12T17:59:00Z">
        <w:r w:rsidDel="00623E76">
          <w:delText xml:space="preserve">Helen </w:delText>
        </w:r>
      </w:del>
      <w:r>
        <w:t>Russell</w:t>
      </w:r>
      <w:ins w:id="2718" w:author="Meg Walker" w:date="2026-01-12T17:59:00Z" w16du:dateUtc="2026-01-12T17:59:00Z">
        <w:r w:rsidR="00623E76">
          <w:t>, H</w:t>
        </w:r>
      </w:ins>
      <w:r>
        <w:t xml:space="preserve">. </w:t>
      </w:r>
      <w:ins w:id="2719" w:author="Meg Walker" w:date="2026-01-12T17:59:00Z" w16du:dateUtc="2026-01-12T17:59:00Z">
        <w:r w:rsidR="00623E76">
          <w:t>(</w:t>
        </w:r>
      </w:ins>
      <w:r>
        <w:t>2024</w:t>
      </w:r>
      <w:ins w:id="2720" w:author="Meg Walker" w:date="2026-01-12T17:59:00Z" w16du:dateUtc="2026-01-12T17:59:00Z">
        <w:r w:rsidR="00623E76">
          <w:t>)</w:t>
        </w:r>
      </w:ins>
      <w:r>
        <w:t xml:space="preserve">. </w:t>
      </w:r>
      <w:del w:id="2721" w:author="Meg Walker" w:date="2026-01-12T17:59:00Z" w16du:dateUtc="2026-01-12T17:59:00Z">
        <w:r w:rsidDel="00623E76">
          <w:delText>“</w:delText>
        </w:r>
      </w:del>
      <w:ins w:id="2722" w:author="Meg Walker" w:date="2026-01-12T17:59:00Z" w16du:dateUtc="2026-01-12T17:59:00Z">
        <w:r w:rsidR="00623E76">
          <w:t>‘</w:t>
        </w:r>
      </w:ins>
      <w:r>
        <w:t xml:space="preserve">The Equality Impact of the </w:t>
      </w:r>
      <w:del w:id="2723" w:author="Meg Walker" w:date="2026-01-12T18:01:00Z" w16du:dateUtc="2026-01-12T18:01:00Z">
        <w:r w:rsidDel="00CB5D6A">
          <w:delText>Covid</w:delText>
        </w:r>
      </w:del>
      <w:ins w:id="2724" w:author="Meg Walker" w:date="2026-01-12T18:01:00Z" w16du:dateUtc="2026-01-12T18:01:00Z">
        <w:r w:rsidR="00CB5D6A">
          <w:t>COVID</w:t>
        </w:r>
      </w:ins>
      <w:r>
        <w:t>-19 Pandemic on the Irish Labour Market</w:t>
      </w:r>
      <w:del w:id="2725" w:author="Meg Walker" w:date="2026-01-12T17:59:00Z" w16du:dateUtc="2026-01-12T17:59:00Z">
        <w:r w:rsidDel="00623E76">
          <w:delText xml:space="preserve">,” </w:delText>
        </w:r>
      </w:del>
      <w:ins w:id="2726" w:author="Meg Walker" w:date="2026-01-12T17:59:00Z" w16du:dateUtc="2026-01-12T17:59:00Z">
        <w:r w:rsidR="00623E76">
          <w:t xml:space="preserve">,’ </w:t>
        </w:r>
      </w:ins>
      <w:r>
        <w:t>April</w:t>
      </w:r>
      <w:del w:id="2727" w:author="Meg Walker" w:date="2026-01-12T18:06:00Z" w16du:dateUtc="2026-01-12T18:06:00Z">
        <w:r w:rsidDel="00723E94">
          <w:delText xml:space="preserve">. </w:delText>
        </w:r>
      </w:del>
      <w:ins w:id="2728" w:author="Meg Walker" w:date="2026-01-12T18:06:00Z" w16du:dateUtc="2026-01-12T18:06:00Z">
        <w:r w:rsidR="00723E94">
          <w:t xml:space="preserve">, </w:t>
        </w:r>
      </w:ins>
      <w:r w:rsidRPr="00723E94">
        <w:fldChar w:fldCharType="begin"/>
      </w:r>
      <w:r w:rsidRPr="00723E94">
        <w:instrText>HYPERLINK "https://doi.org/10.26504/jr6" \h</w:instrText>
      </w:r>
      <w:r w:rsidRPr="00723E94">
        <w:fldChar w:fldCharType="separate"/>
      </w:r>
      <w:r w:rsidRPr="00723E94">
        <w:rPr>
          <w:rPrChange w:id="2729" w:author="Meg Walker" w:date="2026-01-12T18:07:00Z" w16du:dateUtc="2026-01-12T18:07:00Z">
            <w:rPr>
              <w:rStyle w:val="Hyperlink"/>
            </w:rPr>
          </w:rPrChange>
        </w:rPr>
        <w:t>https://doi.org/10.26504/jr6</w:t>
      </w:r>
      <w:r w:rsidRPr="00723E94">
        <w:fldChar w:fldCharType="end"/>
      </w:r>
      <w:r w:rsidRPr="00723E94">
        <w:t>.</w:t>
      </w:r>
    </w:p>
    <w:p w14:paraId="51DD4DC3" w14:textId="1F831B58" w:rsidR="000E35CE" w:rsidRDefault="00D9434A">
      <w:pPr>
        <w:pStyle w:val="RSReferencestext"/>
        <w:pPrChange w:id="2730" w:author="Meg Walker" w:date="2026-01-12T17:58:00Z" w16du:dateUtc="2026-01-12T17:58:00Z">
          <w:pPr/>
        </w:pPrChange>
      </w:pPr>
      <w:bookmarkStart w:id="2731" w:name="ref-an_coimisiun_toghchain_irelands_2024"/>
      <w:bookmarkEnd w:id="2710"/>
      <w:commentRangeStart w:id="2732"/>
      <w:r>
        <w:t>An Coimisiún Toghcháin</w:t>
      </w:r>
      <w:del w:id="2733" w:author="Meg Walker" w:date="2026-01-12T17:58:00Z" w16du:dateUtc="2026-01-12T17:58:00Z">
        <w:r w:rsidDel="00623E76">
          <w:delText>.</w:delText>
        </w:r>
      </w:del>
      <w:r>
        <w:t xml:space="preserve"> </w:t>
      </w:r>
      <w:ins w:id="2734" w:author="Meg Walker" w:date="2026-01-12T17:58:00Z" w16du:dateUtc="2026-01-12T17:58:00Z">
        <w:r w:rsidR="00623E76">
          <w:t>(</w:t>
        </w:r>
      </w:ins>
      <w:del w:id="2735" w:author="Meg Walker" w:date="2026-01-20T16:27:00Z" w16du:dateUtc="2026-01-20T16:27:00Z">
        <w:r w:rsidDel="00B7707F">
          <w:delText>2024</w:delText>
        </w:r>
      </w:del>
      <w:ins w:id="2736" w:author="Meg Walker" w:date="2026-01-20T16:27:00Z" w16du:dateUtc="2026-01-20T16:27:00Z">
        <w:r w:rsidR="00B7707F">
          <w:t>2025</w:t>
        </w:r>
      </w:ins>
      <w:ins w:id="2737" w:author="Meg Walker" w:date="2026-01-12T17:58:00Z" w16du:dateUtc="2026-01-12T17:58:00Z">
        <w:r w:rsidR="00623E76">
          <w:t>)</w:t>
        </w:r>
      </w:ins>
      <w:r>
        <w:t xml:space="preserve">. </w:t>
      </w:r>
      <w:del w:id="2738" w:author="Meg Walker" w:date="2026-01-12T17:58:00Z" w16du:dateUtc="2026-01-12T17:58:00Z">
        <w:r w:rsidDel="00623E76">
          <w:delText>“</w:delText>
        </w:r>
      </w:del>
      <w:ins w:id="2739" w:author="Meg Walker" w:date="2026-01-12T17:58:00Z" w16du:dateUtc="2026-01-12T17:58:00Z">
        <w:r w:rsidR="00623E76">
          <w:t>‘</w:t>
        </w:r>
      </w:ins>
      <w:r>
        <w:t>Ireland’s National Election and Democracy Study (NEDS) General Election Survey.</w:t>
      </w:r>
      <w:ins w:id="2740" w:author="Meg Walker" w:date="2026-01-12T17:58:00Z" w16du:dateUtc="2026-01-12T17:58:00Z">
        <w:r w:rsidR="00623E76">
          <w:t>’</w:t>
        </w:r>
      </w:ins>
      <w:del w:id="2741" w:author="Meg Walker" w:date="2026-01-12T17:58:00Z" w16du:dateUtc="2026-01-12T17:58:00Z">
        <w:r w:rsidDel="00623E76">
          <w:delText>”</w:delText>
        </w:r>
      </w:del>
      <w:commentRangeEnd w:id="2732"/>
      <w:r w:rsidR="00B7707F">
        <w:rPr>
          <w:rStyle w:val="CommentReference"/>
          <w:sz w:val="22"/>
          <w:szCs w:val="22"/>
        </w:rPr>
        <w:commentReference w:id="2732"/>
      </w:r>
    </w:p>
    <w:p w14:paraId="51DD4DC4" w14:textId="5BC3F6E0" w:rsidR="000E35CE" w:rsidRDefault="00D9434A">
      <w:pPr>
        <w:pStyle w:val="RSReferencestext"/>
        <w:pPrChange w:id="2742" w:author="Meg Walker" w:date="2026-01-12T17:58:00Z" w16du:dateUtc="2026-01-12T17:58:00Z">
          <w:pPr/>
        </w:pPrChange>
      </w:pPr>
      <w:bookmarkStart w:id="2743" w:name="ref-attewell_deservingness_2021"/>
      <w:bookmarkEnd w:id="2731"/>
      <w:r>
        <w:t>Attewell, D</w:t>
      </w:r>
      <w:del w:id="2744" w:author="Meg Walker" w:date="2026-01-12T18:07:00Z" w16du:dateUtc="2026-01-12T18:07:00Z">
        <w:r w:rsidDel="0015489C">
          <w:delText>avid</w:delText>
        </w:r>
      </w:del>
      <w:r>
        <w:t xml:space="preserve">. </w:t>
      </w:r>
      <w:ins w:id="2745" w:author="Meg Walker" w:date="2026-01-12T18:07:00Z" w16du:dateUtc="2026-01-12T18:07:00Z">
        <w:r w:rsidR="0015489C">
          <w:t>(</w:t>
        </w:r>
      </w:ins>
      <w:r>
        <w:t>2021</w:t>
      </w:r>
      <w:ins w:id="2746" w:author="Meg Walker" w:date="2026-01-12T18:07:00Z" w16du:dateUtc="2026-01-12T18:07:00Z">
        <w:r w:rsidR="0015489C">
          <w:t>)</w:t>
        </w:r>
      </w:ins>
      <w:r>
        <w:t xml:space="preserve">. </w:t>
      </w:r>
      <w:del w:id="2747" w:author="Meg Walker" w:date="2026-01-12T17:59:00Z" w16du:dateUtc="2026-01-12T17:59:00Z">
        <w:r w:rsidDel="004234A5">
          <w:delText>“</w:delText>
        </w:r>
      </w:del>
      <w:ins w:id="2748" w:author="Meg Walker" w:date="2026-01-12T17:59:00Z" w16du:dateUtc="2026-01-12T17:59:00Z">
        <w:r w:rsidR="004234A5">
          <w:t>‘</w:t>
        </w:r>
      </w:ins>
      <w:r>
        <w:t xml:space="preserve">Deservingness </w:t>
      </w:r>
      <w:r w:rsidR="0015489C">
        <w:t>perceptions, welfare state support and vote choice</w:t>
      </w:r>
      <w:r>
        <w:t xml:space="preserve"> in Western Europe</w:t>
      </w:r>
      <w:del w:id="2749" w:author="Meg Walker" w:date="2026-01-12T17:59:00Z" w16du:dateUtc="2026-01-12T17:59:00Z">
        <w:r w:rsidDel="004234A5">
          <w:delText xml:space="preserve">.” </w:delText>
        </w:r>
      </w:del>
      <w:ins w:id="2750" w:author="Meg Walker" w:date="2026-01-12T17:59:00Z" w16du:dateUtc="2026-01-12T17:59:00Z">
        <w:r w:rsidR="004234A5">
          <w:t>’</w:t>
        </w:r>
      </w:ins>
      <w:ins w:id="2751" w:author="Meg Walker" w:date="2026-01-12T18:00:00Z" w16du:dateUtc="2026-01-12T18:00:00Z">
        <w:r w:rsidR="004234A5">
          <w:t>,</w:t>
        </w:r>
      </w:ins>
      <w:ins w:id="2752" w:author="Meg Walker" w:date="2026-01-12T17:59:00Z" w16du:dateUtc="2026-01-12T17:59:00Z">
        <w:r w:rsidR="004234A5">
          <w:t xml:space="preserve"> </w:t>
        </w:r>
      </w:ins>
      <w:r>
        <w:rPr>
          <w:i/>
          <w:iCs/>
        </w:rPr>
        <w:t>West European Politics</w:t>
      </w:r>
      <w:del w:id="2753" w:author="Meg Walker" w:date="2026-01-12T18:00:00Z" w16du:dateUtc="2026-01-12T18:00:00Z">
        <w:r w:rsidDel="004234A5">
          <w:delText xml:space="preserve"> </w:delText>
        </w:r>
      </w:del>
      <w:ins w:id="2754" w:author="Meg Walker" w:date="2026-01-12T18:00:00Z" w16du:dateUtc="2026-01-12T18:00:00Z">
        <w:r w:rsidR="004234A5">
          <w:t xml:space="preserve">, Vol. </w:t>
        </w:r>
      </w:ins>
      <w:r w:rsidRPr="0015489C">
        <w:t>44</w:t>
      </w:r>
      <w:ins w:id="2755" w:author="Meg Walker" w:date="2026-01-12T18:00:00Z" w16du:dateUtc="2026-01-12T18:00:00Z">
        <w:r w:rsidR="004234A5" w:rsidRPr="0015489C">
          <w:t>, No.</w:t>
        </w:r>
      </w:ins>
      <w:r w:rsidRPr="0015489C">
        <w:t xml:space="preserve"> </w:t>
      </w:r>
      <w:del w:id="2756" w:author="Meg Walker" w:date="2026-01-12T18:00:00Z" w16du:dateUtc="2026-01-12T18:00:00Z">
        <w:r w:rsidRPr="0015489C" w:rsidDel="004234A5">
          <w:delText>(</w:delText>
        </w:r>
      </w:del>
      <w:r w:rsidRPr="0015489C">
        <w:t>3</w:t>
      </w:r>
      <w:del w:id="2757" w:author="Meg Walker" w:date="2026-01-12T18:00:00Z" w16du:dateUtc="2026-01-12T18:00:00Z">
        <w:r w:rsidRPr="0015489C" w:rsidDel="004234A5">
          <w:delText>)</w:delText>
        </w:r>
      </w:del>
      <w:ins w:id="2758" w:author="Meg Walker" w:date="2026-01-12T18:00:00Z" w16du:dateUtc="2026-01-12T18:00:00Z">
        <w:r w:rsidR="004234A5" w:rsidRPr="0015489C">
          <w:t>, pp.</w:t>
        </w:r>
      </w:ins>
      <w:del w:id="2759" w:author="Meg Walker" w:date="2026-01-12T18:00:00Z" w16du:dateUtc="2026-01-12T18:00:00Z">
        <w:r w:rsidRPr="0015489C" w:rsidDel="004234A5">
          <w:delText xml:space="preserve">: </w:delText>
        </w:r>
      </w:del>
      <w:r w:rsidRPr="0015489C">
        <w:t>611–34</w:t>
      </w:r>
      <w:del w:id="2760" w:author="Meg Walker" w:date="2026-01-12T18:00:00Z" w16du:dateUtc="2026-01-12T18:00:00Z">
        <w:r w:rsidRPr="0015489C" w:rsidDel="004234A5">
          <w:delText xml:space="preserve">. </w:delText>
        </w:r>
      </w:del>
      <w:ins w:id="2761" w:author="Meg Walker" w:date="2026-01-12T18:00:00Z" w16du:dateUtc="2026-01-12T18:00:00Z">
        <w:r w:rsidR="004234A5" w:rsidRPr="0015489C">
          <w:t xml:space="preserve">, </w:t>
        </w:r>
      </w:ins>
      <w:r w:rsidRPr="0015489C">
        <w:fldChar w:fldCharType="begin"/>
      </w:r>
      <w:r w:rsidRPr="0015489C">
        <w:instrText>HYPERLINK "https://doi.org/10.1080/01402382.2020.1715704" \h</w:instrText>
      </w:r>
      <w:r w:rsidRPr="0015489C">
        <w:fldChar w:fldCharType="separate"/>
      </w:r>
      <w:r w:rsidRPr="0015489C">
        <w:rPr>
          <w:rPrChange w:id="2762" w:author="Meg Walker" w:date="2026-01-12T18:08:00Z" w16du:dateUtc="2026-01-12T18:08:00Z">
            <w:rPr>
              <w:rStyle w:val="Hyperlink"/>
            </w:rPr>
          </w:rPrChange>
        </w:rPr>
        <w:t>https://doi.org/10.1080/01402382.2020.1715704</w:t>
      </w:r>
      <w:r w:rsidRPr="0015489C">
        <w:fldChar w:fldCharType="end"/>
      </w:r>
      <w:r w:rsidRPr="0015489C">
        <w:t>.</w:t>
      </w:r>
    </w:p>
    <w:p w14:paraId="51DD4DC5" w14:textId="4283B934" w:rsidR="000E35CE" w:rsidRDefault="00D9434A">
      <w:pPr>
        <w:pStyle w:val="RSReferencestext"/>
        <w:pPrChange w:id="2763" w:author="Meg Walker" w:date="2026-01-12T17:58:00Z" w16du:dateUtc="2026-01-12T17:58:00Z">
          <w:pPr/>
        </w:pPrChange>
      </w:pPr>
      <w:bookmarkStart w:id="2764" w:name="ref-aybar_scale_2024"/>
      <w:bookmarkEnd w:id="2743"/>
      <w:r>
        <w:t xml:space="preserve">Aybar, </w:t>
      </w:r>
      <w:del w:id="2765" w:author="Meg Walker" w:date="2026-01-12T18:01:00Z" w16du:dateUtc="2026-01-12T18:01:00Z">
        <w:r w:rsidDel="00CB5D6A">
          <w:delText>Cristina</w:delText>
        </w:r>
      </w:del>
      <w:ins w:id="2766" w:author="Meg Walker" w:date="2026-01-12T18:01:00Z" w16du:dateUtc="2026-01-12T18:01:00Z">
        <w:r w:rsidR="00CB5D6A">
          <w:t>C.</w:t>
        </w:r>
      </w:ins>
      <w:r>
        <w:t xml:space="preserve">, </w:t>
      </w:r>
      <w:del w:id="2767" w:author="Meg Walker" w:date="2026-01-12T18:01:00Z" w16du:dateUtc="2026-01-12T18:01:00Z">
        <w:r w:rsidDel="00CB5D6A">
          <w:delText xml:space="preserve">Virgilio </w:delText>
        </w:r>
      </w:del>
      <w:r>
        <w:t>Pérez,</w:t>
      </w:r>
      <w:ins w:id="2768" w:author="Meg Walker" w:date="2026-01-12T18:01:00Z" w16du:dateUtc="2026-01-12T18:01:00Z">
        <w:r w:rsidR="00CB5D6A">
          <w:t xml:space="preserve"> V.,</w:t>
        </w:r>
      </w:ins>
      <w:r>
        <w:t xml:space="preserve"> and </w:t>
      </w:r>
      <w:del w:id="2769" w:author="Meg Walker" w:date="2026-01-12T18:01:00Z" w16du:dateUtc="2026-01-12T18:01:00Z">
        <w:r w:rsidDel="00CB5D6A">
          <w:delText xml:space="preserve">Jose M. </w:delText>
        </w:r>
      </w:del>
      <w:r>
        <w:t>Pavía</w:t>
      </w:r>
      <w:ins w:id="2770" w:author="Meg Walker" w:date="2026-01-12T18:01:00Z" w16du:dateUtc="2026-01-12T18:01:00Z">
        <w:r w:rsidR="00CB5D6A">
          <w:t>, J.M.</w:t>
        </w:r>
      </w:ins>
      <w:del w:id="2771" w:author="Meg Walker" w:date="2026-01-12T18:01:00Z" w16du:dateUtc="2026-01-12T18:01:00Z">
        <w:r w:rsidDel="00CB5D6A">
          <w:delText>.</w:delText>
        </w:r>
      </w:del>
      <w:r>
        <w:t xml:space="preserve"> </w:t>
      </w:r>
      <w:ins w:id="2772" w:author="Meg Walker" w:date="2026-01-12T18:00:00Z" w16du:dateUtc="2026-01-12T18:00:00Z">
        <w:r w:rsidR="00CB5D6A">
          <w:t>(</w:t>
        </w:r>
      </w:ins>
      <w:r>
        <w:t>2024</w:t>
      </w:r>
      <w:ins w:id="2773" w:author="Meg Walker" w:date="2026-01-12T18:00:00Z" w16du:dateUtc="2026-01-12T18:00:00Z">
        <w:r w:rsidR="00CB5D6A">
          <w:t>)</w:t>
        </w:r>
      </w:ins>
      <w:r>
        <w:t xml:space="preserve">. </w:t>
      </w:r>
      <w:del w:id="2774" w:author="Meg Walker" w:date="2026-01-12T18:00:00Z" w16du:dateUtc="2026-01-12T18:00:00Z">
        <w:r w:rsidDel="00CB5D6A">
          <w:delText>“</w:delText>
        </w:r>
      </w:del>
      <w:ins w:id="2775" w:author="Meg Walker" w:date="2026-01-12T18:00:00Z" w16du:dateUtc="2026-01-12T18:00:00Z">
        <w:r w:rsidR="00CB5D6A">
          <w:t>‘</w:t>
        </w:r>
      </w:ins>
      <w:r>
        <w:t xml:space="preserve">Scale </w:t>
      </w:r>
      <w:del w:id="2776" w:author="Meg Walker" w:date="2026-01-12T18:08:00Z" w16du:dateUtc="2026-01-12T18:08:00Z">
        <w:r w:rsidDel="0015489C">
          <w:delText>Matters</w:delText>
        </w:r>
      </w:del>
      <w:ins w:id="2777" w:author="Meg Walker" w:date="2026-01-12T18:08:00Z" w16du:dateUtc="2026-01-12T18:08:00Z">
        <w:r w:rsidR="0015489C">
          <w:t>matters</w:t>
        </w:r>
      </w:ins>
      <w:r>
        <w:t xml:space="preserve">: Unravelling the </w:t>
      </w:r>
      <w:del w:id="2778" w:author="Meg Walker" w:date="2026-01-12T18:08:00Z" w16du:dateUtc="2026-01-12T18:08:00Z">
        <w:r w:rsidDel="0015489C">
          <w:delText xml:space="preserve">Impact </w:delText>
        </w:r>
      </w:del>
      <w:ins w:id="2779" w:author="Meg Walker" w:date="2026-01-12T18:08:00Z" w16du:dateUtc="2026-01-12T18:08:00Z">
        <w:r w:rsidR="0015489C">
          <w:t xml:space="preserve">impact </w:t>
        </w:r>
      </w:ins>
      <w:r>
        <w:t xml:space="preserve">of Likert </w:t>
      </w:r>
      <w:del w:id="2780" w:author="Meg Walker" w:date="2026-01-12T18:08:00Z" w16du:dateUtc="2026-01-12T18:08:00Z">
        <w:r w:rsidDel="0015489C">
          <w:delText xml:space="preserve">Scales </w:delText>
        </w:r>
      </w:del>
      <w:ins w:id="2781" w:author="Meg Walker" w:date="2026-01-12T18:08:00Z" w16du:dateUtc="2026-01-12T18:08:00Z">
        <w:r w:rsidR="0015489C">
          <w:t xml:space="preserve">scales </w:t>
        </w:r>
      </w:ins>
      <w:r>
        <w:t xml:space="preserve">on </w:t>
      </w:r>
      <w:del w:id="2782" w:author="Meg Walker" w:date="2026-01-12T18:08:00Z" w16du:dateUtc="2026-01-12T18:08:00Z">
        <w:r w:rsidDel="0015489C">
          <w:delText xml:space="preserve">Political </w:delText>
        </w:r>
      </w:del>
      <w:ins w:id="2783" w:author="Meg Walker" w:date="2026-01-12T18:08:00Z" w16du:dateUtc="2026-01-12T18:08:00Z">
        <w:r w:rsidR="0015489C">
          <w:t xml:space="preserve">political </w:t>
        </w:r>
      </w:ins>
      <w:del w:id="2784" w:author="Meg Walker" w:date="2026-01-12T18:08:00Z" w16du:dateUtc="2026-01-12T18:08:00Z">
        <w:r w:rsidDel="0015489C">
          <w:delText>Self</w:delText>
        </w:r>
      </w:del>
      <w:ins w:id="2785" w:author="Meg Walker" w:date="2026-01-12T18:08:00Z" w16du:dateUtc="2026-01-12T18:08:00Z">
        <w:r w:rsidR="0015489C">
          <w:t>self</w:t>
        </w:r>
      </w:ins>
      <w:r>
        <w:t>-</w:t>
      </w:r>
      <w:del w:id="2786" w:author="Meg Walker" w:date="2026-01-12T18:08:00Z" w16du:dateUtc="2026-01-12T18:08:00Z">
        <w:r w:rsidDel="0015489C">
          <w:delText>P</w:delText>
        </w:r>
      </w:del>
      <w:ins w:id="2787" w:author="Meg Walker" w:date="2026-01-12T18:08:00Z" w16du:dateUtc="2026-01-12T18:08:00Z">
        <w:r w:rsidR="0015489C">
          <w:t>p</w:t>
        </w:r>
      </w:ins>
      <w:r>
        <w:t>lacement</w:t>
      </w:r>
      <w:del w:id="2788" w:author="Meg Walker" w:date="2026-01-12T18:00:00Z" w16du:dateUtc="2026-01-12T18:00:00Z">
        <w:r w:rsidDel="00CB5D6A">
          <w:delText xml:space="preserve">.” </w:delText>
        </w:r>
      </w:del>
      <w:ins w:id="2789" w:author="Meg Walker" w:date="2026-01-12T18:00:00Z" w16du:dateUtc="2026-01-12T18:00:00Z">
        <w:r w:rsidR="00CB5D6A">
          <w:t>’</w:t>
        </w:r>
      </w:ins>
      <w:ins w:id="2790" w:author="Meg Walker" w:date="2026-01-12T18:08:00Z" w16du:dateUtc="2026-01-12T18:08:00Z">
        <w:r w:rsidR="0015489C">
          <w:t>,</w:t>
        </w:r>
      </w:ins>
      <w:ins w:id="2791" w:author="Meg Walker" w:date="2026-01-12T18:00:00Z" w16du:dateUtc="2026-01-12T18:00:00Z">
        <w:r w:rsidR="00CB5D6A">
          <w:t xml:space="preserve"> </w:t>
        </w:r>
      </w:ins>
      <w:r>
        <w:rPr>
          <w:i/>
          <w:iCs/>
        </w:rPr>
        <w:t>Quality &amp; Quantity</w:t>
      </w:r>
      <w:del w:id="2792" w:author="Meg Walker" w:date="2026-01-12T18:01:00Z" w16du:dateUtc="2026-01-12T18:01:00Z">
        <w:r w:rsidRPr="0015489C" w:rsidDel="00CB5D6A">
          <w:delText xml:space="preserve"> </w:delText>
        </w:r>
      </w:del>
      <w:ins w:id="2793" w:author="Meg Walker" w:date="2026-01-12T18:01:00Z" w16du:dateUtc="2026-01-12T18:01:00Z">
        <w:r w:rsidR="00CB5D6A" w:rsidRPr="0015489C">
          <w:t xml:space="preserve">, Vol. </w:t>
        </w:r>
      </w:ins>
      <w:r w:rsidRPr="0015489C">
        <w:t>58</w:t>
      </w:r>
      <w:ins w:id="2794" w:author="Meg Walker" w:date="2026-01-12T18:01:00Z" w16du:dateUtc="2026-01-12T18:01:00Z">
        <w:r w:rsidR="00CB5D6A" w:rsidRPr="0015489C">
          <w:t xml:space="preserve">, No. </w:t>
        </w:r>
      </w:ins>
      <w:del w:id="2795" w:author="Meg Walker" w:date="2026-01-12T18:01:00Z" w16du:dateUtc="2026-01-12T18:01:00Z">
        <w:r w:rsidRPr="0015489C" w:rsidDel="00CB5D6A">
          <w:delText xml:space="preserve"> (</w:delText>
        </w:r>
      </w:del>
      <w:r w:rsidRPr="0015489C">
        <w:t>4</w:t>
      </w:r>
      <w:ins w:id="2796" w:author="Meg Walker" w:date="2026-01-12T18:01:00Z" w16du:dateUtc="2026-01-12T18:01:00Z">
        <w:r w:rsidR="00CB5D6A" w:rsidRPr="0015489C">
          <w:t>,</w:t>
        </w:r>
      </w:ins>
      <w:del w:id="2797" w:author="Meg Walker" w:date="2026-01-12T18:01:00Z" w16du:dateUtc="2026-01-12T18:01:00Z">
        <w:r w:rsidRPr="0015489C" w:rsidDel="00CB5D6A">
          <w:delText>):</w:delText>
        </w:r>
      </w:del>
      <w:r w:rsidRPr="0015489C">
        <w:t xml:space="preserve"> </w:t>
      </w:r>
      <w:ins w:id="2798" w:author="Meg Walker" w:date="2026-01-12T18:01:00Z" w16du:dateUtc="2026-01-12T18:01:00Z">
        <w:r w:rsidR="00CB5D6A" w:rsidRPr="0015489C">
          <w:t>pp.</w:t>
        </w:r>
      </w:ins>
      <w:r w:rsidRPr="0015489C">
        <w:t>3725–46</w:t>
      </w:r>
      <w:del w:id="2799" w:author="Meg Walker" w:date="2026-01-12T18:01:00Z" w16du:dateUtc="2026-01-12T18:01:00Z">
        <w:r w:rsidRPr="0015489C" w:rsidDel="00CB5D6A">
          <w:delText xml:space="preserve">. </w:delText>
        </w:r>
      </w:del>
      <w:ins w:id="2800" w:author="Meg Walker" w:date="2026-01-12T18:01:00Z" w16du:dateUtc="2026-01-12T18:01:00Z">
        <w:r w:rsidR="00CB5D6A" w:rsidRPr="0015489C">
          <w:t xml:space="preserve">, </w:t>
        </w:r>
      </w:ins>
      <w:r w:rsidRPr="0015489C">
        <w:fldChar w:fldCharType="begin"/>
      </w:r>
      <w:r w:rsidRPr="0015489C">
        <w:instrText>HYPERLINK "https://doi.org/10.1007/s11135-023-01825-2" \h</w:instrText>
      </w:r>
      <w:r w:rsidRPr="0015489C">
        <w:fldChar w:fldCharType="separate"/>
      </w:r>
      <w:r w:rsidRPr="0015489C">
        <w:rPr>
          <w:rPrChange w:id="2801" w:author="Meg Walker" w:date="2026-01-12T18:08:00Z" w16du:dateUtc="2026-01-12T18:08:00Z">
            <w:rPr>
              <w:rStyle w:val="Hyperlink"/>
            </w:rPr>
          </w:rPrChange>
        </w:rPr>
        <w:t>https://doi.org/10.1007/s11135-023-01825-2</w:t>
      </w:r>
      <w:r w:rsidRPr="0015489C">
        <w:fldChar w:fldCharType="end"/>
      </w:r>
      <w:r w:rsidRPr="0015489C">
        <w:t>.</w:t>
      </w:r>
    </w:p>
    <w:p w14:paraId="51DD4DC6" w14:textId="3BE56875" w:rsidR="000E35CE" w:rsidRDefault="00D9434A">
      <w:pPr>
        <w:pStyle w:val="RSReferencestext"/>
        <w:pPrChange w:id="2802" w:author="Meg Walker" w:date="2026-01-12T17:58:00Z" w16du:dateUtc="2026-01-12T17:58:00Z">
          <w:pPr/>
        </w:pPrChange>
      </w:pPr>
      <w:bookmarkStart w:id="2803" w:name="ref-bonnet_what_2024"/>
      <w:bookmarkEnd w:id="2764"/>
      <w:r>
        <w:t xml:space="preserve">Bonnet, </w:t>
      </w:r>
      <w:del w:id="2804" w:author="Meg Walker" w:date="2026-01-12T18:02:00Z" w16du:dateUtc="2026-01-12T18:02:00Z">
        <w:r w:rsidDel="00CB5D6A">
          <w:delText>Julien</w:delText>
        </w:r>
      </w:del>
      <w:ins w:id="2805" w:author="Meg Walker" w:date="2026-01-12T18:02:00Z" w16du:dateUtc="2026-01-12T18:02:00Z">
        <w:r w:rsidR="00CB5D6A">
          <w:t>J.</w:t>
        </w:r>
      </w:ins>
      <w:r>
        <w:t xml:space="preserve">, </w:t>
      </w:r>
      <w:del w:id="2806" w:author="Meg Walker" w:date="2026-01-12T18:02:00Z" w16du:dateUtc="2026-01-12T18:02:00Z">
        <w:r w:rsidDel="00CB5D6A">
          <w:delText xml:space="preserve">Emanuele </w:delText>
        </w:r>
      </w:del>
      <w:r>
        <w:t>Ciani,</w:t>
      </w:r>
      <w:ins w:id="2807" w:author="Meg Walker" w:date="2026-01-12T18:02:00Z" w16du:dateUtc="2026-01-12T18:02:00Z">
        <w:r w:rsidR="00CB5D6A">
          <w:t xml:space="preserve"> E.,</w:t>
        </w:r>
      </w:ins>
      <w:r>
        <w:t xml:space="preserve"> </w:t>
      </w:r>
      <w:del w:id="2808" w:author="Meg Walker" w:date="2026-01-12T18:02:00Z" w16du:dateUtc="2026-01-12T18:02:00Z">
        <w:r w:rsidDel="00CB5D6A">
          <w:delText xml:space="preserve">Gianluca </w:delText>
        </w:r>
      </w:del>
      <w:r>
        <w:t>Grimalda,</w:t>
      </w:r>
      <w:ins w:id="2809" w:author="Meg Walker" w:date="2026-01-12T18:02:00Z" w16du:dateUtc="2026-01-12T18:02:00Z">
        <w:r w:rsidR="00CB5D6A">
          <w:t xml:space="preserve"> G.,</w:t>
        </w:r>
      </w:ins>
      <w:r>
        <w:t xml:space="preserve"> </w:t>
      </w:r>
      <w:del w:id="2810" w:author="Meg Walker" w:date="2026-01-12T18:02:00Z" w16du:dateUtc="2026-01-12T18:02:00Z">
        <w:r w:rsidDel="00CB5D6A">
          <w:delText xml:space="preserve">Fabrice </w:delText>
        </w:r>
      </w:del>
      <w:r>
        <w:t>Murtin,</w:t>
      </w:r>
      <w:ins w:id="2811" w:author="Meg Walker" w:date="2026-01-12T18:02:00Z" w16du:dateUtc="2026-01-12T18:02:00Z">
        <w:r w:rsidR="00CB5D6A">
          <w:t xml:space="preserve"> F.,</w:t>
        </w:r>
      </w:ins>
      <w:r>
        <w:t xml:space="preserve"> and </w:t>
      </w:r>
      <w:del w:id="2812" w:author="Meg Walker" w:date="2026-01-12T18:02:00Z" w16du:dateUtc="2026-01-12T18:02:00Z">
        <w:r w:rsidDel="00CB5D6A">
          <w:delText xml:space="preserve">David </w:delText>
        </w:r>
      </w:del>
      <w:r>
        <w:t>Pipke</w:t>
      </w:r>
      <w:ins w:id="2813" w:author="Meg Walker" w:date="2026-01-12T18:02:00Z" w16du:dateUtc="2026-01-12T18:02:00Z">
        <w:r w:rsidR="00CB5D6A">
          <w:t>, D</w:t>
        </w:r>
      </w:ins>
      <w:r>
        <w:t xml:space="preserve">. </w:t>
      </w:r>
      <w:ins w:id="2814" w:author="Meg Walker" w:date="2026-01-12T18:02:00Z" w16du:dateUtc="2026-01-12T18:02:00Z">
        <w:r w:rsidR="00CB5D6A">
          <w:t>(</w:t>
        </w:r>
      </w:ins>
      <w:r>
        <w:t>2024</w:t>
      </w:r>
      <w:ins w:id="2815" w:author="Meg Walker" w:date="2026-01-12T18:02:00Z" w16du:dateUtc="2026-01-12T18:02:00Z">
        <w:r w:rsidR="00CB5D6A">
          <w:t>)</w:t>
        </w:r>
      </w:ins>
      <w:r>
        <w:t xml:space="preserve">. </w:t>
      </w:r>
      <w:ins w:id="2816" w:author="Meg Walker" w:date="2026-01-12T18:02:00Z" w16du:dateUtc="2026-01-12T18:02:00Z">
        <w:r w:rsidR="00CB5D6A">
          <w:t>‘</w:t>
        </w:r>
      </w:ins>
      <w:del w:id="2817" w:author="Meg Walker" w:date="2026-01-12T18:02:00Z" w16du:dateUtc="2026-01-12T18:02:00Z">
        <w:r w:rsidDel="00CB5D6A">
          <w:delText>“</w:delText>
        </w:r>
      </w:del>
      <w:r>
        <w:t xml:space="preserve">What </w:t>
      </w:r>
      <w:del w:id="2818" w:author="Meg Walker" w:date="2026-01-12T18:02:00Z" w16du:dateUtc="2026-01-12T18:02:00Z">
        <w:r w:rsidDel="00CB5D6A">
          <w:delText xml:space="preserve">Explains </w:delText>
        </w:r>
      </w:del>
      <w:ins w:id="2819" w:author="Meg Walker" w:date="2026-01-12T18:02:00Z" w16du:dateUtc="2026-01-12T18:02:00Z">
        <w:r w:rsidR="00CB5D6A">
          <w:t xml:space="preserve">explains </w:t>
        </w:r>
      </w:ins>
      <w:del w:id="2820" w:author="Meg Walker" w:date="2026-01-12T18:02:00Z" w16du:dateUtc="2026-01-12T18:02:00Z">
        <w:r w:rsidDel="00CB5D6A">
          <w:delText xml:space="preserve">Preferences </w:delText>
        </w:r>
      </w:del>
      <w:ins w:id="2821" w:author="Meg Walker" w:date="2026-01-12T18:02:00Z" w16du:dateUtc="2026-01-12T18:02:00Z">
        <w:r w:rsidR="00CB5D6A">
          <w:t xml:space="preserve">preferences </w:t>
        </w:r>
      </w:ins>
      <w:r>
        <w:t xml:space="preserve">for </w:t>
      </w:r>
      <w:del w:id="2822" w:author="Meg Walker" w:date="2026-01-12T18:02:00Z" w16du:dateUtc="2026-01-12T18:02:00Z">
        <w:r w:rsidDel="00CB5D6A">
          <w:delText>Redistribution</w:delText>
        </w:r>
      </w:del>
      <w:ins w:id="2823" w:author="Meg Walker" w:date="2026-01-12T18:02:00Z" w16du:dateUtc="2026-01-12T18:02:00Z">
        <w:r w:rsidR="00CB5D6A">
          <w:t>redistribution</w:t>
        </w:r>
      </w:ins>
      <w:r>
        <w:t xml:space="preserve">?: Evidence from an </w:t>
      </w:r>
      <w:ins w:id="2824" w:author="Meg Walker" w:date="2026-01-12T18:02:00Z" w16du:dateUtc="2026-01-12T18:02:00Z">
        <w:r w:rsidR="00CB5D6A">
          <w:t>i</w:t>
        </w:r>
      </w:ins>
      <w:del w:id="2825" w:author="Meg Walker" w:date="2026-01-12T18:02:00Z" w16du:dateUtc="2026-01-12T18:02:00Z">
        <w:r w:rsidDel="00CB5D6A">
          <w:delText>I</w:delText>
        </w:r>
      </w:del>
      <w:r>
        <w:t xml:space="preserve">nternational </w:t>
      </w:r>
      <w:del w:id="2826" w:author="Meg Walker" w:date="2026-01-12T18:02:00Z" w16du:dateUtc="2026-01-12T18:02:00Z">
        <w:r w:rsidDel="00CB5D6A">
          <w:delText>Survey</w:delText>
        </w:r>
      </w:del>
      <w:ins w:id="2827" w:author="Meg Walker" w:date="2026-01-12T18:02:00Z" w16du:dateUtc="2026-01-12T18:02:00Z">
        <w:r w:rsidR="00CB5D6A">
          <w:t>survey’,</w:t>
        </w:r>
      </w:ins>
      <w:del w:id="2828" w:author="Meg Walker" w:date="2026-01-12T18:02:00Z" w16du:dateUtc="2026-01-12T18:02:00Z">
        <w:r w:rsidDel="00CB5D6A">
          <w:delText>.”</w:delText>
        </w:r>
      </w:del>
      <w:r>
        <w:t xml:space="preserve"> </w:t>
      </w:r>
      <w:del w:id="2829" w:author="Meg Walker" w:date="2026-01-12T18:03:00Z" w16du:dateUtc="2026-01-12T18:03:00Z">
        <w:r w:rsidDel="00CB5D6A">
          <w:delText>{</w:delText>
        </w:r>
      </w:del>
      <w:r>
        <w:t>OECD</w:t>
      </w:r>
      <w:del w:id="2830" w:author="Meg Walker" w:date="2026-01-12T18:03:00Z" w16du:dateUtc="2026-01-12T18:03:00Z">
        <w:r w:rsidDel="00CB5D6A">
          <w:delText>}</w:delText>
        </w:r>
      </w:del>
      <w:r>
        <w:t xml:space="preserve"> </w:t>
      </w:r>
      <w:del w:id="2831" w:author="Meg Walker" w:date="2026-01-12T18:03:00Z" w16du:dateUtc="2026-01-12T18:03:00Z">
        <w:r w:rsidDel="00CB5D6A">
          <w:delText>{</w:delText>
        </w:r>
      </w:del>
      <w:r>
        <w:t>Papers</w:t>
      </w:r>
      <w:del w:id="2832" w:author="Meg Walker" w:date="2026-01-12T18:03:00Z" w16du:dateUtc="2026-01-12T18:03:00Z">
        <w:r w:rsidDel="00CB5D6A">
          <w:delText>}</w:delText>
        </w:r>
      </w:del>
      <w:r>
        <w:t xml:space="preserve"> on </w:t>
      </w:r>
      <w:del w:id="2833" w:author="Meg Walker" w:date="2026-01-12T18:03:00Z" w16du:dateUtc="2026-01-12T18:03:00Z">
        <w:r w:rsidDel="00CB5D6A">
          <w:delText>{</w:delText>
        </w:r>
      </w:del>
      <w:r>
        <w:t>Well</w:t>
      </w:r>
      <w:del w:id="2834" w:author="Meg Walker" w:date="2026-01-12T18:03:00Z" w16du:dateUtc="2026-01-12T18:03:00Z">
        <w:r w:rsidDel="00CB5D6A">
          <w:delText>}</w:delText>
        </w:r>
      </w:del>
      <w:r>
        <w:t xml:space="preserve">-being and </w:t>
      </w:r>
      <w:del w:id="2835" w:author="Meg Walker" w:date="2026-01-12T18:03:00Z" w16du:dateUtc="2026-01-12T18:03:00Z">
        <w:r w:rsidRPr="00723E94" w:rsidDel="00CB5D6A">
          <w:delText>{</w:delText>
        </w:r>
      </w:del>
      <w:r w:rsidRPr="00723E94">
        <w:t>Inequalities</w:t>
      </w:r>
      <w:del w:id="2836" w:author="Meg Walker" w:date="2026-01-12T18:03:00Z" w16du:dateUtc="2026-01-12T18:03:00Z">
        <w:r w:rsidRPr="00723E94" w:rsidDel="00CB5D6A">
          <w:delText>}</w:delText>
        </w:r>
      </w:del>
      <w:ins w:id="2837" w:author="Meg Walker" w:date="2026-01-12T18:03:00Z" w16du:dateUtc="2026-01-12T18:03:00Z">
        <w:r w:rsidR="00CB5D6A" w:rsidRPr="00723E94">
          <w:t>,</w:t>
        </w:r>
      </w:ins>
      <w:del w:id="2838" w:author="Meg Walker" w:date="2026-01-12T18:03:00Z" w16du:dateUtc="2026-01-12T18:03:00Z">
        <w:r w:rsidRPr="00723E94" w:rsidDel="00CB5D6A">
          <w:delText>.</w:delText>
        </w:r>
      </w:del>
      <w:r w:rsidRPr="00723E94">
        <w:t xml:space="preserve"> </w:t>
      </w:r>
      <w:r w:rsidRPr="00723E94">
        <w:fldChar w:fldCharType="begin"/>
      </w:r>
      <w:r w:rsidRPr="00723E94">
        <w:instrText>HYPERLINK "https://doi.org/10.1787/c0120dea-en" \h</w:instrText>
      </w:r>
      <w:r w:rsidRPr="00723E94">
        <w:fldChar w:fldCharType="separate"/>
      </w:r>
      <w:r w:rsidRPr="00723E94">
        <w:rPr>
          <w:rPrChange w:id="2839" w:author="Meg Walker" w:date="2026-01-12T18:06:00Z" w16du:dateUtc="2026-01-12T18:06:00Z">
            <w:rPr>
              <w:rStyle w:val="Hyperlink"/>
            </w:rPr>
          </w:rPrChange>
        </w:rPr>
        <w:t>https://doi.org/10.1787/c0120dea-en</w:t>
      </w:r>
      <w:r w:rsidRPr="00723E94">
        <w:fldChar w:fldCharType="end"/>
      </w:r>
      <w:r w:rsidRPr="00723E94">
        <w:t>.</w:t>
      </w:r>
    </w:p>
    <w:p w14:paraId="51DD4DC7" w14:textId="721230D8" w:rsidR="000E35CE" w:rsidRDefault="00D9434A">
      <w:pPr>
        <w:pStyle w:val="RSReferencestext"/>
        <w:pPrChange w:id="2840" w:author="Meg Walker" w:date="2026-01-12T17:58:00Z" w16du:dateUtc="2026-01-12T17:58:00Z">
          <w:pPr/>
        </w:pPrChange>
      </w:pPr>
      <w:bookmarkStart w:id="2841" w:name="ref-bremer_lower_2025"/>
      <w:bookmarkEnd w:id="2803"/>
      <w:r>
        <w:t xml:space="preserve">Bremer, </w:t>
      </w:r>
      <w:del w:id="2842" w:author="Meg Walker" w:date="2026-01-12T18:09:00Z" w16du:dateUtc="2026-01-12T18:09:00Z">
        <w:r w:rsidDel="00057E51">
          <w:delText>Björn</w:delText>
        </w:r>
      </w:del>
      <w:ins w:id="2843" w:author="Meg Walker" w:date="2026-01-12T18:09:00Z" w16du:dateUtc="2026-01-12T18:09:00Z">
        <w:r w:rsidR="00057E51">
          <w:t>B.</w:t>
        </w:r>
      </w:ins>
      <w:r>
        <w:t xml:space="preserve">, and </w:t>
      </w:r>
      <w:del w:id="2844" w:author="Meg Walker" w:date="2026-01-12T18:09:00Z" w16du:dateUtc="2026-01-12T18:09:00Z">
        <w:r w:rsidDel="00057E51">
          <w:delText xml:space="preserve">Reto </w:delText>
        </w:r>
      </w:del>
      <w:r>
        <w:t>Bürgisser</w:t>
      </w:r>
      <w:ins w:id="2845" w:author="Meg Walker" w:date="2026-01-12T18:09:00Z" w16du:dateUtc="2026-01-12T18:09:00Z">
        <w:r w:rsidR="00057E51">
          <w:t>, R</w:t>
        </w:r>
      </w:ins>
      <w:r>
        <w:t xml:space="preserve">. </w:t>
      </w:r>
      <w:ins w:id="2846" w:author="Meg Walker" w:date="2026-01-12T18:09:00Z" w16du:dateUtc="2026-01-12T18:09:00Z">
        <w:r w:rsidR="00057E51">
          <w:t>(</w:t>
        </w:r>
      </w:ins>
      <w:r>
        <w:t>2025</w:t>
      </w:r>
      <w:ins w:id="2847" w:author="Meg Walker" w:date="2026-01-12T18:09:00Z" w16du:dateUtc="2026-01-12T18:09:00Z">
        <w:r w:rsidR="00057E51">
          <w:t>)</w:t>
        </w:r>
      </w:ins>
      <w:r>
        <w:t xml:space="preserve">. </w:t>
      </w:r>
      <w:del w:id="2848" w:author="Meg Walker" w:date="2026-01-12T18:09:00Z" w16du:dateUtc="2026-01-12T18:09:00Z">
        <w:r w:rsidDel="00057E51">
          <w:delText>“</w:delText>
        </w:r>
      </w:del>
      <w:ins w:id="2849" w:author="Meg Walker" w:date="2026-01-12T18:09:00Z" w16du:dateUtc="2026-01-12T18:09:00Z">
        <w:r w:rsidR="00057E51">
          <w:t>‘</w:t>
        </w:r>
      </w:ins>
      <w:r>
        <w:t xml:space="preserve">Lower </w:t>
      </w:r>
      <w:r w:rsidR="00057E51">
        <w:t>taxes at all costs</w:t>
      </w:r>
      <w:r>
        <w:t xml:space="preserve">? Evidence from a </w:t>
      </w:r>
      <w:r w:rsidR="00057E51">
        <w:t>survey experiment in four</w:t>
      </w:r>
      <w:r>
        <w:t xml:space="preserve"> European </w:t>
      </w:r>
      <w:del w:id="2850" w:author="Meg Walker" w:date="2026-01-12T18:09:00Z" w16du:dateUtc="2026-01-12T18:09:00Z">
        <w:r w:rsidDel="00057E51">
          <w:delText>Countries</w:delText>
        </w:r>
      </w:del>
      <w:ins w:id="2851" w:author="Meg Walker" w:date="2026-01-12T18:09:00Z" w16du:dateUtc="2026-01-12T18:09:00Z">
        <w:r w:rsidR="00057E51">
          <w:t>countries</w:t>
        </w:r>
      </w:ins>
      <w:del w:id="2852" w:author="Meg Walker" w:date="2026-01-12T18:09:00Z" w16du:dateUtc="2026-01-12T18:09:00Z">
        <w:r w:rsidDel="00057E51">
          <w:delText xml:space="preserve">.” </w:delText>
        </w:r>
      </w:del>
      <w:ins w:id="2853" w:author="Meg Walker" w:date="2026-01-12T18:09:00Z" w16du:dateUtc="2026-01-12T18:09:00Z">
        <w:r w:rsidR="00057E51">
          <w:t xml:space="preserve">’, </w:t>
        </w:r>
      </w:ins>
      <w:r>
        <w:rPr>
          <w:i/>
          <w:iCs/>
        </w:rPr>
        <w:t>Journal of European Public Policy</w:t>
      </w:r>
      <w:del w:id="2854" w:author="Meg Walker" w:date="2026-01-12T18:10:00Z" w16du:dateUtc="2026-01-12T18:10:00Z">
        <w:r w:rsidRPr="00057E51" w:rsidDel="00057E51">
          <w:delText xml:space="preserve"> </w:delText>
        </w:r>
      </w:del>
      <w:ins w:id="2855" w:author="Meg Walker" w:date="2026-01-12T18:10:00Z" w16du:dateUtc="2026-01-12T18:10:00Z">
        <w:r w:rsidR="00057E51" w:rsidRPr="00057E51">
          <w:t xml:space="preserve">, </w:t>
        </w:r>
      </w:ins>
      <w:ins w:id="2856" w:author="Meg Walker" w:date="2026-01-12T18:09:00Z" w16du:dateUtc="2026-01-12T18:09:00Z">
        <w:r w:rsidR="00057E51" w:rsidRPr="00057E51">
          <w:t>Vol</w:t>
        </w:r>
      </w:ins>
      <w:ins w:id="2857" w:author="Meg Walker" w:date="2026-01-12T18:10:00Z" w16du:dateUtc="2026-01-12T18:10:00Z">
        <w:r w:rsidR="00057E51" w:rsidRPr="00057E51">
          <w:t xml:space="preserve">. </w:t>
        </w:r>
      </w:ins>
      <w:r w:rsidRPr="00057E51">
        <w:t>32</w:t>
      </w:r>
      <w:ins w:id="2858" w:author="Meg Walker" w:date="2026-01-12T18:10:00Z" w16du:dateUtc="2026-01-12T18:10:00Z">
        <w:r w:rsidR="00057E51" w:rsidRPr="00057E51">
          <w:t>, No.</w:t>
        </w:r>
      </w:ins>
      <w:r w:rsidRPr="00057E51">
        <w:t xml:space="preserve"> </w:t>
      </w:r>
      <w:del w:id="2859" w:author="Meg Walker" w:date="2026-01-12T18:10:00Z" w16du:dateUtc="2026-01-12T18:10:00Z">
        <w:r w:rsidRPr="00057E51" w:rsidDel="00057E51">
          <w:delText>(</w:delText>
        </w:r>
      </w:del>
      <w:r w:rsidRPr="00057E51">
        <w:t>5</w:t>
      </w:r>
      <w:ins w:id="2860" w:author="Meg Walker" w:date="2026-01-12T18:10:00Z" w16du:dateUtc="2026-01-12T18:10:00Z">
        <w:r w:rsidR="00057E51" w:rsidRPr="00057E51">
          <w:t>, pp.</w:t>
        </w:r>
      </w:ins>
      <w:del w:id="2861" w:author="Meg Walker" w:date="2026-01-12T18:10:00Z" w16du:dateUtc="2026-01-12T18:10:00Z">
        <w:r w:rsidRPr="00057E51" w:rsidDel="00057E51">
          <w:delText xml:space="preserve">): </w:delText>
        </w:r>
      </w:del>
      <w:r w:rsidRPr="00057E51">
        <w:t>1225–52</w:t>
      </w:r>
      <w:del w:id="2862" w:author="Meg Walker" w:date="2026-01-12T18:10:00Z" w16du:dateUtc="2026-01-12T18:10:00Z">
        <w:r w:rsidRPr="00057E51" w:rsidDel="00057E51">
          <w:delText xml:space="preserve">. </w:delText>
        </w:r>
      </w:del>
      <w:ins w:id="2863" w:author="Meg Walker" w:date="2026-01-12T18:10:00Z" w16du:dateUtc="2026-01-12T18:10:00Z">
        <w:r w:rsidR="00057E51" w:rsidRPr="00057E51">
          <w:t xml:space="preserve">, </w:t>
        </w:r>
      </w:ins>
      <w:r w:rsidRPr="00057E51">
        <w:fldChar w:fldCharType="begin"/>
      </w:r>
      <w:r w:rsidRPr="00057E51">
        <w:instrText>HYPERLINK "https://doi.org/10.1080/13501763.2024.2333856" \h</w:instrText>
      </w:r>
      <w:r w:rsidRPr="00057E51">
        <w:fldChar w:fldCharType="separate"/>
      </w:r>
      <w:r w:rsidRPr="00057E51">
        <w:rPr>
          <w:rPrChange w:id="2864" w:author="Meg Walker" w:date="2026-01-12T18:10:00Z" w16du:dateUtc="2026-01-12T18:10:00Z">
            <w:rPr>
              <w:rStyle w:val="Hyperlink"/>
            </w:rPr>
          </w:rPrChange>
        </w:rPr>
        <w:t>https://doi.org/10.1080/13501763.2024.2333856</w:t>
      </w:r>
      <w:r w:rsidRPr="00057E51">
        <w:fldChar w:fldCharType="end"/>
      </w:r>
      <w:r w:rsidRPr="00057E51">
        <w:t>.</w:t>
      </w:r>
    </w:p>
    <w:p w14:paraId="51DD4DC8" w14:textId="587F54AF" w:rsidR="000E35CE" w:rsidRDefault="00D9434A">
      <w:pPr>
        <w:pStyle w:val="RSReferencestext"/>
        <w:pPrChange w:id="2865" w:author="Meg Walker" w:date="2026-01-12T17:58:00Z" w16du:dateUtc="2026-01-12T17:58:00Z">
          <w:pPr/>
        </w:pPrChange>
      </w:pPr>
      <w:bookmarkStart w:id="2866" w:name="ref-breznau_moderating_2025"/>
      <w:bookmarkEnd w:id="2841"/>
      <w:r>
        <w:t>Breznau, N</w:t>
      </w:r>
      <w:ins w:id="2867" w:author="Meg Walker" w:date="2026-01-12T18:10:00Z" w16du:dateUtc="2026-01-12T18:10:00Z">
        <w:r w:rsidR="00601F97">
          <w:t>.</w:t>
        </w:r>
      </w:ins>
      <w:del w:id="2868" w:author="Meg Walker" w:date="2026-01-12T18:10:00Z" w16du:dateUtc="2026-01-12T18:10:00Z">
        <w:r w:rsidDel="00601F97">
          <w:delText>ate</w:delText>
        </w:r>
      </w:del>
      <w:r>
        <w:t xml:space="preserve">, </w:t>
      </w:r>
      <w:del w:id="2869" w:author="Meg Walker" w:date="2026-01-12T18:10:00Z" w16du:dateUtc="2026-01-12T18:10:00Z">
        <w:r w:rsidDel="00601F97">
          <w:delText xml:space="preserve">Lisa </w:delText>
        </w:r>
      </w:del>
      <w:r>
        <w:t>Heukamp,</w:t>
      </w:r>
      <w:ins w:id="2870" w:author="Meg Walker" w:date="2026-01-12T18:10:00Z" w16du:dateUtc="2026-01-12T18:10:00Z">
        <w:r w:rsidR="00601F97">
          <w:t xml:space="preserve"> L.,</w:t>
        </w:r>
      </w:ins>
      <w:r>
        <w:t xml:space="preserve"> </w:t>
      </w:r>
      <w:del w:id="2871" w:author="Meg Walker" w:date="2026-01-12T18:11:00Z" w16du:dateUtc="2026-01-12T18:11:00Z">
        <w:r w:rsidDel="00601F97">
          <w:delText xml:space="preserve">Hung HV </w:delText>
        </w:r>
      </w:del>
      <w:r>
        <w:t>Nguyen,</w:t>
      </w:r>
      <w:ins w:id="2872" w:author="Meg Walker" w:date="2026-01-12T18:10:00Z" w16du:dateUtc="2026-01-12T18:10:00Z">
        <w:r w:rsidR="00601F97">
          <w:t xml:space="preserve"> H.H.</w:t>
        </w:r>
      </w:ins>
      <w:ins w:id="2873" w:author="Meg Walker" w:date="2026-01-12T18:11:00Z" w16du:dateUtc="2026-01-12T18:11:00Z">
        <w:r w:rsidR="00601F97">
          <w:t>V.,</w:t>
        </w:r>
      </w:ins>
      <w:r>
        <w:t xml:space="preserve"> and </w:t>
      </w:r>
      <w:del w:id="2874" w:author="Meg Walker" w:date="2026-01-12T18:11:00Z" w16du:dateUtc="2026-01-12T18:11:00Z">
        <w:r w:rsidDel="00601F97">
          <w:delText xml:space="preserve">Tom </w:delText>
        </w:r>
      </w:del>
      <w:r>
        <w:t>Knuf</w:t>
      </w:r>
      <w:ins w:id="2875" w:author="Meg Walker" w:date="2026-01-12T18:11:00Z" w16du:dateUtc="2026-01-12T18:11:00Z">
        <w:r w:rsidR="00601F97">
          <w:t>, T</w:t>
        </w:r>
      </w:ins>
      <w:r>
        <w:t xml:space="preserve">. </w:t>
      </w:r>
      <w:ins w:id="2876" w:author="Meg Walker" w:date="2026-01-12T18:11:00Z" w16du:dateUtc="2026-01-12T18:11:00Z">
        <w:r w:rsidR="00601F97">
          <w:t>(</w:t>
        </w:r>
      </w:ins>
      <w:r>
        <w:t>2025</w:t>
      </w:r>
      <w:ins w:id="2877" w:author="Meg Walker" w:date="2026-01-12T18:11:00Z" w16du:dateUtc="2026-01-12T18:11:00Z">
        <w:r w:rsidR="00601F97">
          <w:t>)</w:t>
        </w:r>
      </w:ins>
      <w:r>
        <w:t xml:space="preserve">. </w:t>
      </w:r>
      <w:del w:id="2878" w:author="Meg Walker" w:date="2026-01-12T18:06:00Z" w16du:dateUtc="2026-01-12T18:06:00Z">
        <w:r w:rsidDel="00723E94">
          <w:delText>“</w:delText>
        </w:r>
      </w:del>
      <w:ins w:id="2879" w:author="Meg Walker" w:date="2026-01-12T18:06:00Z" w16du:dateUtc="2026-01-12T18:06:00Z">
        <w:r w:rsidR="00723E94">
          <w:t>‘</w:t>
        </w:r>
      </w:ins>
      <w:r>
        <w:t xml:space="preserve">The </w:t>
      </w:r>
      <w:r w:rsidR="00601F97">
        <w:t xml:space="preserve">moderating </w:t>
      </w:r>
      <w:ins w:id="2880" w:author="Meg Walker" w:date="2026-01-12T18:12:00Z" w16du:dateUtc="2026-01-12T18:12:00Z">
        <w:r w:rsidR="00601F97">
          <w:br/>
        </w:r>
      </w:ins>
      <w:r w:rsidR="00601F97">
        <w:t>role of government heuristics in public preferences for redistribution</w:t>
      </w:r>
      <w:del w:id="2881" w:author="Meg Walker" w:date="2026-01-12T18:06:00Z" w16du:dateUtc="2026-01-12T18:06:00Z">
        <w:r w:rsidDel="00723E94">
          <w:delText xml:space="preserve">.” </w:delText>
        </w:r>
      </w:del>
      <w:ins w:id="2882" w:author="Meg Walker" w:date="2026-01-12T18:06:00Z" w16du:dateUtc="2026-01-12T18:06:00Z">
        <w:r w:rsidR="00601F97">
          <w:t>’</w:t>
        </w:r>
      </w:ins>
      <w:ins w:id="2883" w:author="Meg Walker" w:date="2026-01-12T18:11:00Z" w16du:dateUtc="2026-01-12T18:11:00Z">
        <w:r w:rsidR="00601F97">
          <w:t>,</w:t>
        </w:r>
      </w:ins>
      <w:ins w:id="2884" w:author="Meg Walker" w:date="2026-01-12T18:06:00Z" w16du:dateUtc="2026-01-12T18:06:00Z">
        <w:r w:rsidR="00723E94">
          <w:t xml:space="preserve"> </w:t>
        </w:r>
      </w:ins>
      <w:ins w:id="2885" w:author="Meg Walker" w:date="2026-01-12T18:12:00Z" w16du:dateUtc="2026-01-12T18:12:00Z">
        <w:r w:rsidR="00601F97">
          <w:br/>
        </w:r>
      </w:ins>
      <w:r>
        <w:rPr>
          <w:i/>
          <w:iCs/>
        </w:rPr>
        <w:t>Journal of European Social Policy</w:t>
      </w:r>
      <w:del w:id="2886" w:author="Meg Walker" w:date="2026-01-12T18:11:00Z" w16du:dateUtc="2026-01-12T18:11:00Z">
        <w:r w:rsidDel="00601F97">
          <w:delText xml:space="preserve"> </w:delText>
        </w:r>
      </w:del>
      <w:ins w:id="2887" w:author="Meg Walker" w:date="2026-01-12T18:11:00Z" w16du:dateUtc="2026-01-12T18:11:00Z">
        <w:r w:rsidR="00601F97">
          <w:t xml:space="preserve">, </w:t>
        </w:r>
        <w:r w:rsidR="00601F97" w:rsidRPr="00601F97">
          <w:t xml:space="preserve">Vol. </w:t>
        </w:r>
      </w:ins>
      <w:r w:rsidRPr="00601F97">
        <w:t>35</w:t>
      </w:r>
      <w:ins w:id="2888" w:author="Meg Walker" w:date="2026-01-12T18:11:00Z" w16du:dateUtc="2026-01-12T18:11:00Z">
        <w:r w:rsidR="00601F97" w:rsidRPr="00601F97">
          <w:t>, No.</w:t>
        </w:r>
      </w:ins>
      <w:r w:rsidRPr="00601F97">
        <w:t xml:space="preserve"> </w:t>
      </w:r>
      <w:del w:id="2889" w:author="Meg Walker" w:date="2026-01-12T18:11:00Z" w16du:dateUtc="2026-01-12T18:11:00Z">
        <w:r w:rsidRPr="00601F97" w:rsidDel="00601F97">
          <w:delText>(</w:delText>
        </w:r>
      </w:del>
      <w:r w:rsidRPr="00601F97">
        <w:t>1</w:t>
      </w:r>
      <w:del w:id="2890" w:author="Meg Walker" w:date="2026-01-12T18:11:00Z" w16du:dateUtc="2026-01-12T18:11:00Z">
        <w:r w:rsidRPr="00601F97" w:rsidDel="00601F97">
          <w:delText>)</w:delText>
        </w:r>
      </w:del>
      <w:ins w:id="2891" w:author="Meg Walker" w:date="2026-01-12T18:11:00Z" w16du:dateUtc="2026-01-12T18:11:00Z">
        <w:r w:rsidR="00601F97" w:rsidRPr="00601F97">
          <w:t>,</w:t>
        </w:r>
      </w:ins>
      <w:del w:id="2892" w:author="Meg Walker" w:date="2026-01-12T18:11:00Z" w16du:dateUtc="2026-01-12T18:11:00Z">
        <w:r w:rsidRPr="00601F97" w:rsidDel="00601F97">
          <w:delText>:</w:delText>
        </w:r>
      </w:del>
      <w:r w:rsidRPr="00601F97">
        <w:t xml:space="preserve"> </w:t>
      </w:r>
      <w:ins w:id="2893" w:author="Meg Walker" w:date="2026-01-12T18:12:00Z" w16du:dateUtc="2026-01-12T18:12:00Z">
        <w:r w:rsidR="00601F97" w:rsidRPr="00601F97">
          <w:t>pp.</w:t>
        </w:r>
      </w:ins>
      <w:r w:rsidRPr="00601F97">
        <w:t>21–39</w:t>
      </w:r>
      <w:del w:id="2894" w:author="Meg Walker" w:date="2026-01-12T18:12:00Z" w16du:dateUtc="2026-01-12T18:12:00Z">
        <w:r w:rsidRPr="00601F97" w:rsidDel="00601F97">
          <w:delText xml:space="preserve">. </w:delText>
        </w:r>
      </w:del>
      <w:ins w:id="2895" w:author="Meg Walker" w:date="2026-01-12T18:12:00Z" w16du:dateUtc="2026-01-12T18:12:00Z">
        <w:r w:rsidR="00601F97" w:rsidRPr="00601F97">
          <w:t xml:space="preserve">, </w:t>
        </w:r>
      </w:ins>
      <w:r w:rsidRPr="00601F97">
        <w:fldChar w:fldCharType="begin"/>
      </w:r>
      <w:r w:rsidRPr="00601F97">
        <w:instrText>HYPERLINK "https://doi.org/10.1177/09589287241290742" \h</w:instrText>
      </w:r>
      <w:r w:rsidRPr="00601F97">
        <w:fldChar w:fldCharType="separate"/>
      </w:r>
      <w:r w:rsidRPr="00601F97">
        <w:rPr>
          <w:rPrChange w:id="2896" w:author="Meg Walker" w:date="2026-01-12T18:12:00Z" w16du:dateUtc="2026-01-12T18:12:00Z">
            <w:rPr>
              <w:rStyle w:val="Hyperlink"/>
            </w:rPr>
          </w:rPrChange>
        </w:rPr>
        <w:t>https://doi.org/10.1177/09589287241290742</w:t>
      </w:r>
      <w:r w:rsidRPr="00601F97">
        <w:fldChar w:fldCharType="end"/>
      </w:r>
      <w:r w:rsidRPr="00601F97">
        <w:t>.</w:t>
      </w:r>
    </w:p>
    <w:p w14:paraId="51DD4DC9" w14:textId="277DAB48" w:rsidR="000E35CE" w:rsidRDefault="00D9434A">
      <w:pPr>
        <w:pStyle w:val="RSReferencestext"/>
        <w:pPrChange w:id="2897" w:author="Meg Walker" w:date="2026-01-12T17:58:00Z" w16du:dateUtc="2026-01-12T17:58:00Z">
          <w:pPr/>
        </w:pPrChange>
      </w:pPr>
      <w:bookmarkStart w:id="2898" w:name="ref-bullock_predicting_2003"/>
      <w:bookmarkEnd w:id="2866"/>
      <w:r>
        <w:t xml:space="preserve">Bullock, </w:t>
      </w:r>
      <w:del w:id="2899" w:author="Meg Walker" w:date="2026-01-12T18:12:00Z" w16du:dateUtc="2026-01-12T18:12:00Z">
        <w:r w:rsidDel="00500647">
          <w:delText xml:space="preserve">Heather </w:delText>
        </w:r>
      </w:del>
      <w:ins w:id="2900" w:author="Meg Walker" w:date="2026-01-12T18:12:00Z" w16du:dateUtc="2026-01-12T18:12:00Z">
        <w:r w:rsidR="00500647">
          <w:t>H.</w:t>
        </w:r>
      </w:ins>
      <w:r>
        <w:t xml:space="preserve">E., </w:t>
      </w:r>
      <w:del w:id="2901" w:author="Meg Walker" w:date="2026-01-12T18:12:00Z" w16du:dateUtc="2026-01-12T18:12:00Z">
        <w:r w:rsidDel="00500647">
          <w:delText xml:space="preserve">Wendy R. </w:delText>
        </w:r>
      </w:del>
      <w:r>
        <w:t>Williams,</w:t>
      </w:r>
      <w:ins w:id="2902" w:author="Meg Walker" w:date="2026-01-12T18:12:00Z" w16du:dateUtc="2026-01-12T18:12:00Z">
        <w:r w:rsidR="00500647">
          <w:t xml:space="preserve"> W.R.,</w:t>
        </w:r>
      </w:ins>
      <w:r>
        <w:t xml:space="preserve"> and </w:t>
      </w:r>
      <w:del w:id="2903" w:author="Meg Walker" w:date="2026-01-12T18:13:00Z" w16du:dateUtc="2026-01-12T18:13:00Z">
        <w:r w:rsidDel="00500647">
          <w:delText xml:space="preserve">Wendy M. </w:delText>
        </w:r>
      </w:del>
      <w:r>
        <w:t>Limbert</w:t>
      </w:r>
      <w:ins w:id="2904" w:author="Meg Walker" w:date="2026-01-12T18:12:00Z" w16du:dateUtc="2026-01-12T18:12:00Z">
        <w:r w:rsidR="00500647">
          <w:t>, W.M</w:t>
        </w:r>
      </w:ins>
      <w:r>
        <w:t xml:space="preserve">. </w:t>
      </w:r>
      <w:ins w:id="2905" w:author="Meg Walker" w:date="2026-01-12T18:13:00Z" w16du:dateUtc="2026-01-12T18:13:00Z">
        <w:r w:rsidR="00500647">
          <w:t>(</w:t>
        </w:r>
      </w:ins>
      <w:r>
        <w:t>2003</w:t>
      </w:r>
      <w:ins w:id="2906" w:author="Meg Walker" w:date="2026-01-12T18:13:00Z" w16du:dateUtc="2026-01-12T18:13:00Z">
        <w:r w:rsidR="00500647">
          <w:t>)</w:t>
        </w:r>
      </w:ins>
      <w:r>
        <w:t xml:space="preserve">. </w:t>
      </w:r>
      <w:ins w:id="2907" w:author="Meg Walker" w:date="2026-01-12T18:13:00Z" w16du:dateUtc="2026-01-12T18:13:00Z">
        <w:r w:rsidR="00500647">
          <w:t>‘</w:t>
        </w:r>
      </w:ins>
      <w:del w:id="2908" w:author="Meg Walker" w:date="2026-01-12T18:13:00Z" w16du:dateUtc="2026-01-12T18:13:00Z">
        <w:r w:rsidDel="00500647">
          <w:delText>“</w:delText>
        </w:r>
      </w:del>
      <w:r>
        <w:t xml:space="preserve">Predicting </w:t>
      </w:r>
      <w:r w:rsidR="00500647">
        <w:t xml:space="preserve">support for welfare policies: </w:t>
      </w:r>
      <w:ins w:id="2909" w:author="Meg Walker" w:date="2026-01-12T18:13:00Z" w16du:dateUtc="2026-01-12T18:13:00Z">
        <w:r w:rsidR="00500647">
          <w:t>T</w:t>
        </w:r>
      </w:ins>
      <w:del w:id="2910" w:author="Meg Walker" w:date="2026-01-12T18:13:00Z" w16du:dateUtc="2026-01-12T18:13:00Z">
        <w:r w:rsidR="00500647" w:rsidDel="00500647">
          <w:delText>t</w:delText>
        </w:r>
      </w:del>
      <w:r w:rsidR="00500647">
        <w:t>he impact of attributions and beliefs about inequality</w:t>
      </w:r>
      <w:del w:id="2911" w:author="Meg Walker" w:date="2026-01-12T18:13:00Z" w16du:dateUtc="2026-01-12T18:13:00Z">
        <w:r w:rsidDel="00500647">
          <w:delText xml:space="preserve">.” </w:delText>
        </w:r>
      </w:del>
      <w:ins w:id="2912" w:author="Meg Walker" w:date="2026-01-12T18:13:00Z" w16du:dateUtc="2026-01-12T18:13:00Z">
        <w:r w:rsidR="00500647">
          <w:t xml:space="preserve">’, </w:t>
        </w:r>
      </w:ins>
      <w:r>
        <w:rPr>
          <w:i/>
          <w:iCs/>
        </w:rPr>
        <w:t>Journal of Poverty</w:t>
      </w:r>
      <w:del w:id="2913" w:author="Meg Walker" w:date="2026-01-12T18:13:00Z" w16du:dateUtc="2026-01-12T18:13:00Z">
        <w:r w:rsidDel="00500647">
          <w:delText xml:space="preserve"> </w:delText>
        </w:r>
      </w:del>
      <w:ins w:id="2914" w:author="Meg Walker" w:date="2026-01-12T18:13:00Z" w16du:dateUtc="2026-01-12T18:13:00Z">
        <w:r w:rsidR="00500647">
          <w:t xml:space="preserve">, </w:t>
        </w:r>
        <w:r w:rsidR="00500647" w:rsidRPr="00500647">
          <w:t xml:space="preserve">Vol. </w:t>
        </w:r>
      </w:ins>
      <w:r w:rsidRPr="00500647">
        <w:t>7</w:t>
      </w:r>
      <w:ins w:id="2915" w:author="Meg Walker" w:date="2026-01-12T18:13:00Z" w16du:dateUtc="2026-01-12T18:13:00Z">
        <w:r w:rsidR="00500647" w:rsidRPr="00500647">
          <w:t xml:space="preserve">, No. </w:t>
        </w:r>
      </w:ins>
      <w:del w:id="2916" w:author="Meg Walker" w:date="2026-01-12T18:13:00Z" w16du:dateUtc="2026-01-12T18:13:00Z">
        <w:r w:rsidRPr="00500647" w:rsidDel="00500647">
          <w:delText xml:space="preserve"> (</w:delText>
        </w:r>
      </w:del>
      <w:r w:rsidRPr="00500647">
        <w:t>3</w:t>
      </w:r>
      <w:ins w:id="2917" w:author="Meg Walker" w:date="2026-01-12T18:13:00Z" w16du:dateUtc="2026-01-12T18:13:00Z">
        <w:r w:rsidR="00500647" w:rsidRPr="00500647">
          <w:t>,</w:t>
        </w:r>
      </w:ins>
      <w:del w:id="2918" w:author="Meg Walker" w:date="2026-01-12T18:13:00Z" w16du:dateUtc="2026-01-12T18:13:00Z">
        <w:r w:rsidRPr="00500647" w:rsidDel="00500647">
          <w:delText>):</w:delText>
        </w:r>
      </w:del>
      <w:r w:rsidRPr="00500647">
        <w:t xml:space="preserve"> </w:t>
      </w:r>
      <w:ins w:id="2919" w:author="Meg Walker" w:date="2026-01-12T18:13:00Z" w16du:dateUtc="2026-01-12T18:13:00Z">
        <w:r w:rsidR="00500647" w:rsidRPr="00500647">
          <w:t>pp.</w:t>
        </w:r>
      </w:ins>
      <w:r w:rsidRPr="00500647">
        <w:t>35–56</w:t>
      </w:r>
      <w:del w:id="2920" w:author="Meg Walker" w:date="2026-01-12T18:13:00Z" w16du:dateUtc="2026-01-12T18:13:00Z">
        <w:r w:rsidRPr="00500647" w:rsidDel="00500647">
          <w:delText xml:space="preserve">. </w:delText>
        </w:r>
      </w:del>
      <w:ins w:id="2921" w:author="Meg Walker" w:date="2026-01-12T18:13:00Z" w16du:dateUtc="2026-01-12T18:13:00Z">
        <w:r w:rsidR="00500647" w:rsidRPr="00500647">
          <w:t xml:space="preserve">, </w:t>
        </w:r>
      </w:ins>
      <w:r w:rsidRPr="00500647">
        <w:fldChar w:fldCharType="begin"/>
      </w:r>
      <w:r w:rsidRPr="00500647">
        <w:instrText>HYPERLINK "https://doi.org/10.1300/j134v07n03_03" \h</w:instrText>
      </w:r>
      <w:r w:rsidRPr="00500647">
        <w:fldChar w:fldCharType="separate"/>
      </w:r>
      <w:r w:rsidRPr="00500647">
        <w:rPr>
          <w:rPrChange w:id="2922" w:author="Meg Walker" w:date="2026-01-12T18:14:00Z" w16du:dateUtc="2026-01-12T18:14:00Z">
            <w:rPr>
              <w:rStyle w:val="Hyperlink"/>
            </w:rPr>
          </w:rPrChange>
        </w:rPr>
        <w:t>https://doi.org/10.1300/j134v07n03_03</w:t>
      </w:r>
      <w:r w:rsidRPr="00500647">
        <w:fldChar w:fldCharType="end"/>
      </w:r>
      <w:r w:rsidRPr="00500647">
        <w:t>.</w:t>
      </w:r>
    </w:p>
    <w:p w14:paraId="51DD4DCA" w14:textId="4C8F748B" w:rsidR="000E35CE" w:rsidRDefault="00D9434A">
      <w:pPr>
        <w:pStyle w:val="RSReferencestext"/>
        <w:pPrChange w:id="2923" w:author="Meg Walker" w:date="2026-01-12T17:58:00Z" w16du:dateUtc="2026-01-12T17:58:00Z">
          <w:pPr/>
        </w:pPrChange>
      </w:pPr>
      <w:bookmarkStart w:id="2924" w:name="ref-buser_overconfidence_2020"/>
      <w:bookmarkEnd w:id="2898"/>
      <w:r>
        <w:t xml:space="preserve">Buser, </w:t>
      </w:r>
      <w:del w:id="2925" w:author="Meg Walker" w:date="2026-01-12T18:14:00Z" w16du:dateUtc="2026-01-12T18:14:00Z">
        <w:r w:rsidDel="00500647">
          <w:delText>Thomas</w:delText>
        </w:r>
      </w:del>
      <w:ins w:id="2926" w:author="Meg Walker" w:date="2026-01-12T18:14:00Z" w16du:dateUtc="2026-01-12T18:14:00Z">
        <w:r w:rsidR="00500647">
          <w:t>T.</w:t>
        </w:r>
      </w:ins>
      <w:r>
        <w:t xml:space="preserve">, </w:t>
      </w:r>
      <w:del w:id="2927" w:author="Meg Walker" w:date="2026-01-12T18:14:00Z" w16du:dateUtc="2026-01-12T18:14:00Z">
        <w:r w:rsidDel="00500647">
          <w:delText xml:space="preserve">Gianluca </w:delText>
        </w:r>
      </w:del>
      <w:r>
        <w:t>Grimalda,</w:t>
      </w:r>
      <w:ins w:id="2928" w:author="Meg Walker" w:date="2026-01-12T18:14:00Z" w16du:dateUtc="2026-01-12T18:14:00Z">
        <w:r w:rsidR="00500647">
          <w:t xml:space="preserve"> G.,</w:t>
        </w:r>
      </w:ins>
      <w:r>
        <w:t xml:space="preserve"> </w:t>
      </w:r>
      <w:del w:id="2929" w:author="Meg Walker" w:date="2026-01-12T18:14:00Z" w16du:dateUtc="2026-01-12T18:14:00Z">
        <w:r w:rsidDel="00500647">
          <w:delText xml:space="preserve">Louis </w:delText>
        </w:r>
      </w:del>
      <w:r>
        <w:t>Putterman,</w:t>
      </w:r>
      <w:ins w:id="2930" w:author="Meg Walker" w:date="2026-01-12T18:14:00Z" w16du:dateUtc="2026-01-12T18:14:00Z">
        <w:r w:rsidR="00500647">
          <w:t xml:space="preserve"> L.,</w:t>
        </w:r>
      </w:ins>
      <w:r>
        <w:t xml:space="preserve"> and </w:t>
      </w:r>
      <w:del w:id="2931" w:author="Meg Walker" w:date="2026-01-12T18:14:00Z" w16du:dateUtc="2026-01-12T18:14:00Z">
        <w:r w:rsidDel="00500647">
          <w:delText xml:space="preserve">Joël </w:delText>
        </w:r>
      </w:del>
      <w:r>
        <w:t>Van Der Weele</w:t>
      </w:r>
      <w:ins w:id="2932" w:author="Meg Walker" w:date="2026-01-12T18:14:00Z" w16du:dateUtc="2026-01-12T18:14:00Z">
        <w:r w:rsidR="00500647">
          <w:t>, J</w:t>
        </w:r>
      </w:ins>
      <w:r>
        <w:t xml:space="preserve">. </w:t>
      </w:r>
      <w:ins w:id="2933" w:author="Meg Walker" w:date="2026-01-12T18:14:00Z" w16du:dateUtc="2026-01-12T18:14:00Z">
        <w:r w:rsidR="00500647">
          <w:t>(</w:t>
        </w:r>
      </w:ins>
      <w:r>
        <w:t>2020</w:t>
      </w:r>
      <w:ins w:id="2934" w:author="Meg Walker" w:date="2026-01-12T18:14:00Z" w16du:dateUtc="2026-01-12T18:14:00Z">
        <w:r w:rsidR="00500647">
          <w:t>)</w:t>
        </w:r>
      </w:ins>
      <w:r>
        <w:t xml:space="preserve">. </w:t>
      </w:r>
      <w:ins w:id="2935" w:author="Meg Walker" w:date="2026-01-12T18:14:00Z" w16du:dateUtc="2026-01-12T18:14:00Z">
        <w:r w:rsidR="00500647">
          <w:t>‘</w:t>
        </w:r>
      </w:ins>
      <w:del w:id="2936" w:author="Meg Walker" w:date="2026-01-12T18:14:00Z" w16du:dateUtc="2026-01-12T18:14:00Z">
        <w:r w:rsidDel="00500647">
          <w:delText>“</w:delText>
        </w:r>
      </w:del>
      <w:r>
        <w:t xml:space="preserve">Overconfidence and </w:t>
      </w:r>
      <w:r w:rsidR="00500647">
        <w:t>gender gaps in redistributive preferences</w:t>
      </w:r>
      <w:r>
        <w:t>: Cross-</w:t>
      </w:r>
      <w:ins w:id="2937" w:author="Meg Walker" w:date="2026-01-12T18:15:00Z" w16du:dateUtc="2026-01-12T18:15:00Z">
        <w:r w:rsidR="00500647">
          <w:t>c</w:t>
        </w:r>
      </w:ins>
      <w:del w:id="2938" w:author="Meg Walker" w:date="2026-01-12T18:15:00Z" w16du:dateUtc="2026-01-12T18:15:00Z">
        <w:r w:rsidDel="00500647">
          <w:delText>C</w:delText>
        </w:r>
      </w:del>
      <w:r>
        <w:t xml:space="preserve">ountry </w:t>
      </w:r>
      <w:ins w:id="2939" w:author="Meg Walker" w:date="2026-01-12T18:15:00Z" w16du:dateUtc="2026-01-12T18:15:00Z">
        <w:r w:rsidR="00500647">
          <w:t>e</w:t>
        </w:r>
      </w:ins>
      <w:del w:id="2940" w:author="Meg Walker" w:date="2026-01-12T18:15:00Z" w16du:dateUtc="2026-01-12T18:15:00Z">
        <w:r w:rsidDel="00500647">
          <w:delText>E</w:delText>
        </w:r>
      </w:del>
      <w:r>
        <w:t xml:space="preserve">xperimental </w:t>
      </w:r>
      <w:ins w:id="2941" w:author="Meg Walker" w:date="2026-01-12T18:15:00Z" w16du:dateUtc="2026-01-12T18:15:00Z">
        <w:r w:rsidR="00500647">
          <w:t>e</w:t>
        </w:r>
      </w:ins>
      <w:del w:id="2942" w:author="Meg Walker" w:date="2026-01-12T18:15:00Z" w16du:dateUtc="2026-01-12T18:15:00Z">
        <w:r w:rsidDel="00500647">
          <w:delText>E</w:delText>
        </w:r>
      </w:del>
      <w:r>
        <w:t>vidence</w:t>
      </w:r>
      <w:del w:id="2943" w:author="Meg Walker" w:date="2026-01-12T18:15:00Z" w16du:dateUtc="2026-01-12T18:15:00Z">
        <w:r w:rsidDel="00500647">
          <w:delText>.”</w:delText>
        </w:r>
      </w:del>
      <w:ins w:id="2944" w:author="Meg Walker" w:date="2026-01-12T18:15:00Z" w16du:dateUtc="2026-01-12T18:15:00Z">
        <w:r w:rsidR="00500647">
          <w:t>’,</w:t>
        </w:r>
      </w:ins>
      <w:r>
        <w:t xml:space="preserve"> </w:t>
      </w:r>
      <w:r>
        <w:rPr>
          <w:i/>
          <w:iCs/>
        </w:rPr>
        <w:t>Journal of Economic Behavior &amp; Organization</w:t>
      </w:r>
      <w:del w:id="2945" w:author="Meg Walker" w:date="2026-01-12T18:15:00Z" w16du:dateUtc="2026-01-12T18:15:00Z">
        <w:r w:rsidRPr="00500647" w:rsidDel="00500647">
          <w:delText xml:space="preserve"> </w:delText>
        </w:r>
      </w:del>
      <w:ins w:id="2946" w:author="Meg Walker" w:date="2026-01-12T18:15:00Z" w16du:dateUtc="2026-01-12T18:15:00Z">
        <w:r w:rsidR="00500647" w:rsidRPr="00500647">
          <w:t xml:space="preserve">, Vol. </w:t>
        </w:r>
      </w:ins>
      <w:r w:rsidRPr="00500647">
        <w:t>178 (October)</w:t>
      </w:r>
      <w:ins w:id="2947" w:author="Meg Walker" w:date="2026-01-12T18:15:00Z" w16du:dateUtc="2026-01-12T18:15:00Z">
        <w:r w:rsidR="00500647" w:rsidRPr="00500647">
          <w:t>,</w:t>
        </w:r>
      </w:ins>
      <w:del w:id="2948" w:author="Meg Walker" w:date="2026-01-12T18:15:00Z" w16du:dateUtc="2026-01-12T18:15:00Z">
        <w:r w:rsidRPr="00500647" w:rsidDel="00500647">
          <w:delText>:</w:delText>
        </w:r>
      </w:del>
      <w:r w:rsidRPr="00500647">
        <w:t xml:space="preserve"> </w:t>
      </w:r>
      <w:ins w:id="2949" w:author="Meg Walker" w:date="2026-01-12T18:15:00Z" w16du:dateUtc="2026-01-12T18:15:00Z">
        <w:r w:rsidR="00500647" w:rsidRPr="00500647">
          <w:t>pp.</w:t>
        </w:r>
      </w:ins>
      <w:r w:rsidRPr="00500647">
        <w:t>267–86</w:t>
      </w:r>
      <w:del w:id="2950" w:author="Meg Walker" w:date="2026-01-12T18:15:00Z" w16du:dateUtc="2026-01-12T18:15:00Z">
        <w:r w:rsidRPr="00500647" w:rsidDel="00500647">
          <w:delText xml:space="preserve">. </w:delText>
        </w:r>
      </w:del>
      <w:ins w:id="2951" w:author="Meg Walker" w:date="2026-01-12T18:15:00Z" w16du:dateUtc="2026-01-12T18:15:00Z">
        <w:r w:rsidR="00500647" w:rsidRPr="00500647">
          <w:t xml:space="preserve">, </w:t>
        </w:r>
      </w:ins>
      <w:ins w:id="2952" w:author="Meg Walker" w:date="2026-01-12T18:16:00Z" w16du:dateUtc="2026-01-12T18:16:00Z">
        <w:r w:rsidR="00500647" w:rsidRPr="00500647">
          <w:fldChar w:fldCharType="begin"/>
        </w:r>
        <w:r w:rsidR="00500647" w:rsidRPr="00500647">
          <w:instrText>HYPERLINK "https://doi.org/10.1016/j.jebo.2020.07.005"</w:instrText>
        </w:r>
        <w:r w:rsidR="00500647" w:rsidRPr="00500647">
          <w:fldChar w:fldCharType="separate"/>
        </w:r>
        <w:r w:rsidR="00500647" w:rsidRPr="00500647">
          <w:rPr>
            <w:rPrChange w:id="2953" w:author="Meg Walker" w:date="2026-01-12T18:16:00Z" w16du:dateUtc="2026-01-12T18:16:00Z">
              <w:rPr>
                <w:rStyle w:val="Hyperlink"/>
                <w:rFonts w:asciiTheme="minorHAnsi" w:hAnsiTheme="minorHAnsi"/>
              </w:rPr>
            </w:rPrChange>
          </w:rPr>
          <w:t>https://doi.org/10.1016/j.jebo.2020.07.005</w:t>
        </w:r>
        <w:r w:rsidR="00500647" w:rsidRPr="00500647">
          <w:fldChar w:fldCharType="end"/>
        </w:r>
        <w:r w:rsidR="00500647" w:rsidRPr="00500647">
          <w:t>.</w:t>
        </w:r>
      </w:ins>
      <w:del w:id="2954" w:author="Meg Walker" w:date="2026-01-12T18:16:00Z" w16du:dateUtc="2026-01-12T18:16:00Z">
        <w:r w:rsidDel="00500647">
          <w:fldChar w:fldCharType="begin"/>
        </w:r>
        <w:r w:rsidDel="00500647">
          <w:delInstrText>HYPERLINK "https://doi.org/10.1016/j.jebo.2020.07.005" \h</w:delInstrText>
        </w:r>
        <w:r w:rsidDel="00500647">
          <w:fldChar w:fldCharType="separate"/>
        </w:r>
        <w:r w:rsidDel="00500647">
          <w:rPr>
            <w:rStyle w:val="Hyperlink"/>
          </w:rPr>
          <w:delText>https://doi.org/10.1016/j.jebo.2020.07.005</w:delText>
        </w:r>
        <w:r w:rsidDel="00500647">
          <w:fldChar w:fldCharType="end"/>
        </w:r>
        <w:r w:rsidDel="00500647">
          <w:delText>.</w:delText>
        </w:r>
      </w:del>
    </w:p>
    <w:p w14:paraId="6B3A4C90" w14:textId="6E2CF670" w:rsidR="00FC48CA" w:rsidRDefault="00FC48CA">
      <w:pPr>
        <w:pStyle w:val="RSReferencestext"/>
        <w:pPrChange w:id="2955" w:author="Meg Walker" w:date="2026-01-12T17:58:00Z" w16du:dateUtc="2026-01-12T17:58:00Z">
          <w:pPr/>
        </w:pPrChange>
      </w:pPr>
      <w:bookmarkStart w:id="2956" w:name="ref_callan_distributional_2012"/>
      <w:r w:rsidRPr="00FC48CA">
        <w:t xml:space="preserve">Callan, T., Keane, C., Savage, M., and Walsh, J. (2012). </w:t>
      </w:r>
      <w:bookmarkEnd w:id="2956"/>
      <w:r w:rsidRPr="00170495">
        <w:rPr>
          <w:i/>
          <w:iCs/>
          <w:rPrChange w:id="2957" w:author="Meg Walker" w:date="2026-01-12T20:36:00Z" w16du:dateUtc="2026-01-12T20:36:00Z">
            <w:rPr/>
          </w:rPrChange>
        </w:rPr>
        <w:t>Distributional Impact of Tax, Welfare and Public Sector Pay Policies: 2009</w:t>
      </w:r>
      <w:ins w:id="2958" w:author="Meg Walker" w:date="2026-01-12T20:36:00Z" w16du:dateUtc="2026-01-12T20:36:00Z">
        <w:r w:rsidR="00170495">
          <w:rPr>
            <w:i/>
            <w:iCs/>
          </w:rPr>
          <w:t>–</w:t>
        </w:r>
      </w:ins>
      <w:del w:id="2959" w:author="Meg Walker" w:date="2026-01-12T20:36:00Z" w16du:dateUtc="2026-01-12T20:36:00Z">
        <w:r w:rsidRPr="00170495" w:rsidDel="00170495">
          <w:rPr>
            <w:i/>
            <w:iCs/>
            <w:rPrChange w:id="2960" w:author="Meg Walker" w:date="2026-01-12T20:36:00Z" w16du:dateUtc="2026-01-12T20:36:00Z">
              <w:rPr/>
            </w:rPrChange>
          </w:rPr>
          <w:delText>-</w:delText>
        </w:r>
      </w:del>
      <w:r w:rsidRPr="00170495">
        <w:rPr>
          <w:i/>
          <w:iCs/>
          <w:rPrChange w:id="2961" w:author="Meg Walker" w:date="2026-01-12T20:36:00Z" w16du:dateUtc="2026-01-12T20:36:00Z">
            <w:rPr/>
          </w:rPrChange>
        </w:rPr>
        <w:t>2012</w:t>
      </w:r>
      <w:r w:rsidRPr="00FC48CA">
        <w:t>, Quarterly Economic Commentary, Winter 2011/Spring 2012, Dublin: ESRI,</w:t>
      </w:r>
      <w:r w:rsidRPr="00170495">
        <w:t xml:space="preserve"> </w:t>
      </w:r>
      <w:ins w:id="2962" w:author="Meg Walker" w:date="2026-01-12T20:35:00Z" w16du:dateUtc="2026-01-12T20:35:00Z">
        <w:r w:rsidR="00170495" w:rsidRPr="00170495">
          <w:fldChar w:fldCharType="begin"/>
        </w:r>
        <w:r w:rsidR="00170495" w:rsidRPr="00170495">
          <w:instrText>HYPERLINK "https://www.esri.ie/publications/distributional-impact-of-tax-welfare-and-public-sector-pay-policies-2009-2012"</w:instrText>
        </w:r>
        <w:r w:rsidR="00170495" w:rsidRPr="00170495">
          <w:fldChar w:fldCharType="separate"/>
        </w:r>
        <w:del w:id="2963" w:author="Meg Walker" w:date="2026-01-12T20:35:00Z" w16du:dateUtc="2026-01-12T20:35:00Z">
          <w:r w:rsidRPr="00170495" w:rsidDel="00170495">
            <w:rPr>
              <w:rPrChange w:id="2964" w:author="Meg Walker" w:date="2026-01-12T20:36:00Z" w16du:dateUtc="2026-01-12T20:36:00Z">
                <w:rPr>
                  <w:rStyle w:val="Hyperlink"/>
                  <w:rFonts w:asciiTheme="minorHAnsi" w:hAnsiTheme="minorHAnsi"/>
                </w:rPr>
              </w:rPrChange>
            </w:rPr>
            <w:delText>https://</w:delText>
          </w:r>
        </w:del>
        <w:r w:rsidRPr="00170495">
          <w:rPr>
            <w:rPrChange w:id="2965" w:author="Meg Walker" w:date="2026-01-12T20:36:00Z" w16du:dateUtc="2026-01-12T20:36:00Z">
              <w:rPr>
                <w:rStyle w:val="Hyperlink"/>
                <w:rFonts w:asciiTheme="minorHAnsi" w:hAnsiTheme="minorHAnsi"/>
              </w:rPr>
            </w:rPrChange>
          </w:rPr>
          <w:t>www.esri.ie/publications/distributional-impact-of-tax-welfare-and-public-sector-pay-policies-2009-2012</w:t>
        </w:r>
        <w:r w:rsidR="00170495" w:rsidRPr="00170495">
          <w:fldChar w:fldCharType="end"/>
        </w:r>
      </w:ins>
      <w:ins w:id="2966" w:author="Meg Walker" w:date="2026-01-12T20:36:00Z" w16du:dateUtc="2026-01-12T20:36:00Z">
        <w:r w:rsidR="00170495" w:rsidRPr="00170495">
          <w:t>.</w:t>
        </w:r>
      </w:ins>
    </w:p>
    <w:p w14:paraId="51DD4DCB" w14:textId="77733130" w:rsidR="000E35CE" w:rsidRDefault="00D9434A">
      <w:pPr>
        <w:pStyle w:val="RSReferencestext"/>
        <w:pPrChange w:id="2967" w:author="Meg Walker" w:date="2026-01-12T17:58:00Z" w16du:dateUtc="2026-01-12T17:58:00Z">
          <w:pPr/>
        </w:pPrChange>
      </w:pPr>
      <w:bookmarkStart w:id="2968" w:name="ref-cappelen_solidarity_2021"/>
      <w:bookmarkEnd w:id="2924"/>
      <w:r>
        <w:t xml:space="preserve">Cappelen, </w:t>
      </w:r>
      <w:del w:id="2969" w:author="Meg Walker" w:date="2026-01-12T20:36:00Z" w16du:dateUtc="2026-01-12T20:36:00Z">
        <w:r w:rsidDel="00170495">
          <w:delText xml:space="preserve">Alexander </w:delText>
        </w:r>
      </w:del>
      <w:ins w:id="2970" w:author="Meg Walker" w:date="2026-01-12T20:36:00Z" w16du:dateUtc="2026-01-12T20:36:00Z">
        <w:r w:rsidR="00170495">
          <w:t>A.</w:t>
        </w:r>
      </w:ins>
      <w:r>
        <w:t xml:space="preserve">W., </w:t>
      </w:r>
      <w:del w:id="2971" w:author="Meg Walker" w:date="2026-01-12T20:36:00Z" w16du:dateUtc="2026-01-12T20:36:00Z">
        <w:r w:rsidDel="00170495">
          <w:delText xml:space="preserve">Ranveig </w:delText>
        </w:r>
      </w:del>
      <w:r>
        <w:t>Falch,</w:t>
      </w:r>
      <w:ins w:id="2972" w:author="Meg Walker" w:date="2026-01-12T20:36:00Z" w16du:dateUtc="2026-01-12T20:36:00Z">
        <w:r w:rsidR="00170495">
          <w:t xml:space="preserve"> R.,</w:t>
        </w:r>
      </w:ins>
      <w:r>
        <w:t xml:space="preserve"> </w:t>
      </w:r>
      <w:del w:id="2973" w:author="Meg Walker" w:date="2026-01-12T20:36:00Z" w16du:dateUtc="2026-01-12T20:36:00Z">
        <w:r w:rsidDel="00170495">
          <w:delText xml:space="preserve">Erik Ø. </w:delText>
        </w:r>
      </w:del>
      <w:r>
        <w:t>Sørensen,</w:t>
      </w:r>
      <w:ins w:id="2974" w:author="Meg Walker" w:date="2026-01-12T20:36:00Z" w16du:dateUtc="2026-01-12T20:36:00Z">
        <w:r w:rsidR="00170495" w:rsidRPr="00170495">
          <w:t xml:space="preserve"> </w:t>
        </w:r>
        <w:r w:rsidR="00170495">
          <w:t>E.Ø.</w:t>
        </w:r>
      </w:ins>
      <w:ins w:id="2975" w:author="Meg Walker" w:date="2026-01-12T20:37:00Z" w16du:dateUtc="2026-01-12T20:37:00Z">
        <w:r w:rsidR="00170495">
          <w:t>,</w:t>
        </w:r>
      </w:ins>
      <w:r>
        <w:t xml:space="preserve"> and </w:t>
      </w:r>
      <w:del w:id="2976" w:author="Meg Walker" w:date="2026-01-12T20:37:00Z" w16du:dateUtc="2026-01-12T20:37:00Z">
        <w:r w:rsidDel="00170495">
          <w:delText xml:space="preserve">Bertil </w:delText>
        </w:r>
      </w:del>
      <w:r>
        <w:t>Tungodden</w:t>
      </w:r>
      <w:ins w:id="2977" w:author="Meg Walker" w:date="2026-01-12T20:37:00Z" w16du:dateUtc="2026-01-12T20:37:00Z">
        <w:r w:rsidR="00170495">
          <w:t>, B</w:t>
        </w:r>
      </w:ins>
      <w:r>
        <w:t xml:space="preserve">. </w:t>
      </w:r>
      <w:ins w:id="2978" w:author="Meg Walker" w:date="2026-01-12T20:37:00Z" w16du:dateUtc="2026-01-12T20:37:00Z">
        <w:r w:rsidR="00170495">
          <w:t>(</w:t>
        </w:r>
      </w:ins>
      <w:r>
        <w:t>2021</w:t>
      </w:r>
      <w:ins w:id="2979" w:author="Meg Walker" w:date="2026-01-12T20:37:00Z" w16du:dateUtc="2026-01-12T20:37:00Z">
        <w:r w:rsidR="00170495">
          <w:t>)</w:t>
        </w:r>
      </w:ins>
      <w:r>
        <w:t xml:space="preserve">. </w:t>
      </w:r>
      <w:ins w:id="2980" w:author="Meg Walker" w:date="2026-01-12T20:37:00Z" w16du:dateUtc="2026-01-12T20:37:00Z">
        <w:r w:rsidR="00170495">
          <w:t>‘</w:t>
        </w:r>
      </w:ins>
      <w:del w:id="2981" w:author="Meg Walker" w:date="2026-01-12T20:37:00Z" w16du:dateUtc="2026-01-12T20:37:00Z">
        <w:r w:rsidDel="00170495">
          <w:delText>“</w:delText>
        </w:r>
      </w:del>
      <w:r>
        <w:t xml:space="preserve">Solidarity and </w:t>
      </w:r>
      <w:del w:id="2982" w:author="Meg Walker" w:date="2026-01-12T20:37:00Z" w16du:dateUtc="2026-01-12T20:37:00Z">
        <w:r w:rsidDel="00170495">
          <w:delText xml:space="preserve">Fairness </w:delText>
        </w:r>
      </w:del>
      <w:ins w:id="2983" w:author="Meg Walker" w:date="2026-01-12T20:37:00Z" w16du:dateUtc="2026-01-12T20:37:00Z">
        <w:r w:rsidR="00170495">
          <w:t xml:space="preserve">fairness </w:t>
        </w:r>
      </w:ins>
      <w:r>
        <w:t xml:space="preserve">in </w:t>
      </w:r>
      <w:del w:id="2984" w:author="Meg Walker" w:date="2026-01-12T20:37:00Z" w16du:dateUtc="2026-01-12T20:37:00Z">
        <w:r w:rsidDel="00170495">
          <w:delText xml:space="preserve">Times </w:delText>
        </w:r>
      </w:del>
      <w:ins w:id="2985" w:author="Meg Walker" w:date="2026-01-12T20:37:00Z" w16du:dateUtc="2026-01-12T20:37:00Z">
        <w:r w:rsidR="00170495">
          <w:t xml:space="preserve">times </w:t>
        </w:r>
      </w:ins>
      <w:r>
        <w:t xml:space="preserve">of </w:t>
      </w:r>
      <w:del w:id="2986" w:author="Meg Walker" w:date="2026-01-12T20:37:00Z" w16du:dateUtc="2026-01-12T20:37:00Z">
        <w:r w:rsidDel="00170495">
          <w:delText>C</w:delText>
        </w:r>
      </w:del>
      <w:ins w:id="2987" w:author="Meg Walker" w:date="2026-01-12T20:37:00Z" w16du:dateUtc="2026-01-12T20:37:00Z">
        <w:r w:rsidR="00170495">
          <w:t>c</w:t>
        </w:r>
      </w:ins>
      <w:r>
        <w:t>risis</w:t>
      </w:r>
      <w:del w:id="2988" w:author="Meg Walker" w:date="2026-01-12T20:37:00Z" w16du:dateUtc="2026-01-12T20:37:00Z">
        <w:r w:rsidDel="00170495">
          <w:delText>.</w:delText>
        </w:r>
      </w:del>
      <w:ins w:id="2989" w:author="Meg Walker" w:date="2026-01-12T20:37:00Z" w16du:dateUtc="2026-01-12T20:37:00Z">
        <w:r w:rsidR="00170495">
          <w:t>’,</w:t>
        </w:r>
      </w:ins>
      <w:del w:id="2990" w:author="Meg Walker" w:date="2026-01-12T20:37:00Z" w16du:dateUtc="2026-01-12T20:37:00Z">
        <w:r w:rsidDel="00170495">
          <w:delText>”</w:delText>
        </w:r>
      </w:del>
      <w:r>
        <w:t xml:space="preserve"> </w:t>
      </w:r>
      <w:r>
        <w:rPr>
          <w:i/>
          <w:iCs/>
        </w:rPr>
        <w:t>Journal of Economic Behavior &amp; Organization</w:t>
      </w:r>
      <w:ins w:id="2991" w:author="Meg Walker" w:date="2026-01-12T20:37:00Z" w16du:dateUtc="2026-01-12T20:37:00Z">
        <w:r w:rsidR="00170495" w:rsidRPr="00147F54">
          <w:rPr>
            <w:rPrChange w:id="2992" w:author="Meg Walker" w:date="2026-01-12T20:41:00Z" w16du:dateUtc="2026-01-12T20:41:00Z">
              <w:rPr>
                <w:i/>
                <w:iCs/>
              </w:rPr>
            </w:rPrChange>
          </w:rPr>
          <w:t>,</w:t>
        </w:r>
      </w:ins>
      <w:r w:rsidRPr="00147F54">
        <w:t xml:space="preserve"> </w:t>
      </w:r>
      <w:ins w:id="2993" w:author="Meg Walker" w:date="2026-01-12T20:37:00Z" w16du:dateUtc="2026-01-12T20:37:00Z">
        <w:r w:rsidR="00170495" w:rsidRPr="00147F54">
          <w:t xml:space="preserve">Vol. </w:t>
        </w:r>
      </w:ins>
      <w:r w:rsidRPr="00147F54">
        <w:t>186 (June)</w:t>
      </w:r>
      <w:del w:id="2994" w:author="Meg Walker" w:date="2026-01-12T20:38:00Z" w16du:dateUtc="2026-01-12T20:38:00Z">
        <w:r w:rsidRPr="00147F54" w:rsidDel="00170495">
          <w:delText>:</w:delText>
        </w:r>
      </w:del>
      <w:ins w:id="2995" w:author="Meg Walker" w:date="2026-01-12T20:37:00Z" w16du:dateUtc="2026-01-12T20:37:00Z">
        <w:r w:rsidR="00170495" w:rsidRPr="00147F54">
          <w:t>,</w:t>
        </w:r>
      </w:ins>
      <w:ins w:id="2996" w:author="Meg Walker" w:date="2026-01-12T20:38:00Z" w16du:dateUtc="2026-01-12T20:38:00Z">
        <w:r w:rsidR="00170495" w:rsidRPr="00147F54">
          <w:t xml:space="preserve"> pp.</w:t>
        </w:r>
      </w:ins>
      <w:del w:id="2997" w:author="Meg Walker" w:date="2026-01-12T20:37:00Z" w16du:dateUtc="2026-01-12T20:37:00Z">
        <w:r w:rsidRPr="00147F54" w:rsidDel="00170495">
          <w:delText xml:space="preserve"> </w:delText>
        </w:r>
      </w:del>
      <w:r w:rsidRPr="00147F54">
        <w:t>1–11</w:t>
      </w:r>
      <w:del w:id="2998" w:author="Meg Walker" w:date="2026-01-12T20:38:00Z" w16du:dateUtc="2026-01-12T20:38:00Z">
        <w:r w:rsidRPr="00147F54" w:rsidDel="00170495">
          <w:delText xml:space="preserve">. </w:delText>
        </w:r>
      </w:del>
      <w:ins w:id="2999" w:author="Meg Walker" w:date="2026-01-12T20:38:00Z" w16du:dateUtc="2026-01-12T20:38:00Z">
        <w:r w:rsidR="00170495" w:rsidRPr="00147F54">
          <w:t xml:space="preserve">, </w:t>
        </w:r>
      </w:ins>
      <w:r w:rsidRPr="00147F54">
        <w:fldChar w:fldCharType="begin"/>
      </w:r>
      <w:r w:rsidRPr="00147F54">
        <w:instrText>HYPERLINK "https://doi.org/10.1016/j.jebo.2021.03.017" \h</w:instrText>
      </w:r>
      <w:r w:rsidRPr="00147F54">
        <w:fldChar w:fldCharType="separate"/>
      </w:r>
      <w:r w:rsidRPr="00147F54">
        <w:rPr>
          <w:rPrChange w:id="3000" w:author="Meg Walker" w:date="2026-01-12T20:41:00Z" w16du:dateUtc="2026-01-12T20:41:00Z">
            <w:rPr>
              <w:rStyle w:val="Hyperlink"/>
            </w:rPr>
          </w:rPrChange>
        </w:rPr>
        <w:t>https://doi.org/10.1016/j.jebo.2021.03.017</w:t>
      </w:r>
      <w:r w:rsidRPr="00147F54">
        <w:fldChar w:fldCharType="end"/>
      </w:r>
      <w:r w:rsidRPr="00147F54">
        <w:t>.</w:t>
      </w:r>
    </w:p>
    <w:p w14:paraId="51DD4DCC" w14:textId="0F950A89" w:rsidR="000E35CE" w:rsidRDefault="00D9434A">
      <w:pPr>
        <w:pStyle w:val="RSReferencestext"/>
        <w:pPrChange w:id="3001" w:author="Meg Walker" w:date="2026-01-12T17:58:00Z" w16du:dateUtc="2026-01-12T17:58:00Z">
          <w:pPr/>
        </w:pPrChange>
      </w:pPr>
      <w:bookmarkStart w:id="3002" w:name="ref-cavaille_fair_2025"/>
      <w:bookmarkEnd w:id="2968"/>
      <w:r>
        <w:t>Cavaillé, C</w:t>
      </w:r>
      <w:del w:id="3003" w:author="Meg Walker" w:date="2026-01-12T20:42:00Z" w16du:dateUtc="2026-01-12T20:42:00Z">
        <w:r w:rsidDel="00147F54">
          <w:delText>harlotte</w:delText>
        </w:r>
      </w:del>
      <w:r>
        <w:t xml:space="preserve">. </w:t>
      </w:r>
      <w:ins w:id="3004" w:author="Meg Walker" w:date="2026-01-12T20:42:00Z" w16du:dateUtc="2026-01-12T20:42:00Z">
        <w:r w:rsidR="00147F54">
          <w:t>(</w:t>
        </w:r>
      </w:ins>
      <w:r>
        <w:t>2025</w:t>
      </w:r>
      <w:ins w:id="3005" w:author="Meg Walker" w:date="2026-01-12T20:42:00Z" w16du:dateUtc="2026-01-12T20:42:00Z">
        <w:r w:rsidR="00147F54">
          <w:t>)</w:t>
        </w:r>
      </w:ins>
      <w:r>
        <w:t xml:space="preserve">. </w:t>
      </w:r>
      <w:r>
        <w:rPr>
          <w:i/>
          <w:iCs/>
        </w:rPr>
        <w:t>Fair Enough?: Support for Redistribution in the Age of Inequality</w:t>
      </w:r>
      <w:del w:id="3006" w:author="Meg Walker" w:date="2026-01-12T20:42:00Z" w16du:dateUtc="2026-01-12T20:42:00Z">
        <w:r w:rsidDel="00147F54">
          <w:delText xml:space="preserve">. </w:delText>
        </w:r>
      </w:del>
      <w:ins w:id="3007" w:author="Meg Walker" w:date="2026-01-12T20:42:00Z" w16du:dateUtc="2026-01-12T20:42:00Z">
        <w:r w:rsidR="00147F54">
          <w:t xml:space="preserve">, </w:t>
        </w:r>
      </w:ins>
      <w:r w:rsidRPr="00147F54">
        <w:t>1st ed.</w:t>
      </w:r>
      <w:ins w:id="3008" w:author="Meg Walker" w:date="2026-01-12T20:43:00Z" w16du:dateUtc="2026-01-12T20:43:00Z">
        <w:r w:rsidR="00147F54">
          <w:t>,</w:t>
        </w:r>
      </w:ins>
      <w:r w:rsidRPr="00147F54">
        <w:t xml:space="preserve"> Cambridge University Press</w:t>
      </w:r>
      <w:del w:id="3009" w:author="Meg Walker" w:date="2026-01-12T20:42:00Z" w16du:dateUtc="2026-01-12T20:42:00Z">
        <w:r w:rsidRPr="00147F54" w:rsidDel="00147F54">
          <w:delText xml:space="preserve">. </w:delText>
        </w:r>
      </w:del>
      <w:ins w:id="3010" w:author="Meg Walker" w:date="2026-01-12T20:42:00Z" w16du:dateUtc="2026-01-12T20:42:00Z">
        <w:r w:rsidR="00147F54" w:rsidRPr="00147F54">
          <w:t xml:space="preserve">, </w:t>
        </w:r>
      </w:ins>
      <w:r w:rsidRPr="00147F54">
        <w:fldChar w:fldCharType="begin"/>
      </w:r>
      <w:r w:rsidRPr="00147F54">
        <w:instrText>HYPERLINK "https://doi.org/10.1017/9781009366038" \h</w:instrText>
      </w:r>
      <w:r w:rsidRPr="00147F54">
        <w:fldChar w:fldCharType="separate"/>
      </w:r>
      <w:r w:rsidRPr="00147F54">
        <w:rPr>
          <w:rPrChange w:id="3011" w:author="Meg Walker" w:date="2026-01-12T20:43:00Z" w16du:dateUtc="2026-01-12T20:43:00Z">
            <w:rPr>
              <w:rStyle w:val="Hyperlink"/>
            </w:rPr>
          </w:rPrChange>
        </w:rPr>
        <w:t>https://doi.org/10.1017/9781009366038</w:t>
      </w:r>
      <w:r w:rsidRPr="00147F54">
        <w:fldChar w:fldCharType="end"/>
      </w:r>
      <w:r w:rsidRPr="00147F54">
        <w:t>.</w:t>
      </w:r>
    </w:p>
    <w:p w14:paraId="51DD4DCD" w14:textId="7BC26BC6" w:rsidR="000E35CE" w:rsidRDefault="00D9434A">
      <w:pPr>
        <w:pStyle w:val="RSReferencestext"/>
        <w:pPrChange w:id="3012" w:author="Meg Walker" w:date="2026-01-12T17:58:00Z" w16du:dateUtc="2026-01-12T17:58:00Z">
          <w:pPr/>
        </w:pPrChange>
      </w:pPr>
      <w:bookmarkStart w:id="3013" w:name="ref-chow_effect_2012"/>
      <w:bookmarkEnd w:id="3002"/>
      <w:r>
        <w:t>Chow, R</w:t>
      </w:r>
      <w:del w:id="3014" w:author="Meg Walker" w:date="2026-01-12T20:43:00Z" w16du:dateUtc="2026-01-12T20:43:00Z">
        <w:r w:rsidDel="00147F54">
          <w:delText>osalind</w:delText>
        </w:r>
      </w:del>
      <w:ins w:id="3015" w:author="Meg Walker" w:date="2026-01-12T20:43:00Z" w16du:dateUtc="2026-01-12T20:43:00Z">
        <w:r w:rsidR="00147F54">
          <w:t>.</w:t>
        </w:r>
      </w:ins>
      <w:del w:id="3016" w:author="Meg Walker" w:date="2026-01-12T20:43:00Z" w16du:dateUtc="2026-01-12T20:43:00Z">
        <w:r w:rsidDel="00147F54">
          <w:delText xml:space="preserve"> </w:delText>
        </w:r>
      </w:del>
      <w:r>
        <w:t xml:space="preserve">M., and </w:t>
      </w:r>
      <w:del w:id="3017" w:author="Meg Walker" w:date="2026-01-12T20:43:00Z" w16du:dateUtc="2026-01-12T20:43:00Z">
        <w:r w:rsidDel="00147F54">
          <w:delText xml:space="preserve">Jeff </w:delText>
        </w:r>
      </w:del>
      <w:r>
        <w:t>Galak</w:t>
      </w:r>
      <w:ins w:id="3018" w:author="Meg Walker" w:date="2026-01-12T20:43:00Z" w16du:dateUtc="2026-01-12T20:43:00Z">
        <w:r w:rsidR="00147F54">
          <w:t>, J</w:t>
        </w:r>
      </w:ins>
      <w:r>
        <w:t xml:space="preserve">. </w:t>
      </w:r>
      <w:ins w:id="3019" w:author="Meg Walker" w:date="2026-01-12T20:43:00Z" w16du:dateUtc="2026-01-12T20:43:00Z">
        <w:r w:rsidR="00147F54">
          <w:t>(</w:t>
        </w:r>
      </w:ins>
      <w:r>
        <w:t>2012</w:t>
      </w:r>
      <w:ins w:id="3020" w:author="Meg Walker" w:date="2026-01-12T20:43:00Z" w16du:dateUtc="2026-01-12T20:43:00Z">
        <w:r w:rsidR="00147F54">
          <w:t>)</w:t>
        </w:r>
      </w:ins>
      <w:r>
        <w:t xml:space="preserve">. </w:t>
      </w:r>
      <w:del w:id="3021" w:author="Meg Walker" w:date="2026-01-12T20:43:00Z" w16du:dateUtc="2026-01-12T20:43:00Z">
        <w:r w:rsidDel="00147F54">
          <w:delText>“</w:delText>
        </w:r>
      </w:del>
      <w:ins w:id="3022" w:author="Meg Walker" w:date="2026-01-12T20:43:00Z" w16du:dateUtc="2026-01-12T20:43:00Z">
        <w:r w:rsidR="00147F54">
          <w:t>‘</w:t>
        </w:r>
      </w:ins>
      <w:r>
        <w:t xml:space="preserve">The </w:t>
      </w:r>
      <w:r w:rsidR="00147F54">
        <w:t>effect of inequality frames on support for redistributive tax policies</w:t>
      </w:r>
      <w:ins w:id="3023" w:author="Meg Walker" w:date="2026-01-12T20:43:00Z" w16du:dateUtc="2026-01-12T20:43:00Z">
        <w:r w:rsidR="00147F54">
          <w:t>’,</w:t>
        </w:r>
      </w:ins>
      <w:del w:id="3024" w:author="Meg Walker" w:date="2026-01-12T20:43:00Z" w16du:dateUtc="2026-01-12T20:43:00Z">
        <w:r w:rsidDel="00147F54">
          <w:delText>.”</w:delText>
        </w:r>
      </w:del>
      <w:r>
        <w:t xml:space="preserve"> </w:t>
      </w:r>
      <w:r>
        <w:rPr>
          <w:i/>
          <w:iCs/>
        </w:rPr>
        <w:t xml:space="preserve">Psychological </w:t>
      </w:r>
      <w:del w:id="3025" w:author="Meg Walker" w:date="2026-01-12T20:44:00Z" w16du:dateUtc="2026-01-12T20:44:00Z">
        <w:r w:rsidDel="00147F54">
          <w:rPr>
            <w:i/>
            <w:iCs/>
          </w:rPr>
          <w:delText>Science</w:delText>
        </w:r>
        <w:r w:rsidDel="00147F54">
          <w:delText xml:space="preserve"> </w:delText>
        </w:r>
      </w:del>
      <w:ins w:id="3026" w:author="Meg Walker" w:date="2026-01-12T20:44:00Z" w16du:dateUtc="2026-01-12T20:44:00Z">
        <w:r w:rsidR="00147F54">
          <w:rPr>
            <w:i/>
            <w:iCs/>
          </w:rPr>
          <w:t>Science</w:t>
        </w:r>
        <w:r w:rsidR="00147F54">
          <w:t xml:space="preserve">, </w:t>
        </w:r>
      </w:ins>
      <w:ins w:id="3027" w:author="Meg Walker" w:date="2026-01-12T20:43:00Z" w16du:dateUtc="2026-01-12T20:43:00Z">
        <w:r w:rsidR="00147F54" w:rsidRPr="00147F54">
          <w:t xml:space="preserve">Vol. </w:t>
        </w:r>
      </w:ins>
      <w:r w:rsidRPr="00147F54">
        <w:t>23</w:t>
      </w:r>
      <w:ins w:id="3028" w:author="Meg Walker" w:date="2026-01-12T20:44:00Z" w16du:dateUtc="2026-01-12T20:44:00Z">
        <w:r w:rsidR="00147F54" w:rsidRPr="00147F54">
          <w:t xml:space="preserve">, No. </w:t>
        </w:r>
      </w:ins>
      <w:del w:id="3029" w:author="Meg Walker" w:date="2026-01-12T20:44:00Z" w16du:dateUtc="2026-01-12T20:44:00Z">
        <w:r w:rsidRPr="00147F54" w:rsidDel="00147F54">
          <w:delText xml:space="preserve"> (</w:delText>
        </w:r>
      </w:del>
      <w:r w:rsidRPr="00147F54">
        <w:t>12</w:t>
      </w:r>
      <w:del w:id="3030" w:author="Meg Walker" w:date="2026-01-12T20:44:00Z" w16du:dateUtc="2026-01-12T20:44:00Z">
        <w:r w:rsidRPr="00147F54" w:rsidDel="00147F54">
          <w:delText>)</w:delText>
        </w:r>
      </w:del>
      <w:ins w:id="3031" w:author="Meg Walker" w:date="2026-01-12T20:44:00Z" w16du:dateUtc="2026-01-12T20:44:00Z">
        <w:r w:rsidR="00147F54" w:rsidRPr="00147F54">
          <w:t>,</w:t>
        </w:r>
      </w:ins>
      <w:del w:id="3032" w:author="Meg Walker" w:date="2026-01-12T20:44:00Z" w16du:dateUtc="2026-01-12T20:44:00Z">
        <w:r w:rsidRPr="00147F54" w:rsidDel="00147F54">
          <w:delText>:</w:delText>
        </w:r>
      </w:del>
      <w:r w:rsidRPr="00147F54">
        <w:t xml:space="preserve"> </w:t>
      </w:r>
      <w:ins w:id="3033" w:author="Meg Walker" w:date="2026-01-12T20:44:00Z" w16du:dateUtc="2026-01-12T20:44:00Z">
        <w:r w:rsidR="00147F54" w:rsidRPr="00147F54">
          <w:t>pp.</w:t>
        </w:r>
      </w:ins>
      <w:r w:rsidRPr="00147F54">
        <w:t>1467–69</w:t>
      </w:r>
      <w:del w:id="3034" w:author="Meg Walker" w:date="2026-01-12T20:44:00Z" w16du:dateUtc="2026-01-12T20:44:00Z">
        <w:r w:rsidRPr="00147F54" w:rsidDel="00147F54">
          <w:delText xml:space="preserve">. </w:delText>
        </w:r>
      </w:del>
      <w:ins w:id="3035" w:author="Meg Walker" w:date="2026-01-12T20:44:00Z" w16du:dateUtc="2026-01-12T20:44:00Z">
        <w:r w:rsidR="00147F54" w:rsidRPr="00147F54">
          <w:t xml:space="preserve">, </w:t>
        </w:r>
      </w:ins>
      <w:r w:rsidRPr="00147F54">
        <w:fldChar w:fldCharType="begin"/>
      </w:r>
      <w:r w:rsidRPr="00147F54">
        <w:instrText>HYPERLINK "https://doi.org/10.1177/0956797612450035" \h</w:instrText>
      </w:r>
      <w:r w:rsidRPr="00147F54">
        <w:fldChar w:fldCharType="separate"/>
      </w:r>
      <w:r w:rsidRPr="00147F54">
        <w:rPr>
          <w:rPrChange w:id="3036" w:author="Meg Walker" w:date="2026-01-12T20:44:00Z" w16du:dateUtc="2026-01-12T20:44:00Z">
            <w:rPr>
              <w:rStyle w:val="Hyperlink"/>
            </w:rPr>
          </w:rPrChange>
        </w:rPr>
        <w:t>https://doi.org/10.1177/0956797612450035</w:t>
      </w:r>
      <w:r w:rsidRPr="00147F54">
        <w:fldChar w:fldCharType="end"/>
      </w:r>
      <w:r w:rsidRPr="00147F54">
        <w:t>.</w:t>
      </w:r>
    </w:p>
    <w:p w14:paraId="51DD4DCE" w14:textId="5A51402D" w:rsidR="000E35CE" w:rsidRDefault="00D9434A">
      <w:pPr>
        <w:pStyle w:val="RSReferencestext"/>
        <w:pPrChange w:id="3037" w:author="Meg Walker" w:date="2026-01-12T17:58:00Z" w16du:dateUtc="2026-01-12T17:58:00Z">
          <w:pPr/>
        </w:pPrChange>
      </w:pPr>
      <w:bookmarkStart w:id="3038" w:name="ref-ciani_learning_2021"/>
      <w:bookmarkEnd w:id="3013"/>
      <w:r>
        <w:lastRenderedPageBreak/>
        <w:t xml:space="preserve">Ciani, </w:t>
      </w:r>
      <w:del w:id="3039" w:author="Meg Walker" w:date="2026-01-12T20:49:00Z" w16du:dateUtc="2026-01-12T20:49:00Z">
        <w:r w:rsidDel="00981742">
          <w:delText>Emanuele</w:delText>
        </w:r>
      </w:del>
      <w:ins w:id="3040" w:author="Meg Walker" w:date="2026-01-12T20:49:00Z" w16du:dateUtc="2026-01-12T20:49:00Z">
        <w:r w:rsidR="00981742">
          <w:t>E.</w:t>
        </w:r>
      </w:ins>
      <w:r>
        <w:t xml:space="preserve">, </w:t>
      </w:r>
      <w:del w:id="3041" w:author="Meg Walker" w:date="2026-01-12T20:49:00Z" w16du:dateUtc="2026-01-12T20:49:00Z">
        <w:r w:rsidDel="00981742">
          <w:delText xml:space="preserve">Louis </w:delText>
        </w:r>
      </w:del>
      <w:r>
        <w:t>Freget,</w:t>
      </w:r>
      <w:ins w:id="3042" w:author="Meg Walker" w:date="2026-01-12T20:49:00Z" w16du:dateUtc="2026-01-12T20:49:00Z">
        <w:r w:rsidR="00981742">
          <w:t xml:space="preserve"> L.,</w:t>
        </w:r>
      </w:ins>
      <w:r>
        <w:t xml:space="preserve"> and </w:t>
      </w:r>
      <w:del w:id="3043" w:author="Meg Walker" w:date="2026-01-12T20:49:00Z" w16du:dateUtc="2026-01-12T20:49:00Z">
        <w:r w:rsidDel="00981742">
          <w:delText xml:space="preserve">Thomas </w:delText>
        </w:r>
      </w:del>
      <w:r>
        <w:t>Manfredi</w:t>
      </w:r>
      <w:ins w:id="3044" w:author="Meg Walker" w:date="2026-01-12T20:49:00Z" w16du:dateUtc="2026-01-12T20:49:00Z">
        <w:r w:rsidR="00981742">
          <w:t>, T</w:t>
        </w:r>
      </w:ins>
      <w:r>
        <w:t xml:space="preserve">. </w:t>
      </w:r>
      <w:ins w:id="3045" w:author="Meg Walker" w:date="2026-01-12T20:49:00Z" w16du:dateUtc="2026-01-12T20:49:00Z">
        <w:r w:rsidR="00981742">
          <w:t>(</w:t>
        </w:r>
      </w:ins>
      <w:r>
        <w:t>2021</w:t>
      </w:r>
      <w:ins w:id="3046" w:author="Meg Walker" w:date="2026-01-12T20:49:00Z" w16du:dateUtc="2026-01-12T20:49:00Z">
        <w:r w:rsidR="00981742">
          <w:t>)</w:t>
        </w:r>
      </w:ins>
      <w:r>
        <w:t xml:space="preserve">. </w:t>
      </w:r>
      <w:del w:id="3047" w:author="Meg Walker" w:date="2026-01-12T20:49:00Z" w16du:dateUtc="2026-01-12T20:49:00Z">
        <w:r w:rsidDel="00981742">
          <w:delText>“</w:delText>
        </w:r>
      </w:del>
      <w:ins w:id="3048" w:author="Meg Walker" w:date="2026-01-12T20:49:00Z" w16du:dateUtc="2026-01-12T20:49:00Z">
        <w:r w:rsidR="00981742">
          <w:t>‘</w:t>
        </w:r>
      </w:ins>
      <w:r>
        <w:t xml:space="preserve">Learning about </w:t>
      </w:r>
      <w:r w:rsidR="00981742">
        <w:t>inequality and demand for redistribution</w:t>
      </w:r>
      <w:r>
        <w:t xml:space="preserve">: A </w:t>
      </w:r>
      <w:r w:rsidR="00981742">
        <w:t>meta-analysis of in-survey informational experiments</w:t>
      </w:r>
      <w:del w:id="3049" w:author="Meg Walker" w:date="2026-01-12T20:50:00Z" w16du:dateUtc="2026-01-12T20:50:00Z">
        <w:r w:rsidDel="00981742">
          <w:delText xml:space="preserve">.” </w:delText>
        </w:r>
      </w:del>
      <w:ins w:id="3050" w:author="Meg Walker" w:date="2026-01-12T20:50:00Z" w16du:dateUtc="2026-01-12T20:50:00Z">
        <w:r w:rsidR="00981742">
          <w:t xml:space="preserve">’, </w:t>
        </w:r>
      </w:ins>
      <w:r>
        <w:t>Organisation for Economic Co-Oper</w:t>
      </w:r>
      <w:r w:rsidRPr="00981742">
        <w:t>ation</w:t>
      </w:r>
      <w:ins w:id="3051" w:author="Meg Walker" w:date="2026-01-12T20:50:00Z" w16du:dateUtc="2026-01-12T20:50:00Z">
        <w:r w:rsidR="00981742" w:rsidRPr="00981742">
          <w:t xml:space="preserve"> and</w:t>
        </w:r>
      </w:ins>
      <w:del w:id="3052" w:author="Meg Walker" w:date="2026-01-12T20:50:00Z" w16du:dateUtc="2026-01-12T20:50:00Z">
        <w:r w:rsidRPr="00981742" w:rsidDel="00981742">
          <w:delText>;</w:delText>
        </w:r>
      </w:del>
      <w:r w:rsidRPr="00981742">
        <w:t xml:space="preserve"> Development (OECD</w:t>
      </w:r>
      <w:del w:id="3053" w:author="Meg Walker" w:date="2026-01-12T20:50:00Z" w16du:dateUtc="2026-01-12T20:50:00Z">
        <w:r w:rsidRPr="00981742" w:rsidDel="00981742">
          <w:delText xml:space="preserve">). </w:delText>
        </w:r>
      </w:del>
      <w:ins w:id="3054" w:author="Meg Walker" w:date="2026-01-12T20:50:00Z" w16du:dateUtc="2026-01-12T20:50:00Z">
        <w:r w:rsidR="00981742" w:rsidRPr="00981742">
          <w:t xml:space="preserve">), </w:t>
        </w:r>
      </w:ins>
      <w:r w:rsidRPr="00981742">
        <w:fldChar w:fldCharType="begin"/>
      </w:r>
      <w:r w:rsidRPr="00981742">
        <w:instrText>HYPERLINK "https://doi.org/10.1787/8876ec48-en" \h</w:instrText>
      </w:r>
      <w:r w:rsidRPr="00981742">
        <w:fldChar w:fldCharType="separate"/>
      </w:r>
      <w:r w:rsidRPr="00981742">
        <w:rPr>
          <w:rPrChange w:id="3055" w:author="Meg Walker" w:date="2026-01-12T20:51:00Z" w16du:dateUtc="2026-01-12T20:51:00Z">
            <w:rPr>
              <w:rStyle w:val="Hyperlink"/>
            </w:rPr>
          </w:rPrChange>
        </w:rPr>
        <w:t>https://doi.org/10.1787/8876ec48-en</w:t>
      </w:r>
      <w:r w:rsidRPr="00981742">
        <w:fldChar w:fldCharType="end"/>
      </w:r>
      <w:r w:rsidRPr="00981742">
        <w:t>.</w:t>
      </w:r>
    </w:p>
    <w:p w14:paraId="51DD4DCF" w14:textId="06C99044" w:rsidR="000E35CE" w:rsidRDefault="00D9434A">
      <w:pPr>
        <w:pStyle w:val="RSReferencestext"/>
        <w:pPrChange w:id="3056" w:author="Meg Walker" w:date="2026-01-12T17:58:00Z" w16du:dateUtc="2026-01-12T17:58:00Z">
          <w:pPr/>
        </w:pPrChange>
      </w:pPr>
      <w:bookmarkStart w:id="3057" w:name="ref-dallinger_ambivalence_2022"/>
      <w:bookmarkEnd w:id="3038"/>
      <w:r>
        <w:t>Dallinger, U</w:t>
      </w:r>
      <w:del w:id="3058" w:author="Meg Walker" w:date="2026-01-12T20:51:00Z" w16du:dateUtc="2026-01-12T20:51:00Z">
        <w:r w:rsidDel="001A2225">
          <w:delText>rsula</w:delText>
        </w:r>
      </w:del>
      <w:r>
        <w:t xml:space="preserve">. </w:t>
      </w:r>
      <w:ins w:id="3059" w:author="Meg Walker" w:date="2026-01-12T20:51:00Z" w16du:dateUtc="2026-01-12T20:51:00Z">
        <w:r w:rsidR="001A2225">
          <w:t>(</w:t>
        </w:r>
      </w:ins>
      <w:r>
        <w:t>2022</w:t>
      </w:r>
      <w:ins w:id="3060" w:author="Meg Walker" w:date="2026-01-12T20:51:00Z" w16du:dateUtc="2026-01-12T20:51:00Z">
        <w:r w:rsidR="001A2225">
          <w:t>)</w:t>
        </w:r>
      </w:ins>
      <w:r>
        <w:t xml:space="preserve">. </w:t>
      </w:r>
      <w:del w:id="3061" w:author="Meg Walker" w:date="2026-01-12T20:51:00Z" w16du:dateUtc="2026-01-12T20:51:00Z">
        <w:r w:rsidDel="001A2225">
          <w:delText>“</w:delText>
        </w:r>
      </w:del>
      <w:ins w:id="3062" w:author="Meg Walker" w:date="2026-01-12T20:51:00Z" w16du:dateUtc="2026-01-12T20:51:00Z">
        <w:r w:rsidR="001A2225">
          <w:t>‘</w:t>
        </w:r>
      </w:ins>
      <w:r>
        <w:t xml:space="preserve">On the </w:t>
      </w:r>
      <w:r w:rsidR="003939A2">
        <w:t>ambivalence of preferences for income r</w:t>
      </w:r>
      <w:r>
        <w:t xml:space="preserve">edistribution: </w:t>
      </w:r>
      <w:ins w:id="3063" w:author="Meg Walker" w:date="2026-01-12T20:51:00Z" w16du:dateUtc="2026-01-12T20:51:00Z">
        <w:r w:rsidR="001A2225">
          <w:br/>
        </w:r>
      </w:ins>
      <w:r>
        <w:t xml:space="preserve">A </w:t>
      </w:r>
      <w:del w:id="3064" w:author="Meg Walker" w:date="2026-01-12T20:52:00Z" w16du:dateUtc="2026-01-12T20:52:00Z">
        <w:r w:rsidDel="003939A2">
          <w:delText xml:space="preserve">Research </w:delText>
        </w:r>
      </w:del>
      <w:ins w:id="3065" w:author="Meg Walker" w:date="2026-01-12T20:52:00Z" w16du:dateUtc="2026-01-12T20:52:00Z">
        <w:r w:rsidR="003939A2">
          <w:t xml:space="preserve">research </w:t>
        </w:r>
      </w:ins>
      <w:del w:id="3066" w:author="Meg Walker" w:date="2026-01-12T20:52:00Z" w16du:dateUtc="2026-01-12T20:52:00Z">
        <w:r w:rsidDel="003939A2">
          <w:delText>Note</w:delText>
        </w:r>
      </w:del>
      <w:ins w:id="3067" w:author="Meg Walker" w:date="2026-01-12T20:52:00Z" w16du:dateUtc="2026-01-12T20:52:00Z">
        <w:r w:rsidR="003939A2">
          <w:t>note</w:t>
        </w:r>
      </w:ins>
      <w:del w:id="3068" w:author="Meg Walker" w:date="2026-01-12T20:51:00Z" w16du:dateUtc="2026-01-12T20:51:00Z">
        <w:r w:rsidDel="001A2225">
          <w:delText xml:space="preserve">.” </w:delText>
        </w:r>
      </w:del>
      <w:ins w:id="3069" w:author="Meg Walker" w:date="2026-01-12T20:52:00Z" w16du:dateUtc="2026-01-12T20:52:00Z">
        <w:r w:rsidR="003939A2">
          <w:t>’,</w:t>
        </w:r>
      </w:ins>
      <w:ins w:id="3070" w:author="Meg Walker" w:date="2026-01-12T20:51:00Z" w16du:dateUtc="2026-01-12T20:51:00Z">
        <w:r w:rsidR="001A2225">
          <w:t xml:space="preserve"> </w:t>
        </w:r>
      </w:ins>
      <w:r>
        <w:rPr>
          <w:i/>
          <w:iCs/>
        </w:rPr>
        <w:t>Journal of European Social Policy</w:t>
      </w:r>
      <w:del w:id="3071" w:author="Meg Walker" w:date="2026-01-12T20:52:00Z" w16du:dateUtc="2026-01-12T20:52:00Z">
        <w:r w:rsidDel="003939A2">
          <w:delText xml:space="preserve"> </w:delText>
        </w:r>
      </w:del>
      <w:ins w:id="3072" w:author="Meg Walker" w:date="2026-01-12T20:52:00Z" w16du:dateUtc="2026-01-12T20:52:00Z">
        <w:r w:rsidR="003939A2">
          <w:t>, V</w:t>
        </w:r>
        <w:r w:rsidR="003939A2" w:rsidRPr="006A5137">
          <w:t xml:space="preserve">ol. </w:t>
        </w:r>
      </w:ins>
      <w:r w:rsidRPr="006A5137">
        <w:t>32</w:t>
      </w:r>
      <w:ins w:id="3073" w:author="Meg Walker" w:date="2026-01-12T20:52:00Z" w16du:dateUtc="2026-01-12T20:52:00Z">
        <w:r w:rsidR="003939A2" w:rsidRPr="006A5137">
          <w:t xml:space="preserve">, No. </w:t>
        </w:r>
      </w:ins>
      <w:del w:id="3074" w:author="Meg Walker" w:date="2026-01-12T20:52:00Z" w16du:dateUtc="2026-01-12T20:52:00Z">
        <w:r w:rsidRPr="006A5137" w:rsidDel="003939A2">
          <w:delText xml:space="preserve"> (</w:delText>
        </w:r>
      </w:del>
      <w:r w:rsidRPr="006A5137">
        <w:t>2</w:t>
      </w:r>
      <w:del w:id="3075" w:author="Meg Walker" w:date="2026-01-12T20:52:00Z" w16du:dateUtc="2026-01-12T20:52:00Z">
        <w:r w:rsidRPr="006A5137" w:rsidDel="003939A2">
          <w:delText>):</w:delText>
        </w:r>
      </w:del>
      <w:ins w:id="3076" w:author="Meg Walker" w:date="2026-01-12T20:52:00Z" w16du:dateUtc="2026-01-12T20:52:00Z">
        <w:r w:rsidR="003939A2" w:rsidRPr="006A5137">
          <w:t>,</w:t>
        </w:r>
      </w:ins>
      <w:r w:rsidRPr="006A5137">
        <w:t xml:space="preserve"> </w:t>
      </w:r>
      <w:ins w:id="3077" w:author="Meg Walker" w:date="2026-01-12T20:51:00Z" w16du:dateUtc="2026-01-12T20:51:00Z">
        <w:r w:rsidR="003939A2" w:rsidRPr="006A5137">
          <w:t>pp.</w:t>
        </w:r>
      </w:ins>
      <w:r w:rsidRPr="006A5137">
        <w:t>225–36</w:t>
      </w:r>
      <w:del w:id="3078" w:author="Meg Walker" w:date="2026-01-12T20:52:00Z" w16du:dateUtc="2026-01-12T20:52:00Z">
        <w:r w:rsidRPr="006A5137" w:rsidDel="003939A2">
          <w:delText xml:space="preserve">. </w:delText>
        </w:r>
      </w:del>
      <w:ins w:id="3079" w:author="Meg Walker" w:date="2026-01-12T20:52:00Z" w16du:dateUtc="2026-01-12T20:52:00Z">
        <w:r w:rsidR="003939A2" w:rsidRPr="006A5137">
          <w:t xml:space="preserve">, </w:t>
        </w:r>
      </w:ins>
      <w:r w:rsidRPr="006A5137">
        <w:fldChar w:fldCharType="begin"/>
      </w:r>
      <w:r w:rsidRPr="006A5137">
        <w:instrText>HYPERLINK "https://doi.org/10.1177/09589287211066469" \h</w:instrText>
      </w:r>
      <w:r w:rsidRPr="006A5137">
        <w:fldChar w:fldCharType="separate"/>
      </w:r>
      <w:r w:rsidRPr="003939A2">
        <w:rPr>
          <w:rPrChange w:id="3080" w:author="Meg Walker" w:date="2026-01-12T20:52:00Z" w16du:dateUtc="2026-01-12T20:52:00Z">
            <w:rPr>
              <w:rStyle w:val="Hyperlink"/>
            </w:rPr>
          </w:rPrChange>
        </w:rPr>
        <w:t>https://doi.org/10.1177/09589287211066469</w:t>
      </w:r>
      <w:r w:rsidRPr="006A5137">
        <w:fldChar w:fldCharType="end"/>
      </w:r>
      <w:r w:rsidRPr="006A5137">
        <w:t>.</w:t>
      </w:r>
    </w:p>
    <w:p w14:paraId="51DD4DD0" w14:textId="3660605D" w:rsidR="000E35CE" w:rsidRDefault="00D9434A">
      <w:pPr>
        <w:pStyle w:val="RSReferencestext"/>
        <w:pPrChange w:id="3081" w:author="Meg Walker" w:date="2026-01-12T17:58:00Z" w16du:dateUtc="2026-01-12T17:58:00Z">
          <w:pPr/>
        </w:pPrChange>
      </w:pPr>
      <w:bookmarkStart w:id="3082" w:name="X3d6302aeda627080a8a9b0eeed32e6505e28d6f"/>
      <w:bookmarkEnd w:id="3057"/>
      <w:r>
        <w:t>Department of Public Expenditure and Reform</w:t>
      </w:r>
      <w:del w:id="3083" w:author="Meg Walker" w:date="2026-01-12T20:53:00Z" w16du:dateUtc="2026-01-12T20:53:00Z">
        <w:r w:rsidDel="006A5137">
          <w:delText>.</w:delText>
        </w:r>
      </w:del>
      <w:r>
        <w:t xml:space="preserve"> </w:t>
      </w:r>
      <w:ins w:id="3084" w:author="Meg Walker" w:date="2026-01-12T20:53:00Z" w16du:dateUtc="2026-01-12T20:53:00Z">
        <w:r w:rsidR="006A5137">
          <w:t>(</w:t>
        </w:r>
      </w:ins>
      <w:r>
        <w:t>2021</w:t>
      </w:r>
      <w:ins w:id="3085" w:author="Meg Walker" w:date="2026-01-12T20:53:00Z" w16du:dateUtc="2026-01-12T20:53:00Z">
        <w:r w:rsidR="006A5137">
          <w:t>)</w:t>
        </w:r>
      </w:ins>
      <w:r>
        <w:t xml:space="preserve">. </w:t>
      </w:r>
      <w:del w:id="3086" w:author="Meg Walker" w:date="2026-01-12T20:52:00Z" w16du:dateUtc="2026-01-12T20:52:00Z">
        <w:r w:rsidDel="006A5137">
          <w:delText>“</w:delText>
        </w:r>
      </w:del>
      <w:ins w:id="3087" w:author="Meg Walker" w:date="2026-01-12T20:52:00Z" w16du:dateUtc="2026-01-12T20:52:00Z">
        <w:r w:rsidR="006A5137">
          <w:t>‘</w:t>
        </w:r>
      </w:ins>
      <w:r>
        <w:t>Spending Review 2021</w:t>
      </w:r>
      <w:ins w:id="3088" w:author="Meg Walker" w:date="2026-01-12T20:53:00Z" w16du:dateUtc="2026-01-12T20:53:00Z">
        <w:r w:rsidR="0045093C">
          <w:t>:</w:t>
        </w:r>
      </w:ins>
      <w:r>
        <w:t xml:space="preserve"> The Pandemic Unemployment Payment and the Employment Wage Subsidy Scheme: Trends and Interactions</w:t>
      </w:r>
      <w:del w:id="3089" w:author="Meg Walker" w:date="2026-01-12T20:53:00Z" w16du:dateUtc="2026-01-12T20:53:00Z">
        <w:r w:rsidDel="006A5137">
          <w:delText xml:space="preserve">.” </w:delText>
        </w:r>
      </w:del>
      <w:ins w:id="3090" w:author="Meg Walker" w:date="2026-01-12T20:53:00Z" w16du:dateUtc="2026-01-12T20:53:00Z">
        <w:r w:rsidR="006A5137">
          <w:t>’</w:t>
        </w:r>
        <w:r w:rsidR="006A5137" w:rsidRPr="0045093C">
          <w:t xml:space="preserve">, </w:t>
        </w:r>
      </w:ins>
      <w:r w:rsidRPr="0045093C">
        <w:fldChar w:fldCharType="begin"/>
      </w:r>
      <w:r w:rsidRPr="0045093C">
        <w:instrText>HYPERLINK "https://assets.gov.ie/205494/d9521623-4d24-4937-b09d-a5a2535d4158.pdf" \h</w:instrText>
      </w:r>
      <w:r w:rsidRPr="0045093C">
        <w:fldChar w:fldCharType="separate"/>
      </w:r>
      <w:r w:rsidRPr="0045093C">
        <w:rPr>
          <w:rPrChange w:id="3091" w:author="Meg Walker" w:date="2026-01-12T20:54:00Z" w16du:dateUtc="2026-01-12T20:54:00Z">
            <w:rPr>
              <w:rStyle w:val="Hyperlink"/>
            </w:rPr>
          </w:rPrChange>
        </w:rPr>
        <w:t>https://assets.gov.ie/205494/d9521623-4d24-4937-b09d-a5a2535d4158.pdf</w:t>
      </w:r>
      <w:r w:rsidRPr="0045093C">
        <w:fldChar w:fldCharType="end"/>
      </w:r>
      <w:r w:rsidRPr="0045093C">
        <w:t>.</w:t>
      </w:r>
    </w:p>
    <w:p w14:paraId="51DD4DD1" w14:textId="3490A790" w:rsidR="000E35CE" w:rsidRDefault="00D9434A">
      <w:pPr>
        <w:pStyle w:val="RSReferencestext"/>
        <w:pPrChange w:id="3092" w:author="Meg Walker" w:date="2026-01-12T17:58:00Z" w16du:dateUtc="2026-01-12T17:58:00Z">
          <w:pPr/>
        </w:pPrChange>
      </w:pPr>
      <w:bookmarkStart w:id="3093" w:name="ref-devereux_fake_2019"/>
      <w:bookmarkEnd w:id="3082"/>
      <w:r>
        <w:t>Devereux, E</w:t>
      </w:r>
      <w:ins w:id="3094" w:author="Meg Walker" w:date="2026-01-12T20:54:00Z" w16du:dateUtc="2026-01-12T20:54:00Z">
        <w:r w:rsidR="0045093C">
          <w:t>.</w:t>
        </w:r>
      </w:ins>
      <w:del w:id="3095" w:author="Meg Walker" w:date="2026-01-12T20:54:00Z" w16du:dateUtc="2026-01-12T20:54:00Z">
        <w:r w:rsidDel="0045093C">
          <w:delText>oin</w:delText>
        </w:r>
      </w:del>
      <w:r>
        <w:t xml:space="preserve">, and </w:t>
      </w:r>
      <w:del w:id="3096" w:author="Meg Walker" w:date="2026-01-12T20:55:00Z" w16du:dateUtc="2026-01-12T20:55:00Z">
        <w:r w:rsidDel="0045093C">
          <w:delText xml:space="preserve">Martin J. </w:delText>
        </w:r>
      </w:del>
      <w:r>
        <w:t>Power</w:t>
      </w:r>
      <w:del w:id="3097" w:author="Meg Walker" w:date="2026-01-12T20:55:00Z" w16du:dateUtc="2026-01-12T20:55:00Z">
        <w:r w:rsidDel="0045093C">
          <w:delText xml:space="preserve">. </w:delText>
        </w:r>
      </w:del>
      <w:ins w:id="3098" w:author="Meg Walker" w:date="2026-01-12T20:55:00Z" w16du:dateUtc="2026-01-12T20:55:00Z">
        <w:r w:rsidR="0045093C">
          <w:t>, M.J. (</w:t>
        </w:r>
      </w:ins>
      <w:r>
        <w:t>2019</w:t>
      </w:r>
      <w:ins w:id="3099" w:author="Meg Walker" w:date="2026-01-12T20:55:00Z" w16du:dateUtc="2026-01-12T20:55:00Z">
        <w:r w:rsidR="0045093C">
          <w:t>)</w:t>
        </w:r>
      </w:ins>
      <w:r>
        <w:t xml:space="preserve">. </w:t>
      </w:r>
      <w:del w:id="3100" w:author="Meg Walker" w:date="2026-01-12T20:53:00Z" w16du:dateUtc="2026-01-12T20:53:00Z">
        <w:r w:rsidDel="006A5137">
          <w:delText>“</w:delText>
        </w:r>
      </w:del>
      <w:ins w:id="3101" w:author="Meg Walker" w:date="2026-01-12T20:53:00Z" w16du:dateUtc="2026-01-12T20:53:00Z">
        <w:r w:rsidR="006A5137">
          <w:t>‘</w:t>
        </w:r>
      </w:ins>
      <w:r>
        <w:t xml:space="preserve">Fake </w:t>
      </w:r>
      <w:ins w:id="3102" w:author="Meg Walker" w:date="2026-01-12T20:55:00Z" w16du:dateUtc="2026-01-12T20:55:00Z">
        <w:r w:rsidR="0045093C">
          <w:t>n</w:t>
        </w:r>
      </w:ins>
      <w:del w:id="3103" w:author="Meg Walker" w:date="2026-01-12T20:55:00Z" w16du:dateUtc="2026-01-12T20:55:00Z">
        <w:r w:rsidDel="0045093C">
          <w:delText>N</w:delText>
        </w:r>
      </w:del>
      <w:r>
        <w:t xml:space="preserve">ews? A </w:t>
      </w:r>
      <w:del w:id="3104" w:author="Meg Walker" w:date="2026-01-12T20:55:00Z" w16du:dateUtc="2026-01-12T20:55:00Z">
        <w:r w:rsidDel="0045093C">
          <w:delText xml:space="preserve">Critical </w:delText>
        </w:r>
      </w:del>
      <w:ins w:id="3105" w:author="Meg Walker" w:date="2026-01-12T20:55:00Z" w16du:dateUtc="2026-01-12T20:55:00Z">
        <w:r w:rsidR="0045093C">
          <w:t xml:space="preserve">critical </w:t>
        </w:r>
      </w:ins>
      <w:del w:id="3106" w:author="Meg Walker" w:date="2026-01-12T20:55:00Z" w16du:dateUtc="2026-01-12T20:55:00Z">
        <w:r w:rsidDel="0045093C">
          <w:delText xml:space="preserve">Analysis </w:delText>
        </w:r>
      </w:del>
      <w:ins w:id="3107" w:author="Meg Walker" w:date="2026-01-12T20:55:00Z" w16du:dateUtc="2026-01-12T20:55:00Z">
        <w:r w:rsidR="0045093C">
          <w:t xml:space="preserve">analysis </w:t>
        </w:r>
      </w:ins>
      <w:r>
        <w:t xml:space="preserve">of the </w:t>
      </w:r>
      <w:del w:id="3108" w:author="Meg Walker" w:date="2026-01-12T20:55:00Z" w16du:dateUtc="2026-01-12T20:55:00Z">
        <w:r w:rsidDel="0045093C">
          <w:delText>‘</w:delText>
        </w:r>
      </w:del>
      <w:ins w:id="3109" w:author="Meg Walker" w:date="2026-01-12T20:55:00Z" w16du:dateUtc="2026-01-12T20:55:00Z">
        <w:r w:rsidR="0045093C">
          <w:t>“</w:t>
        </w:r>
      </w:ins>
      <w:r>
        <w:t xml:space="preserve">Welfare Cheats, </w:t>
      </w:r>
      <w:r>
        <w:rPr>
          <w:i/>
          <w:iCs/>
        </w:rPr>
        <w:t>Cheat Us All</w:t>
      </w:r>
      <w:ins w:id="3110" w:author="Meg Walker" w:date="2026-01-12T20:55:00Z" w16du:dateUtc="2026-01-12T20:55:00Z">
        <w:r w:rsidR="0045093C" w:rsidRPr="0045093C">
          <w:rPr>
            <w:rPrChange w:id="3111" w:author="Meg Walker" w:date="2026-01-12T20:55:00Z" w16du:dateUtc="2026-01-12T20:55:00Z">
              <w:rPr>
                <w:i/>
                <w:iCs/>
              </w:rPr>
            </w:rPrChange>
          </w:rPr>
          <w:t>”</w:t>
        </w:r>
      </w:ins>
      <w:r w:rsidRPr="0045093C">
        <w:t xml:space="preserve"> </w:t>
      </w:r>
      <w:del w:id="3112" w:author="Meg Walker" w:date="2026-01-12T20:55:00Z" w16du:dateUtc="2026-01-12T20:55:00Z">
        <w:r w:rsidRPr="0045093C" w:rsidDel="0045093C">
          <w:delText xml:space="preserve">’ </w:delText>
        </w:r>
        <w:r w:rsidDel="0045093C">
          <w:delText>C</w:delText>
        </w:r>
      </w:del>
      <w:ins w:id="3113" w:author="Meg Walker" w:date="2026-01-12T20:55:00Z" w16du:dateUtc="2026-01-12T20:55:00Z">
        <w:r w:rsidR="0045093C">
          <w:t>c</w:t>
        </w:r>
      </w:ins>
      <w:r>
        <w:t>ampaign in Ireland</w:t>
      </w:r>
      <w:del w:id="3114" w:author="Meg Walker" w:date="2026-01-12T20:53:00Z" w16du:dateUtc="2026-01-12T20:53:00Z">
        <w:r w:rsidDel="006A5137">
          <w:delText xml:space="preserve">.” </w:delText>
        </w:r>
      </w:del>
      <w:ins w:id="3115" w:author="Meg Walker" w:date="2026-01-12T20:53:00Z" w16du:dateUtc="2026-01-12T20:53:00Z">
        <w:r w:rsidR="006A5137">
          <w:t xml:space="preserve">’, </w:t>
        </w:r>
      </w:ins>
      <w:r>
        <w:rPr>
          <w:i/>
          <w:iCs/>
        </w:rPr>
        <w:t>Critical Discourse Studies</w:t>
      </w:r>
      <w:ins w:id="3116" w:author="Meg Walker" w:date="2026-01-12T20:56:00Z" w16du:dateUtc="2026-01-12T20:56:00Z">
        <w:r w:rsidR="0045093C" w:rsidRPr="0045093C">
          <w:rPr>
            <w:rPrChange w:id="3117" w:author="Meg Walker" w:date="2026-01-12T20:56:00Z" w16du:dateUtc="2026-01-12T20:56:00Z">
              <w:rPr>
                <w:i/>
                <w:iCs/>
              </w:rPr>
            </w:rPrChange>
          </w:rPr>
          <w:t>,</w:t>
        </w:r>
      </w:ins>
      <w:r w:rsidRPr="0045093C">
        <w:t xml:space="preserve"> </w:t>
      </w:r>
      <w:ins w:id="3118" w:author="Meg Walker" w:date="2026-01-12T20:55:00Z" w16du:dateUtc="2026-01-12T20:55:00Z">
        <w:r w:rsidR="0045093C" w:rsidRPr="0045093C">
          <w:t>Vol</w:t>
        </w:r>
      </w:ins>
      <w:ins w:id="3119" w:author="Meg Walker" w:date="2026-01-12T20:56:00Z" w16du:dateUtc="2026-01-12T20:56:00Z">
        <w:r w:rsidR="0045093C" w:rsidRPr="0045093C">
          <w:t xml:space="preserve">. </w:t>
        </w:r>
      </w:ins>
      <w:r w:rsidRPr="0045093C">
        <w:t>16</w:t>
      </w:r>
      <w:ins w:id="3120" w:author="Meg Walker" w:date="2026-01-12T20:56:00Z" w16du:dateUtc="2026-01-12T20:56:00Z">
        <w:r w:rsidR="0045093C" w:rsidRPr="0045093C">
          <w:t xml:space="preserve">, No. </w:t>
        </w:r>
      </w:ins>
      <w:del w:id="3121" w:author="Meg Walker" w:date="2026-01-12T20:56:00Z" w16du:dateUtc="2026-01-12T20:56:00Z">
        <w:r w:rsidRPr="0045093C" w:rsidDel="0045093C">
          <w:delText xml:space="preserve"> (</w:delText>
        </w:r>
      </w:del>
      <w:r w:rsidRPr="0045093C">
        <w:t>3</w:t>
      </w:r>
      <w:ins w:id="3122" w:author="Meg Walker" w:date="2026-01-12T20:56:00Z" w16du:dateUtc="2026-01-12T20:56:00Z">
        <w:r w:rsidR="0045093C" w:rsidRPr="0045093C">
          <w:t>,</w:t>
        </w:r>
      </w:ins>
      <w:del w:id="3123" w:author="Meg Walker" w:date="2026-01-12T20:56:00Z" w16du:dateUtc="2026-01-12T20:56:00Z">
        <w:r w:rsidRPr="0045093C" w:rsidDel="0045093C">
          <w:delText>):</w:delText>
        </w:r>
      </w:del>
      <w:r w:rsidRPr="0045093C">
        <w:t xml:space="preserve"> </w:t>
      </w:r>
      <w:ins w:id="3124" w:author="Meg Walker" w:date="2026-01-12T20:56:00Z" w16du:dateUtc="2026-01-12T20:56:00Z">
        <w:r w:rsidR="0045093C" w:rsidRPr="0045093C">
          <w:t>pp.</w:t>
        </w:r>
      </w:ins>
      <w:r w:rsidRPr="0045093C">
        <w:t>347–62</w:t>
      </w:r>
      <w:del w:id="3125" w:author="Meg Walker" w:date="2026-01-12T20:56:00Z" w16du:dateUtc="2026-01-12T20:56:00Z">
        <w:r w:rsidRPr="0045093C" w:rsidDel="0045093C">
          <w:delText xml:space="preserve">. </w:delText>
        </w:r>
      </w:del>
      <w:ins w:id="3126" w:author="Meg Walker" w:date="2026-01-12T20:56:00Z" w16du:dateUtc="2026-01-12T20:56:00Z">
        <w:r w:rsidR="0045093C" w:rsidRPr="0045093C">
          <w:t xml:space="preserve">, </w:t>
        </w:r>
      </w:ins>
      <w:r w:rsidRPr="0045093C">
        <w:fldChar w:fldCharType="begin"/>
      </w:r>
      <w:r w:rsidRPr="0045093C">
        <w:instrText>HYPERLINK "https://doi.org/10.1080/17405904.2019.1568898" \h</w:instrText>
      </w:r>
      <w:r w:rsidRPr="0045093C">
        <w:fldChar w:fldCharType="separate"/>
      </w:r>
      <w:r w:rsidRPr="0045093C">
        <w:rPr>
          <w:rPrChange w:id="3127" w:author="Meg Walker" w:date="2026-01-12T20:56:00Z" w16du:dateUtc="2026-01-12T20:56:00Z">
            <w:rPr>
              <w:rStyle w:val="Hyperlink"/>
            </w:rPr>
          </w:rPrChange>
        </w:rPr>
        <w:t>https://doi.org/10.1080/17405904.2019.1568898</w:t>
      </w:r>
      <w:r w:rsidRPr="0045093C">
        <w:fldChar w:fldCharType="end"/>
      </w:r>
      <w:r w:rsidRPr="0045093C">
        <w:t>.</w:t>
      </w:r>
    </w:p>
    <w:p w14:paraId="51DD4DD2" w14:textId="38B7DBEF" w:rsidR="000E35CE" w:rsidRDefault="00D9434A">
      <w:pPr>
        <w:pStyle w:val="RSReferencestext"/>
        <w:pPrChange w:id="3128" w:author="Meg Walker" w:date="2026-01-12T17:58:00Z" w16du:dateUtc="2026-01-12T17:58:00Z">
          <w:pPr/>
        </w:pPrChange>
      </w:pPr>
      <w:bookmarkStart w:id="3129" w:name="ref-dunaiski_does_2025"/>
      <w:bookmarkEnd w:id="3093"/>
      <w:r>
        <w:t xml:space="preserve">Dunaiski, </w:t>
      </w:r>
      <w:del w:id="3130" w:author="Meg Walker" w:date="2026-01-12T20:56:00Z" w16du:dateUtc="2026-01-12T20:56:00Z">
        <w:r w:rsidDel="0045093C">
          <w:delText>Maurice</w:delText>
        </w:r>
      </w:del>
      <w:ins w:id="3131" w:author="Meg Walker" w:date="2026-01-12T20:56:00Z" w16du:dateUtc="2026-01-12T20:56:00Z">
        <w:r w:rsidR="0045093C">
          <w:t>M.</w:t>
        </w:r>
      </w:ins>
      <w:r>
        <w:t xml:space="preserve">, and </w:t>
      </w:r>
      <w:del w:id="3132" w:author="Meg Walker" w:date="2026-01-12T20:56:00Z" w16du:dateUtc="2026-01-12T20:56:00Z">
        <w:r w:rsidDel="0045093C">
          <w:delText xml:space="preserve">Janne </w:delText>
        </w:r>
      </w:del>
      <w:r>
        <w:t>Tukiainen</w:t>
      </w:r>
      <w:ins w:id="3133" w:author="Meg Walker" w:date="2026-01-12T20:56:00Z" w16du:dateUtc="2026-01-12T20:56:00Z">
        <w:r w:rsidR="0045093C">
          <w:t>, J</w:t>
        </w:r>
      </w:ins>
      <w:r>
        <w:t xml:space="preserve">. </w:t>
      </w:r>
      <w:ins w:id="3134" w:author="Meg Walker" w:date="2026-01-12T20:56:00Z" w16du:dateUtc="2026-01-12T20:56:00Z">
        <w:r w:rsidR="0045093C">
          <w:t>(</w:t>
        </w:r>
      </w:ins>
      <w:r>
        <w:t>2025</w:t>
      </w:r>
      <w:ins w:id="3135" w:author="Meg Walker" w:date="2026-01-12T20:56:00Z" w16du:dateUtc="2026-01-12T20:56:00Z">
        <w:r w:rsidR="0045093C">
          <w:t>)</w:t>
        </w:r>
      </w:ins>
      <w:r>
        <w:t xml:space="preserve">. </w:t>
      </w:r>
      <w:del w:id="3136" w:author="Meg Walker" w:date="2026-01-12T20:53:00Z" w16du:dateUtc="2026-01-12T20:53:00Z">
        <w:r w:rsidDel="006A5137">
          <w:delText>“</w:delText>
        </w:r>
      </w:del>
      <w:ins w:id="3137" w:author="Meg Walker" w:date="2026-01-12T20:53:00Z" w16du:dateUtc="2026-01-12T20:53:00Z">
        <w:r w:rsidR="006A5137">
          <w:t>‘</w:t>
        </w:r>
      </w:ins>
      <w:r>
        <w:t xml:space="preserve">Does </w:t>
      </w:r>
      <w:r w:rsidR="0045093C">
        <w:t>income transparency affect support for redistribution?</w:t>
      </w:r>
      <w:r>
        <w:t xml:space="preserve"> Evidence from Finland’s </w:t>
      </w:r>
      <w:del w:id="3138" w:author="Meg Walker" w:date="2026-01-12T20:57:00Z" w16du:dateUtc="2026-01-12T20:57:00Z">
        <w:r w:rsidDel="0045093C">
          <w:delText xml:space="preserve">Tax </w:delText>
        </w:r>
      </w:del>
      <w:ins w:id="3139" w:author="Meg Walker" w:date="2026-01-12T20:57:00Z" w16du:dateUtc="2026-01-12T20:57:00Z">
        <w:r w:rsidR="0045093C">
          <w:t xml:space="preserve">tax </w:t>
        </w:r>
      </w:ins>
      <w:del w:id="3140" w:author="Meg Walker" w:date="2026-01-12T20:57:00Z" w16du:dateUtc="2026-01-12T20:57:00Z">
        <w:r w:rsidDel="0045093C">
          <w:delText>D</w:delText>
        </w:r>
      </w:del>
      <w:ins w:id="3141" w:author="Meg Walker" w:date="2026-01-12T20:57:00Z" w16du:dateUtc="2026-01-12T20:57:00Z">
        <w:r w:rsidR="0045093C">
          <w:t>d</w:t>
        </w:r>
      </w:ins>
      <w:r>
        <w:t>ay</w:t>
      </w:r>
      <w:del w:id="3142" w:author="Meg Walker" w:date="2026-01-12T20:53:00Z" w16du:dateUtc="2026-01-12T20:53:00Z">
        <w:r w:rsidDel="006A5137">
          <w:delText xml:space="preserve">.” </w:delText>
        </w:r>
      </w:del>
      <w:ins w:id="3143" w:author="Meg Walker" w:date="2026-01-12T20:53:00Z" w16du:dateUtc="2026-01-12T20:53:00Z">
        <w:r w:rsidR="006A5137">
          <w:t xml:space="preserve">’, </w:t>
        </w:r>
      </w:ins>
      <w:r>
        <w:rPr>
          <w:i/>
          <w:iCs/>
        </w:rPr>
        <w:t xml:space="preserve">The Journal of </w:t>
      </w:r>
      <w:del w:id="3144" w:author="Meg Walker" w:date="2026-01-12T20:57:00Z" w16du:dateUtc="2026-01-12T20:57:00Z">
        <w:r w:rsidDel="0045093C">
          <w:rPr>
            <w:i/>
            <w:iCs/>
          </w:rPr>
          <w:delText>Politics</w:delText>
        </w:r>
        <w:r w:rsidDel="0045093C">
          <w:delText xml:space="preserve"> </w:delText>
        </w:r>
      </w:del>
      <w:ins w:id="3145" w:author="Meg Walker" w:date="2026-01-12T20:57:00Z" w16du:dateUtc="2026-01-12T20:57:00Z">
        <w:r w:rsidR="0045093C">
          <w:rPr>
            <w:i/>
            <w:iCs/>
          </w:rPr>
          <w:t>Politics</w:t>
        </w:r>
        <w:r w:rsidR="0045093C">
          <w:t xml:space="preserve">, </w:t>
        </w:r>
        <w:r w:rsidR="0045093C" w:rsidRPr="0045093C">
          <w:t xml:space="preserve">Vol. </w:t>
        </w:r>
      </w:ins>
      <w:r w:rsidRPr="0045093C">
        <w:t>87</w:t>
      </w:r>
      <w:del w:id="3146" w:author="Meg Walker" w:date="2026-01-12T20:57:00Z" w16du:dateUtc="2026-01-12T20:57:00Z">
        <w:r w:rsidRPr="0045093C" w:rsidDel="0045093C">
          <w:delText xml:space="preserve"> (</w:delText>
        </w:r>
      </w:del>
      <w:ins w:id="3147" w:author="Meg Walker" w:date="2026-01-12T20:57:00Z" w16du:dateUtc="2026-01-12T20:57:00Z">
        <w:r w:rsidR="0045093C" w:rsidRPr="0045093C">
          <w:t xml:space="preserve">, </w:t>
        </w:r>
        <w:r w:rsidR="0045093C">
          <w:br/>
        </w:r>
        <w:r w:rsidR="0045093C" w:rsidRPr="0045093C">
          <w:t xml:space="preserve">No. </w:t>
        </w:r>
      </w:ins>
      <w:r w:rsidRPr="0045093C">
        <w:t>3</w:t>
      </w:r>
      <w:del w:id="3148" w:author="Meg Walker" w:date="2026-01-12T20:57:00Z" w16du:dateUtc="2026-01-12T20:57:00Z">
        <w:r w:rsidRPr="0045093C" w:rsidDel="0045093C">
          <w:delText xml:space="preserve">): </w:delText>
        </w:r>
      </w:del>
      <w:ins w:id="3149" w:author="Meg Walker" w:date="2026-01-12T20:57:00Z" w16du:dateUtc="2026-01-12T20:57:00Z">
        <w:r w:rsidR="0045093C" w:rsidRPr="0045093C">
          <w:t>, pp.</w:t>
        </w:r>
      </w:ins>
      <w:r w:rsidRPr="0045093C">
        <w:t>823–37</w:t>
      </w:r>
      <w:del w:id="3150" w:author="Meg Walker" w:date="2026-01-12T20:57:00Z" w16du:dateUtc="2026-01-12T20:57:00Z">
        <w:r w:rsidRPr="0045093C" w:rsidDel="0045093C">
          <w:delText xml:space="preserve">. </w:delText>
        </w:r>
      </w:del>
      <w:ins w:id="3151" w:author="Meg Walker" w:date="2026-01-12T20:57:00Z" w16du:dateUtc="2026-01-12T20:57:00Z">
        <w:r w:rsidR="0045093C" w:rsidRPr="0045093C">
          <w:t xml:space="preserve">, </w:t>
        </w:r>
      </w:ins>
      <w:r w:rsidRPr="0045093C">
        <w:fldChar w:fldCharType="begin"/>
      </w:r>
      <w:r w:rsidRPr="0045093C">
        <w:instrText>HYPERLINK "https://doi.org/10.1086/732955" \h</w:instrText>
      </w:r>
      <w:r w:rsidRPr="0045093C">
        <w:fldChar w:fldCharType="separate"/>
      </w:r>
      <w:r w:rsidRPr="0045093C">
        <w:rPr>
          <w:rPrChange w:id="3152" w:author="Meg Walker" w:date="2026-01-12T20:57:00Z" w16du:dateUtc="2026-01-12T20:57:00Z">
            <w:rPr>
              <w:rStyle w:val="Hyperlink"/>
            </w:rPr>
          </w:rPrChange>
        </w:rPr>
        <w:t>https://doi.org/10.1086/732955</w:t>
      </w:r>
      <w:r w:rsidRPr="0045093C">
        <w:fldChar w:fldCharType="end"/>
      </w:r>
      <w:r w:rsidRPr="0045093C">
        <w:t>.</w:t>
      </w:r>
    </w:p>
    <w:p w14:paraId="51DD4DD3" w14:textId="150A18C3" w:rsidR="000E35CE" w:rsidRDefault="00D9434A">
      <w:pPr>
        <w:pStyle w:val="RSReferencestext"/>
        <w:pPrChange w:id="3153" w:author="Meg Walker" w:date="2026-01-12T17:58:00Z" w16du:dateUtc="2026-01-12T17:58:00Z">
          <w:pPr/>
        </w:pPrChange>
      </w:pPr>
      <w:bookmarkStart w:id="3154" w:name="ref-elkink_death_2020"/>
      <w:bookmarkEnd w:id="3129"/>
      <w:r>
        <w:t xml:space="preserve">Elkink, </w:t>
      </w:r>
      <w:del w:id="3155" w:author="Meg Walker" w:date="2026-01-12T20:58:00Z" w16du:dateUtc="2026-01-12T20:58:00Z">
        <w:r w:rsidDel="0045093C">
          <w:delText xml:space="preserve">Johan </w:delText>
        </w:r>
      </w:del>
      <w:ins w:id="3156" w:author="Meg Walker" w:date="2026-01-12T20:58:00Z" w16du:dateUtc="2026-01-12T20:58:00Z">
        <w:r w:rsidR="0045093C">
          <w:t>J.</w:t>
        </w:r>
      </w:ins>
      <w:r>
        <w:t xml:space="preserve">A., </w:t>
      </w:r>
      <w:del w:id="3157" w:author="Meg Walker" w:date="2026-01-12T20:58:00Z" w16du:dateUtc="2026-01-12T20:58:00Z">
        <w:r w:rsidDel="0045093C">
          <w:delText xml:space="preserve">David M. </w:delText>
        </w:r>
      </w:del>
      <w:r>
        <w:t>Farrell,</w:t>
      </w:r>
      <w:ins w:id="3158" w:author="Meg Walker" w:date="2026-01-12T20:58:00Z" w16du:dateUtc="2026-01-12T20:58:00Z">
        <w:r w:rsidR="0045093C">
          <w:t xml:space="preserve"> D.M.,</w:t>
        </w:r>
      </w:ins>
      <w:r>
        <w:t xml:space="preserve"> </w:t>
      </w:r>
      <w:del w:id="3159" w:author="Meg Walker" w:date="2026-01-12T20:58:00Z" w16du:dateUtc="2026-01-12T20:58:00Z">
        <w:r w:rsidDel="0045093C">
          <w:delText xml:space="preserve">Sofie </w:delText>
        </w:r>
      </w:del>
      <w:r>
        <w:t>Marien,</w:t>
      </w:r>
      <w:ins w:id="3160" w:author="Meg Walker" w:date="2026-01-12T20:58:00Z" w16du:dateUtc="2026-01-12T20:58:00Z">
        <w:r w:rsidR="0045093C">
          <w:t xml:space="preserve"> S.,</w:t>
        </w:r>
      </w:ins>
      <w:r>
        <w:t xml:space="preserve"> </w:t>
      </w:r>
      <w:del w:id="3161" w:author="Meg Walker" w:date="2026-01-12T20:58:00Z" w16du:dateUtc="2026-01-12T20:58:00Z">
        <w:r w:rsidDel="0045093C">
          <w:delText xml:space="preserve">Theresa </w:delText>
        </w:r>
      </w:del>
      <w:r>
        <w:t>Reidy,</w:t>
      </w:r>
      <w:ins w:id="3162" w:author="Meg Walker" w:date="2026-01-12T20:58:00Z" w16du:dateUtc="2026-01-12T20:58:00Z">
        <w:r w:rsidR="0045093C">
          <w:t xml:space="preserve"> T.,</w:t>
        </w:r>
      </w:ins>
      <w:r>
        <w:t xml:space="preserve"> and </w:t>
      </w:r>
      <w:del w:id="3163" w:author="Meg Walker" w:date="2026-01-12T20:58:00Z" w16du:dateUtc="2026-01-12T20:58:00Z">
        <w:r w:rsidDel="0045093C">
          <w:delText xml:space="preserve">Jane </w:delText>
        </w:r>
      </w:del>
      <w:r>
        <w:t>Suiter</w:t>
      </w:r>
      <w:ins w:id="3164" w:author="Meg Walker" w:date="2026-01-12T20:58:00Z" w16du:dateUtc="2026-01-12T20:58:00Z">
        <w:r w:rsidR="0045093C">
          <w:t>, J</w:t>
        </w:r>
      </w:ins>
      <w:r>
        <w:t xml:space="preserve">. </w:t>
      </w:r>
      <w:ins w:id="3165" w:author="Meg Walker" w:date="2026-01-12T20:58:00Z" w16du:dateUtc="2026-01-12T20:58:00Z">
        <w:r w:rsidR="0045093C">
          <w:t>(</w:t>
        </w:r>
      </w:ins>
      <w:r>
        <w:t>2020</w:t>
      </w:r>
      <w:ins w:id="3166" w:author="Meg Walker" w:date="2026-01-12T20:59:00Z" w16du:dateUtc="2026-01-12T20:59:00Z">
        <w:r w:rsidR="0045093C">
          <w:t>)</w:t>
        </w:r>
      </w:ins>
      <w:r>
        <w:t xml:space="preserve">. </w:t>
      </w:r>
      <w:del w:id="3167" w:author="Meg Walker" w:date="2026-01-12T20:53:00Z" w16du:dateUtc="2026-01-12T20:53:00Z">
        <w:r w:rsidDel="006A5137">
          <w:delText>“</w:delText>
        </w:r>
      </w:del>
      <w:ins w:id="3168" w:author="Meg Walker" w:date="2026-01-12T20:53:00Z" w16du:dateUtc="2026-01-12T20:53:00Z">
        <w:r w:rsidR="006A5137">
          <w:t>‘</w:t>
        </w:r>
      </w:ins>
      <w:r>
        <w:t xml:space="preserve">The </w:t>
      </w:r>
      <w:del w:id="3169" w:author="Meg Walker" w:date="2026-01-12T20:59:00Z" w16du:dateUtc="2026-01-12T20:59:00Z">
        <w:r w:rsidDel="0045093C">
          <w:delText xml:space="preserve">Death </w:delText>
        </w:r>
      </w:del>
      <w:ins w:id="3170" w:author="Meg Walker" w:date="2026-01-12T20:59:00Z" w16du:dateUtc="2026-01-12T20:59:00Z">
        <w:r w:rsidR="0045093C">
          <w:t xml:space="preserve">death </w:t>
        </w:r>
      </w:ins>
      <w:r>
        <w:t xml:space="preserve">of </w:t>
      </w:r>
      <w:del w:id="3171" w:author="Meg Walker" w:date="2026-01-12T20:59:00Z" w16du:dateUtc="2026-01-12T20:59:00Z">
        <w:r w:rsidDel="0045093C">
          <w:delText xml:space="preserve">Conservative </w:delText>
        </w:r>
      </w:del>
      <w:ins w:id="3172" w:author="Meg Walker" w:date="2026-01-12T20:59:00Z" w16du:dateUtc="2026-01-12T20:59:00Z">
        <w:r w:rsidR="0045093C">
          <w:t xml:space="preserve">conservative </w:t>
        </w:r>
      </w:ins>
      <w:r>
        <w:t xml:space="preserve">Ireland? The 2018 </w:t>
      </w:r>
      <w:del w:id="3173" w:author="Meg Walker" w:date="2026-01-12T20:59:00Z" w16du:dateUtc="2026-01-12T20:59:00Z">
        <w:r w:rsidDel="0045093C">
          <w:delText xml:space="preserve">Abortion </w:delText>
        </w:r>
      </w:del>
      <w:ins w:id="3174" w:author="Meg Walker" w:date="2026-01-12T20:59:00Z" w16du:dateUtc="2026-01-12T20:59:00Z">
        <w:r w:rsidR="0045093C">
          <w:t xml:space="preserve">abortion </w:t>
        </w:r>
      </w:ins>
      <w:del w:id="3175" w:author="Meg Walker" w:date="2026-01-12T20:59:00Z" w16du:dateUtc="2026-01-12T20:59:00Z">
        <w:r w:rsidDel="0045093C">
          <w:delText>Referendum</w:delText>
        </w:r>
      </w:del>
      <w:ins w:id="3176" w:author="Meg Walker" w:date="2026-01-12T20:59:00Z" w16du:dateUtc="2026-01-12T20:59:00Z">
        <w:r w:rsidR="0045093C">
          <w:t>referendum’</w:t>
        </w:r>
      </w:ins>
      <w:ins w:id="3177" w:author="Meg Walker" w:date="2026-01-12T20:53:00Z" w16du:dateUtc="2026-01-12T20:53:00Z">
        <w:r w:rsidR="006A5137">
          <w:t>,</w:t>
        </w:r>
      </w:ins>
      <w:del w:id="3178" w:author="Meg Walker" w:date="2026-01-12T20:53:00Z" w16du:dateUtc="2026-01-12T20:53:00Z">
        <w:r w:rsidDel="006A5137">
          <w:delText>.”</w:delText>
        </w:r>
      </w:del>
      <w:r>
        <w:t xml:space="preserve"> </w:t>
      </w:r>
      <w:r>
        <w:rPr>
          <w:i/>
          <w:iCs/>
        </w:rPr>
        <w:t>Electoral Studies</w:t>
      </w:r>
      <w:ins w:id="3179" w:author="Meg Walker" w:date="2026-01-12T20:59:00Z" w16du:dateUtc="2026-01-12T20:59:00Z">
        <w:r w:rsidR="0045093C" w:rsidRPr="0045093C">
          <w:t xml:space="preserve">, </w:t>
        </w:r>
      </w:ins>
      <w:del w:id="3180" w:author="Meg Walker" w:date="2026-01-12T20:59:00Z" w16du:dateUtc="2026-01-12T20:59:00Z">
        <w:r w:rsidRPr="0045093C" w:rsidDel="0045093C">
          <w:delText xml:space="preserve"> </w:delText>
        </w:r>
      </w:del>
      <w:ins w:id="3181" w:author="Meg Walker" w:date="2026-01-12T20:59:00Z" w16du:dateUtc="2026-01-12T20:59:00Z">
        <w:r w:rsidR="0045093C" w:rsidRPr="0045093C">
          <w:t xml:space="preserve">Vol. </w:t>
        </w:r>
      </w:ins>
      <w:r w:rsidRPr="0045093C">
        <w:t>65 (June</w:t>
      </w:r>
      <w:del w:id="3182" w:author="Meg Walker" w:date="2026-01-12T20:59:00Z" w16du:dateUtc="2026-01-12T20:59:00Z">
        <w:r w:rsidRPr="0045093C" w:rsidDel="0045093C">
          <w:delText xml:space="preserve">): </w:delText>
        </w:r>
      </w:del>
      <w:ins w:id="3183" w:author="Meg Walker" w:date="2026-01-12T20:59:00Z" w16du:dateUtc="2026-01-12T20:59:00Z">
        <w:r w:rsidR="0045093C" w:rsidRPr="0045093C">
          <w:t xml:space="preserve">), </w:t>
        </w:r>
      </w:ins>
      <w:r w:rsidRPr="0045093C">
        <w:t>102142</w:t>
      </w:r>
      <w:del w:id="3184" w:author="Meg Walker" w:date="2026-01-12T20:59:00Z" w16du:dateUtc="2026-01-12T20:59:00Z">
        <w:r w:rsidRPr="0045093C" w:rsidDel="0045093C">
          <w:delText xml:space="preserve">. </w:delText>
        </w:r>
      </w:del>
      <w:ins w:id="3185" w:author="Meg Walker" w:date="2026-01-12T20:59:00Z" w16du:dateUtc="2026-01-12T20:59:00Z">
        <w:r w:rsidR="0045093C" w:rsidRPr="0045093C">
          <w:t xml:space="preserve">, </w:t>
        </w:r>
      </w:ins>
      <w:r w:rsidRPr="0045093C">
        <w:fldChar w:fldCharType="begin"/>
      </w:r>
      <w:r w:rsidRPr="0045093C">
        <w:instrText>HYPERLINK "https://doi.org/10.1016/j.electstud.2020.102142" \h</w:instrText>
      </w:r>
      <w:r w:rsidRPr="0045093C">
        <w:fldChar w:fldCharType="separate"/>
      </w:r>
      <w:r w:rsidRPr="0045093C">
        <w:rPr>
          <w:rPrChange w:id="3186" w:author="Meg Walker" w:date="2026-01-12T20:59:00Z" w16du:dateUtc="2026-01-12T20:59:00Z">
            <w:rPr>
              <w:rStyle w:val="Hyperlink"/>
            </w:rPr>
          </w:rPrChange>
        </w:rPr>
        <w:t>https://doi.org/10.1016/j.electstud.2020.102142</w:t>
      </w:r>
      <w:r w:rsidRPr="0045093C">
        <w:fldChar w:fldCharType="end"/>
      </w:r>
      <w:r w:rsidRPr="0045093C">
        <w:t>.</w:t>
      </w:r>
    </w:p>
    <w:p w14:paraId="51DD4DD4" w14:textId="5A8B41F5" w:rsidR="000E35CE" w:rsidRDefault="00D9434A">
      <w:pPr>
        <w:pStyle w:val="RSReferencestext"/>
        <w:pPrChange w:id="3187" w:author="Meg Walker" w:date="2026-01-12T17:58:00Z" w16du:dateUtc="2026-01-12T17:58:00Z">
          <w:pPr/>
        </w:pPrChange>
      </w:pPr>
      <w:bookmarkStart w:id="3188" w:name="ref-finseraas_income_2009"/>
      <w:bookmarkEnd w:id="3154"/>
      <w:r>
        <w:t>Finseraas, H</w:t>
      </w:r>
      <w:del w:id="3189" w:author="Meg Walker" w:date="2026-01-12T20:59:00Z" w16du:dateUtc="2026-01-12T20:59:00Z">
        <w:r w:rsidDel="0045093C">
          <w:delText>enning</w:delText>
        </w:r>
      </w:del>
      <w:r>
        <w:t xml:space="preserve">. </w:t>
      </w:r>
      <w:ins w:id="3190" w:author="Meg Walker" w:date="2026-01-12T20:59:00Z" w16du:dateUtc="2026-01-12T20:59:00Z">
        <w:r w:rsidR="0045093C">
          <w:t>(</w:t>
        </w:r>
      </w:ins>
      <w:r>
        <w:t>2009</w:t>
      </w:r>
      <w:ins w:id="3191" w:author="Meg Walker" w:date="2026-01-12T21:00:00Z" w16du:dateUtc="2026-01-12T21:00:00Z">
        <w:r w:rsidR="0045093C">
          <w:t>)</w:t>
        </w:r>
      </w:ins>
      <w:r>
        <w:t xml:space="preserve">. </w:t>
      </w:r>
      <w:del w:id="3192" w:author="Meg Walker" w:date="2026-01-12T21:00:00Z" w16du:dateUtc="2026-01-12T21:00:00Z">
        <w:r w:rsidDel="0045093C">
          <w:delText>“</w:delText>
        </w:r>
      </w:del>
      <w:ins w:id="3193" w:author="Meg Walker" w:date="2026-01-12T21:00:00Z" w16du:dateUtc="2026-01-12T21:00:00Z">
        <w:r w:rsidR="0045093C">
          <w:t>‘</w:t>
        </w:r>
      </w:ins>
      <w:r>
        <w:t xml:space="preserve">Income </w:t>
      </w:r>
      <w:del w:id="3194" w:author="Meg Walker" w:date="2026-01-12T21:00:00Z" w16du:dateUtc="2026-01-12T21:00:00Z">
        <w:r w:rsidDel="0045093C">
          <w:delText xml:space="preserve">Inequality </w:delText>
        </w:r>
      </w:del>
      <w:ins w:id="3195" w:author="Meg Walker" w:date="2026-01-12T21:00:00Z" w16du:dateUtc="2026-01-12T21:00:00Z">
        <w:r w:rsidR="0045093C">
          <w:t xml:space="preserve">inequality </w:t>
        </w:r>
      </w:ins>
      <w:r>
        <w:t xml:space="preserve">and </w:t>
      </w:r>
      <w:del w:id="3196" w:author="Meg Walker" w:date="2026-01-12T21:00:00Z" w16du:dateUtc="2026-01-12T21:00:00Z">
        <w:r w:rsidDel="0045093C">
          <w:delText xml:space="preserve">Demand </w:delText>
        </w:r>
      </w:del>
      <w:ins w:id="3197" w:author="Meg Walker" w:date="2026-01-12T21:00:00Z" w16du:dateUtc="2026-01-12T21:00:00Z">
        <w:r w:rsidR="0045093C">
          <w:t xml:space="preserve">demand </w:t>
        </w:r>
      </w:ins>
      <w:r>
        <w:t xml:space="preserve">for </w:t>
      </w:r>
      <w:del w:id="3198" w:author="Meg Walker" w:date="2026-01-12T21:00:00Z" w16du:dateUtc="2026-01-12T21:00:00Z">
        <w:r w:rsidDel="0045093C">
          <w:delText>Redistribution</w:delText>
        </w:r>
      </w:del>
      <w:ins w:id="3199" w:author="Meg Walker" w:date="2026-01-12T21:00:00Z" w16du:dateUtc="2026-01-12T21:00:00Z">
        <w:r w:rsidR="0045093C">
          <w:t>redistribution</w:t>
        </w:r>
      </w:ins>
      <w:r>
        <w:t xml:space="preserve">: A </w:t>
      </w:r>
      <w:del w:id="3200" w:author="Meg Walker" w:date="2026-01-12T21:00:00Z" w16du:dateUtc="2026-01-12T21:00:00Z">
        <w:r w:rsidDel="0045093C">
          <w:delText xml:space="preserve">Multilevel </w:delText>
        </w:r>
      </w:del>
      <w:ins w:id="3201" w:author="Meg Walker" w:date="2026-01-12T21:00:00Z" w16du:dateUtc="2026-01-12T21:00:00Z">
        <w:r w:rsidR="0045093C">
          <w:t xml:space="preserve">multilevel </w:t>
        </w:r>
      </w:ins>
      <w:del w:id="3202" w:author="Meg Walker" w:date="2026-01-12T21:00:00Z" w16du:dateUtc="2026-01-12T21:00:00Z">
        <w:r w:rsidDel="0045093C">
          <w:delText xml:space="preserve">Analysis </w:delText>
        </w:r>
      </w:del>
      <w:ins w:id="3203" w:author="Meg Walker" w:date="2026-01-12T21:00:00Z" w16du:dateUtc="2026-01-12T21:00:00Z">
        <w:r w:rsidR="0045093C">
          <w:t xml:space="preserve">analysis </w:t>
        </w:r>
      </w:ins>
      <w:r>
        <w:t xml:space="preserve">of European </w:t>
      </w:r>
      <w:del w:id="3204" w:author="Meg Walker" w:date="2026-01-12T21:00:00Z" w16du:dateUtc="2026-01-12T21:00:00Z">
        <w:r w:rsidDel="0045093C">
          <w:delText xml:space="preserve">Public </w:delText>
        </w:r>
      </w:del>
      <w:ins w:id="3205" w:author="Meg Walker" w:date="2026-01-12T21:00:00Z" w16du:dateUtc="2026-01-12T21:00:00Z">
        <w:r w:rsidR="0045093C">
          <w:t xml:space="preserve">public </w:t>
        </w:r>
      </w:ins>
      <w:del w:id="3206" w:author="Meg Walker" w:date="2026-01-12T21:00:00Z" w16du:dateUtc="2026-01-12T21:00:00Z">
        <w:r w:rsidDel="0045093C">
          <w:delText>Opinion</w:delText>
        </w:r>
      </w:del>
      <w:ins w:id="3207" w:author="Meg Walker" w:date="2026-01-12T21:00:00Z" w16du:dateUtc="2026-01-12T21:00:00Z">
        <w:r w:rsidR="0045093C">
          <w:t>opinion</w:t>
        </w:r>
      </w:ins>
      <w:del w:id="3208" w:author="Meg Walker" w:date="2026-01-12T21:00:00Z" w16du:dateUtc="2026-01-12T21:00:00Z">
        <w:r w:rsidDel="0045093C">
          <w:delText xml:space="preserve">.” </w:delText>
        </w:r>
      </w:del>
      <w:ins w:id="3209" w:author="Meg Walker" w:date="2026-01-12T21:00:00Z" w16du:dateUtc="2026-01-12T21:00:00Z">
        <w:r w:rsidR="0045093C">
          <w:t xml:space="preserve">’, </w:t>
        </w:r>
      </w:ins>
      <w:r>
        <w:rPr>
          <w:i/>
          <w:iCs/>
        </w:rPr>
        <w:t>Scandinavian Political Studies</w:t>
      </w:r>
      <w:ins w:id="3210" w:author="Meg Walker" w:date="2026-01-12T21:00:00Z" w16du:dateUtc="2026-01-12T21:00:00Z">
        <w:r w:rsidR="0045093C" w:rsidRPr="0045093C">
          <w:t xml:space="preserve">, Vol. </w:t>
        </w:r>
      </w:ins>
      <w:del w:id="3211" w:author="Meg Walker" w:date="2026-01-12T21:00:00Z" w16du:dateUtc="2026-01-12T21:00:00Z">
        <w:r w:rsidRPr="0045093C" w:rsidDel="0045093C">
          <w:delText xml:space="preserve"> </w:delText>
        </w:r>
      </w:del>
      <w:r w:rsidRPr="0045093C">
        <w:t>32</w:t>
      </w:r>
      <w:ins w:id="3212" w:author="Meg Walker" w:date="2026-01-12T21:00:00Z" w16du:dateUtc="2026-01-12T21:00:00Z">
        <w:r w:rsidR="0045093C" w:rsidRPr="0045093C">
          <w:t>,</w:t>
        </w:r>
      </w:ins>
      <w:r w:rsidRPr="0045093C">
        <w:t xml:space="preserve"> </w:t>
      </w:r>
      <w:del w:id="3213" w:author="Meg Walker" w:date="2026-01-12T21:00:00Z" w16du:dateUtc="2026-01-12T21:00:00Z">
        <w:r w:rsidRPr="0045093C" w:rsidDel="0045093C">
          <w:delText>(</w:delText>
        </w:r>
      </w:del>
      <w:ins w:id="3214" w:author="Meg Walker" w:date="2026-01-12T21:00:00Z" w16du:dateUtc="2026-01-12T21:00:00Z">
        <w:r w:rsidR="0045093C" w:rsidRPr="0045093C">
          <w:t xml:space="preserve">No. </w:t>
        </w:r>
      </w:ins>
      <w:r w:rsidRPr="0045093C">
        <w:t>1</w:t>
      </w:r>
      <w:del w:id="3215" w:author="Meg Walker" w:date="2026-01-12T21:00:00Z" w16du:dateUtc="2026-01-12T21:00:00Z">
        <w:r w:rsidRPr="0045093C" w:rsidDel="0045093C">
          <w:delText xml:space="preserve">): </w:delText>
        </w:r>
      </w:del>
      <w:ins w:id="3216" w:author="Meg Walker" w:date="2026-01-12T21:00:00Z" w16du:dateUtc="2026-01-12T21:00:00Z">
        <w:r w:rsidR="0045093C" w:rsidRPr="0045093C">
          <w:t>, pp.</w:t>
        </w:r>
      </w:ins>
      <w:r w:rsidRPr="0045093C">
        <w:t>94–119</w:t>
      </w:r>
      <w:del w:id="3217" w:author="Meg Walker" w:date="2026-01-12T21:00:00Z" w16du:dateUtc="2026-01-12T21:00:00Z">
        <w:r w:rsidRPr="0045093C" w:rsidDel="0045093C">
          <w:delText xml:space="preserve">. </w:delText>
        </w:r>
      </w:del>
      <w:ins w:id="3218" w:author="Meg Walker" w:date="2026-01-12T21:00:00Z" w16du:dateUtc="2026-01-12T21:00:00Z">
        <w:r w:rsidR="0045093C" w:rsidRPr="0045093C">
          <w:t xml:space="preserve">, </w:t>
        </w:r>
      </w:ins>
      <w:r w:rsidRPr="0045093C">
        <w:fldChar w:fldCharType="begin"/>
      </w:r>
      <w:r w:rsidRPr="0045093C">
        <w:instrText>HYPERLINK "https://doi.org/10.1111/j.1467-9477.2008.00211.x" \h</w:instrText>
      </w:r>
      <w:r w:rsidRPr="0045093C">
        <w:fldChar w:fldCharType="separate"/>
      </w:r>
      <w:r w:rsidRPr="0045093C">
        <w:rPr>
          <w:rPrChange w:id="3219" w:author="Meg Walker" w:date="2026-01-12T21:01:00Z" w16du:dateUtc="2026-01-12T21:01:00Z">
            <w:rPr>
              <w:rStyle w:val="Hyperlink"/>
            </w:rPr>
          </w:rPrChange>
        </w:rPr>
        <w:t>https://doi.org/10.1111/j.1467-9477.2008.00211.x</w:t>
      </w:r>
      <w:r w:rsidRPr="0045093C">
        <w:fldChar w:fldCharType="end"/>
      </w:r>
      <w:r w:rsidRPr="0045093C">
        <w:t>.</w:t>
      </w:r>
    </w:p>
    <w:p w14:paraId="51DD4DD5" w14:textId="1BEC8931" w:rsidR="000E35CE" w:rsidRDefault="00D9434A">
      <w:pPr>
        <w:pStyle w:val="RSReferencestext"/>
        <w:pPrChange w:id="3220" w:author="Meg Walker" w:date="2026-01-12T17:58:00Z" w16du:dateUtc="2026-01-12T17:58:00Z">
          <w:pPr/>
        </w:pPrChange>
      </w:pPr>
      <w:bookmarkStart w:id="3221" w:name="ref-garritzmann_gender_2021"/>
      <w:bookmarkEnd w:id="3188"/>
      <w:r>
        <w:t xml:space="preserve">Garritzmann, </w:t>
      </w:r>
      <w:del w:id="3222" w:author="Meg Walker" w:date="2026-01-12T21:01:00Z" w16du:dateUtc="2026-01-12T21:01:00Z">
        <w:r w:rsidDel="0045093C">
          <w:delText xml:space="preserve">Julian </w:delText>
        </w:r>
      </w:del>
      <w:ins w:id="3223" w:author="Meg Walker" w:date="2026-01-12T21:01:00Z" w16du:dateUtc="2026-01-12T21:01:00Z">
        <w:r w:rsidR="0045093C">
          <w:t>J.</w:t>
        </w:r>
      </w:ins>
      <w:r>
        <w:t xml:space="preserve">L., and </w:t>
      </w:r>
      <w:del w:id="3224" w:author="Meg Walker" w:date="2026-01-12T21:01:00Z" w16du:dateUtc="2026-01-12T21:01:00Z">
        <w:r w:rsidDel="0045093C">
          <w:delText xml:space="preserve">Hanna </w:delText>
        </w:r>
      </w:del>
      <w:r>
        <w:t>Schwander</w:t>
      </w:r>
      <w:ins w:id="3225" w:author="Meg Walker" w:date="2026-01-12T21:01:00Z" w16du:dateUtc="2026-01-12T21:01:00Z">
        <w:r w:rsidR="0045093C">
          <w:t>, H</w:t>
        </w:r>
      </w:ins>
      <w:r>
        <w:t xml:space="preserve">. </w:t>
      </w:r>
      <w:ins w:id="3226" w:author="Meg Walker" w:date="2026-01-12T21:01:00Z" w16du:dateUtc="2026-01-12T21:01:00Z">
        <w:r w:rsidR="0045093C">
          <w:t>(</w:t>
        </w:r>
      </w:ins>
      <w:r>
        <w:t>2021</w:t>
      </w:r>
      <w:ins w:id="3227" w:author="Meg Walker" w:date="2026-01-12T21:01:00Z" w16du:dateUtc="2026-01-12T21:01:00Z">
        <w:r w:rsidR="0045093C">
          <w:t>)</w:t>
        </w:r>
      </w:ins>
      <w:r>
        <w:t xml:space="preserve">. </w:t>
      </w:r>
      <w:del w:id="3228" w:author="Meg Walker" w:date="2026-01-12T21:01:00Z" w16du:dateUtc="2026-01-12T21:01:00Z">
        <w:r w:rsidDel="0045093C">
          <w:delText>“</w:delText>
        </w:r>
      </w:del>
      <w:ins w:id="3229" w:author="Meg Walker" w:date="2026-01-12T21:01:00Z" w16du:dateUtc="2026-01-12T21:01:00Z">
        <w:r w:rsidR="0045093C">
          <w:t>‘</w:t>
        </w:r>
      </w:ins>
      <w:r>
        <w:t xml:space="preserve">Gender and </w:t>
      </w:r>
      <w:r w:rsidR="0045093C">
        <w:t xml:space="preserve">attitudes toward welfare </w:t>
      </w:r>
      <w:ins w:id="3230" w:author="Meg Walker" w:date="2026-01-12T21:02:00Z" w16du:dateUtc="2026-01-12T21:02:00Z">
        <w:r w:rsidR="0045093C">
          <w:br/>
        </w:r>
      </w:ins>
      <w:r w:rsidR="0045093C">
        <w:t xml:space="preserve">state reform: </w:t>
      </w:r>
      <w:ins w:id="3231" w:author="Meg Walker" w:date="2026-01-12T21:01:00Z" w16du:dateUtc="2026-01-12T21:01:00Z">
        <w:r w:rsidR="0045093C">
          <w:t>A</w:t>
        </w:r>
      </w:ins>
      <w:del w:id="3232" w:author="Meg Walker" w:date="2026-01-12T21:01:00Z" w16du:dateUtc="2026-01-12T21:01:00Z">
        <w:r w:rsidR="0045093C" w:rsidDel="0045093C">
          <w:delText>a</w:delText>
        </w:r>
      </w:del>
      <w:r w:rsidR="0045093C">
        <w:t>re women really social investment promoters</w:t>
      </w:r>
      <w:del w:id="3233" w:author="Meg Walker" w:date="2026-01-12T21:01:00Z" w16du:dateUtc="2026-01-12T21:01:00Z">
        <w:r w:rsidDel="0045093C">
          <w:delText xml:space="preserve">?” </w:delText>
        </w:r>
      </w:del>
      <w:ins w:id="3234" w:author="Meg Walker" w:date="2026-01-12T21:01:00Z" w16du:dateUtc="2026-01-12T21:01:00Z">
        <w:r w:rsidR="0045093C">
          <w:t xml:space="preserve">?’ </w:t>
        </w:r>
      </w:ins>
      <w:r>
        <w:rPr>
          <w:i/>
          <w:iCs/>
        </w:rPr>
        <w:t xml:space="preserve">Journal </w:t>
      </w:r>
      <w:ins w:id="3235" w:author="Meg Walker" w:date="2026-01-12T21:02:00Z" w16du:dateUtc="2026-01-12T21:02:00Z">
        <w:r w:rsidR="0045093C">
          <w:rPr>
            <w:i/>
            <w:iCs/>
          </w:rPr>
          <w:br/>
        </w:r>
      </w:ins>
      <w:r>
        <w:rPr>
          <w:i/>
          <w:iCs/>
        </w:rPr>
        <w:t>of European Social Policy</w:t>
      </w:r>
      <w:ins w:id="3236" w:author="Meg Walker" w:date="2026-01-12T21:02:00Z" w16du:dateUtc="2026-01-12T21:02:00Z">
        <w:r w:rsidR="0045093C" w:rsidRPr="00580BDB">
          <w:t xml:space="preserve">, Vol. </w:t>
        </w:r>
      </w:ins>
      <w:del w:id="3237" w:author="Meg Walker" w:date="2026-01-12T21:02:00Z" w16du:dateUtc="2026-01-12T21:02:00Z">
        <w:r w:rsidRPr="00580BDB" w:rsidDel="0045093C">
          <w:delText xml:space="preserve"> </w:delText>
        </w:r>
      </w:del>
      <w:r w:rsidRPr="00580BDB">
        <w:t>31</w:t>
      </w:r>
      <w:ins w:id="3238" w:author="Meg Walker" w:date="2026-01-12T21:02:00Z" w16du:dateUtc="2026-01-12T21:02:00Z">
        <w:r w:rsidR="0045093C" w:rsidRPr="00580BDB">
          <w:t>,</w:t>
        </w:r>
      </w:ins>
      <w:r w:rsidRPr="00580BDB">
        <w:t xml:space="preserve"> </w:t>
      </w:r>
      <w:del w:id="3239" w:author="Meg Walker" w:date="2026-01-12T21:02:00Z" w16du:dateUtc="2026-01-12T21:02:00Z">
        <w:r w:rsidRPr="00580BDB" w:rsidDel="0045093C">
          <w:delText>(</w:delText>
        </w:r>
      </w:del>
      <w:ins w:id="3240" w:author="Meg Walker" w:date="2026-01-12T21:02:00Z" w16du:dateUtc="2026-01-12T21:02:00Z">
        <w:r w:rsidR="0045093C" w:rsidRPr="00580BDB">
          <w:t xml:space="preserve">No. </w:t>
        </w:r>
      </w:ins>
      <w:r w:rsidRPr="00580BDB">
        <w:t>3</w:t>
      </w:r>
      <w:del w:id="3241" w:author="Meg Walker" w:date="2026-01-12T21:02:00Z" w16du:dateUtc="2026-01-12T21:02:00Z">
        <w:r w:rsidRPr="00580BDB" w:rsidDel="0045093C">
          <w:delText xml:space="preserve">): </w:delText>
        </w:r>
      </w:del>
      <w:ins w:id="3242" w:author="Meg Walker" w:date="2026-01-12T21:02:00Z" w16du:dateUtc="2026-01-12T21:02:00Z">
        <w:r w:rsidR="0045093C" w:rsidRPr="00580BDB">
          <w:t>, pp.</w:t>
        </w:r>
      </w:ins>
      <w:r w:rsidRPr="00580BDB">
        <w:t>253–66</w:t>
      </w:r>
      <w:del w:id="3243" w:author="Meg Walker" w:date="2026-01-12T21:02:00Z" w16du:dateUtc="2026-01-12T21:02:00Z">
        <w:r w:rsidRPr="00580BDB" w:rsidDel="0045093C">
          <w:delText xml:space="preserve">. </w:delText>
        </w:r>
      </w:del>
      <w:ins w:id="3244" w:author="Meg Walker" w:date="2026-01-12T21:02:00Z" w16du:dateUtc="2026-01-12T21:02:00Z">
        <w:r w:rsidR="0045093C" w:rsidRPr="00580BDB">
          <w:t xml:space="preserve">, </w:t>
        </w:r>
      </w:ins>
      <w:r w:rsidRPr="00580BDB">
        <w:fldChar w:fldCharType="begin"/>
      </w:r>
      <w:r w:rsidRPr="00580BDB">
        <w:instrText>HYPERLINK "https://doi.org/10.1177/0958928720978012" \h</w:instrText>
      </w:r>
      <w:r w:rsidRPr="00580BDB">
        <w:fldChar w:fldCharType="separate"/>
      </w:r>
      <w:r w:rsidRPr="0045093C">
        <w:rPr>
          <w:rPrChange w:id="3245" w:author="Meg Walker" w:date="2026-01-12T21:02:00Z" w16du:dateUtc="2026-01-12T21:02:00Z">
            <w:rPr>
              <w:rStyle w:val="Hyperlink"/>
            </w:rPr>
          </w:rPrChange>
        </w:rPr>
        <w:t>https://doi.org/10.1177/0958928720978012</w:t>
      </w:r>
      <w:r w:rsidRPr="00580BDB">
        <w:fldChar w:fldCharType="end"/>
      </w:r>
      <w:r w:rsidRPr="00580BDB">
        <w:t>.</w:t>
      </w:r>
    </w:p>
    <w:p w14:paraId="51DD4DD6" w14:textId="665B0CBF" w:rsidR="000E35CE" w:rsidRDefault="00D9434A">
      <w:pPr>
        <w:pStyle w:val="RSReferencestext"/>
        <w:pPrChange w:id="3246" w:author="Meg Walker" w:date="2026-01-12T17:58:00Z" w16du:dateUtc="2026-01-12T17:58:00Z">
          <w:pPr/>
        </w:pPrChange>
      </w:pPr>
      <w:bookmarkStart w:id="3247" w:name="ref-giuliano_aggregate_2025"/>
      <w:bookmarkEnd w:id="3221"/>
      <w:r>
        <w:t xml:space="preserve">Giuliano, </w:t>
      </w:r>
      <w:del w:id="3248" w:author="Meg Walker" w:date="2026-01-12T21:02:00Z" w16du:dateUtc="2026-01-12T21:02:00Z">
        <w:r w:rsidDel="00580BDB">
          <w:delText>Paola</w:delText>
        </w:r>
      </w:del>
      <w:ins w:id="3249" w:author="Meg Walker" w:date="2026-01-12T21:02:00Z" w16du:dateUtc="2026-01-12T21:02:00Z">
        <w:r w:rsidR="00580BDB">
          <w:t>P.</w:t>
        </w:r>
      </w:ins>
      <w:r>
        <w:t xml:space="preserve">, and </w:t>
      </w:r>
      <w:del w:id="3250" w:author="Meg Walker" w:date="2026-01-12T21:02:00Z" w16du:dateUtc="2026-01-12T21:02:00Z">
        <w:r w:rsidDel="00580BDB">
          <w:delText xml:space="preserve">Antonio </w:delText>
        </w:r>
      </w:del>
      <w:r>
        <w:t>Spilimbergo</w:t>
      </w:r>
      <w:ins w:id="3251" w:author="Meg Walker" w:date="2026-01-12T21:02:00Z" w16du:dateUtc="2026-01-12T21:02:00Z">
        <w:r w:rsidR="00580BDB">
          <w:t>, A</w:t>
        </w:r>
      </w:ins>
      <w:r>
        <w:t xml:space="preserve">. </w:t>
      </w:r>
      <w:ins w:id="3252" w:author="Meg Walker" w:date="2026-01-12T21:03:00Z" w16du:dateUtc="2026-01-12T21:03:00Z">
        <w:r w:rsidR="00580BDB">
          <w:t>(</w:t>
        </w:r>
      </w:ins>
      <w:r>
        <w:t>2025</w:t>
      </w:r>
      <w:ins w:id="3253" w:author="Meg Walker" w:date="2026-01-12T21:03:00Z" w16du:dateUtc="2026-01-12T21:03:00Z">
        <w:r w:rsidR="00580BDB">
          <w:t>)</w:t>
        </w:r>
      </w:ins>
      <w:r>
        <w:t xml:space="preserve">. </w:t>
      </w:r>
      <w:del w:id="3254" w:author="Meg Walker" w:date="2026-01-12T21:03:00Z" w16du:dateUtc="2026-01-12T21:03:00Z">
        <w:r w:rsidDel="00580BDB">
          <w:delText>“</w:delText>
        </w:r>
      </w:del>
      <w:ins w:id="3255" w:author="Meg Walker" w:date="2026-01-12T21:03:00Z" w16du:dateUtc="2026-01-12T21:03:00Z">
        <w:r w:rsidR="00580BDB">
          <w:t>‘</w:t>
        </w:r>
      </w:ins>
      <w:r>
        <w:t xml:space="preserve">Aggregate </w:t>
      </w:r>
      <w:r w:rsidR="00580BDB">
        <w:t>shocks and the formation of preferences and belief</w:t>
      </w:r>
      <w:r>
        <w:t>s</w:t>
      </w:r>
      <w:del w:id="3256" w:author="Meg Walker" w:date="2026-01-12T21:03:00Z" w16du:dateUtc="2026-01-12T21:03:00Z">
        <w:r w:rsidDel="00580BDB">
          <w:delText xml:space="preserve">.” </w:delText>
        </w:r>
      </w:del>
      <w:ins w:id="3257" w:author="Meg Walker" w:date="2026-01-12T21:03:00Z" w16du:dateUtc="2026-01-12T21:03:00Z">
        <w:r w:rsidR="00580BDB">
          <w:t xml:space="preserve">’. </w:t>
        </w:r>
      </w:ins>
      <w:r>
        <w:rPr>
          <w:i/>
          <w:iCs/>
        </w:rPr>
        <w:t>Journal of Economic Literature</w:t>
      </w:r>
      <w:del w:id="3258" w:author="Meg Walker" w:date="2026-01-12T21:03:00Z" w16du:dateUtc="2026-01-12T21:03:00Z">
        <w:r w:rsidRPr="00580BDB" w:rsidDel="00580BDB">
          <w:delText xml:space="preserve"> </w:delText>
        </w:r>
      </w:del>
      <w:ins w:id="3259" w:author="Meg Walker" w:date="2026-01-12T21:03:00Z" w16du:dateUtc="2026-01-12T21:03:00Z">
        <w:r w:rsidR="00580BDB" w:rsidRPr="00580BDB">
          <w:t xml:space="preserve">, Vol. </w:t>
        </w:r>
      </w:ins>
      <w:r w:rsidRPr="00580BDB">
        <w:t>63</w:t>
      </w:r>
      <w:ins w:id="3260" w:author="Meg Walker" w:date="2026-01-12T21:03:00Z" w16du:dateUtc="2026-01-12T21:03:00Z">
        <w:r w:rsidR="00580BDB" w:rsidRPr="00580BDB">
          <w:t xml:space="preserve">, No. </w:t>
        </w:r>
      </w:ins>
      <w:del w:id="3261" w:author="Meg Walker" w:date="2026-01-12T21:03:00Z" w16du:dateUtc="2026-01-12T21:03:00Z">
        <w:r w:rsidRPr="00580BDB" w:rsidDel="00580BDB">
          <w:delText xml:space="preserve"> (</w:delText>
        </w:r>
      </w:del>
      <w:r w:rsidRPr="00580BDB">
        <w:t>2</w:t>
      </w:r>
      <w:del w:id="3262" w:author="Meg Walker" w:date="2026-01-12T21:03:00Z" w16du:dateUtc="2026-01-12T21:03:00Z">
        <w:r w:rsidRPr="00580BDB" w:rsidDel="00580BDB">
          <w:delText xml:space="preserve">): </w:delText>
        </w:r>
      </w:del>
      <w:ins w:id="3263" w:author="Meg Walker" w:date="2026-01-12T21:03:00Z" w16du:dateUtc="2026-01-12T21:03:00Z">
        <w:r w:rsidR="00580BDB" w:rsidRPr="00580BDB">
          <w:t>, pp.</w:t>
        </w:r>
      </w:ins>
      <w:r w:rsidRPr="00580BDB">
        <w:t>542–97</w:t>
      </w:r>
      <w:del w:id="3264" w:author="Meg Walker" w:date="2026-01-12T21:03:00Z" w16du:dateUtc="2026-01-12T21:03:00Z">
        <w:r w:rsidRPr="00580BDB" w:rsidDel="00580BDB">
          <w:delText xml:space="preserve">. </w:delText>
        </w:r>
      </w:del>
      <w:ins w:id="3265" w:author="Meg Walker" w:date="2026-01-12T21:03:00Z" w16du:dateUtc="2026-01-12T21:03:00Z">
        <w:r w:rsidR="00580BDB" w:rsidRPr="00580BDB">
          <w:t xml:space="preserve">, </w:t>
        </w:r>
      </w:ins>
      <w:r w:rsidRPr="00580BDB">
        <w:fldChar w:fldCharType="begin"/>
      </w:r>
      <w:r w:rsidRPr="00580BDB">
        <w:instrText>HYPERLINK "https://doi.org/10.1257/jel.20241674" \h</w:instrText>
      </w:r>
      <w:r w:rsidRPr="00580BDB">
        <w:fldChar w:fldCharType="separate"/>
      </w:r>
      <w:r w:rsidRPr="00580BDB">
        <w:rPr>
          <w:rPrChange w:id="3266" w:author="Meg Walker" w:date="2026-01-12T21:04:00Z" w16du:dateUtc="2026-01-12T21:04:00Z">
            <w:rPr>
              <w:rStyle w:val="Hyperlink"/>
            </w:rPr>
          </w:rPrChange>
        </w:rPr>
        <w:t>https://doi.org/10.1257/jel.20241674</w:t>
      </w:r>
      <w:r w:rsidRPr="00580BDB">
        <w:fldChar w:fldCharType="end"/>
      </w:r>
      <w:r w:rsidRPr="00580BDB">
        <w:t>.</w:t>
      </w:r>
    </w:p>
    <w:p w14:paraId="51DD4DD7" w14:textId="2E84D72F" w:rsidR="000E35CE" w:rsidRDefault="00D9434A">
      <w:pPr>
        <w:pStyle w:val="RSReferencestext"/>
        <w:pPrChange w:id="3267" w:author="Meg Walker" w:date="2026-01-12T17:58:00Z" w16du:dateUtc="2026-01-12T17:58:00Z">
          <w:pPr/>
        </w:pPrChange>
      </w:pPr>
      <w:bookmarkStart w:id="3268" w:name="ref-goerres_can_2012"/>
      <w:bookmarkEnd w:id="3247"/>
      <w:r>
        <w:t xml:space="preserve">Goerres, </w:t>
      </w:r>
      <w:del w:id="3269" w:author="Meg Walker" w:date="2026-01-12T21:04:00Z" w16du:dateUtc="2026-01-12T21:04:00Z">
        <w:r w:rsidDel="00580BDB">
          <w:delText>Achim</w:delText>
        </w:r>
      </w:del>
      <w:ins w:id="3270" w:author="Meg Walker" w:date="2026-01-12T21:04:00Z" w16du:dateUtc="2026-01-12T21:04:00Z">
        <w:r w:rsidR="00580BDB">
          <w:t>A.</w:t>
        </w:r>
      </w:ins>
      <w:r>
        <w:t xml:space="preserve">, and </w:t>
      </w:r>
      <w:del w:id="3271" w:author="Meg Walker" w:date="2026-01-12T21:04:00Z" w16du:dateUtc="2026-01-12T21:04:00Z">
        <w:r w:rsidDel="00580BDB">
          <w:delText xml:space="preserve">Katrin </w:delText>
        </w:r>
      </w:del>
      <w:r>
        <w:t>Prinzen</w:t>
      </w:r>
      <w:ins w:id="3272" w:author="Meg Walker" w:date="2026-01-12T21:04:00Z" w16du:dateUtc="2026-01-12T21:04:00Z">
        <w:r w:rsidR="00580BDB">
          <w:t>, K</w:t>
        </w:r>
      </w:ins>
      <w:r>
        <w:t xml:space="preserve">. </w:t>
      </w:r>
      <w:ins w:id="3273" w:author="Meg Walker" w:date="2026-01-12T21:04:00Z" w16du:dateUtc="2026-01-12T21:04:00Z">
        <w:r w:rsidR="00580BDB">
          <w:t>(</w:t>
        </w:r>
      </w:ins>
      <w:r>
        <w:t>2012</w:t>
      </w:r>
      <w:ins w:id="3274" w:author="Meg Walker" w:date="2026-01-12T21:04:00Z" w16du:dateUtc="2026-01-12T21:04:00Z">
        <w:r w:rsidR="00580BDB">
          <w:t>)</w:t>
        </w:r>
      </w:ins>
      <w:r>
        <w:t xml:space="preserve">. </w:t>
      </w:r>
      <w:del w:id="3275" w:author="Meg Walker" w:date="2026-01-12T21:04:00Z" w16du:dateUtc="2026-01-12T21:04:00Z">
        <w:r w:rsidDel="00580BDB">
          <w:delText>“</w:delText>
        </w:r>
      </w:del>
      <w:ins w:id="3276" w:author="Meg Walker" w:date="2026-01-12T21:04:00Z" w16du:dateUtc="2026-01-12T21:04:00Z">
        <w:r w:rsidR="00580BDB">
          <w:t>‘</w:t>
        </w:r>
      </w:ins>
      <w:r>
        <w:t xml:space="preserve">Can </w:t>
      </w:r>
      <w:r w:rsidR="00580BDB">
        <w:t xml:space="preserve">we improve the measurement of attitudes towards the welfare state? </w:t>
      </w:r>
      <w:ins w:id="3277" w:author="Meg Walker" w:date="2026-01-12T21:04:00Z" w16du:dateUtc="2026-01-12T21:04:00Z">
        <w:r w:rsidR="00580BDB">
          <w:t>A</w:t>
        </w:r>
      </w:ins>
      <w:del w:id="3278" w:author="Meg Walker" w:date="2026-01-12T21:04:00Z" w16du:dateUtc="2026-01-12T21:04:00Z">
        <w:r w:rsidR="00580BDB" w:rsidDel="00580BDB">
          <w:delText>a</w:delText>
        </w:r>
      </w:del>
      <w:r w:rsidR="00580BDB">
        <w:t xml:space="preserve"> constructive critique of survey instruments with evidence from focus groups</w:t>
      </w:r>
      <w:del w:id="3279" w:author="Meg Walker" w:date="2026-01-12T21:04:00Z" w16du:dateUtc="2026-01-12T21:04:00Z">
        <w:r w:rsidDel="00580BDB">
          <w:delText xml:space="preserve">.” </w:delText>
        </w:r>
      </w:del>
      <w:ins w:id="3280" w:author="Meg Walker" w:date="2026-01-12T21:04:00Z" w16du:dateUtc="2026-01-12T21:04:00Z">
        <w:r w:rsidR="00580BDB">
          <w:t xml:space="preserve">’, </w:t>
        </w:r>
      </w:ins>
      <w:r>
        <w:rPr>
          <w:i/>
          <w:iCs/>
        </w:rPr>
        <w:t>Social Indicators Research</w:t>
      </w:r>
      <w:ins w:id="3281" w:author="Meg Walker" w:date="2026-01-12T21:04:00Z" w16du:dateUtc="2026-01-12T21:04:00Z">
        <w:r w:rsidR="00580BDB" w:rsidRPr="00901D3B">
          <w:t>, Vo</w:t>
        </w:r>
      </w:ins>
      <w:ins w:id="3282" w:author="Meg Walker" w:date="2026-01-12T21:05:00Z" w16du:dateUtc="2026-01-12T21:05:00Z">
        <w:r w:rsidR="00580BDB" w:rsidRPr="00901D3B">
          <w:t xml:space="preserve">l. </w:t>
        </w:r>
      </w:ins>
      <w:del w:id="3283" w:author="Meg Walker" w:date="2026-01-12T21:04:00Z" w16du:dateUtc="2026-01-12T21:04:00Z">
        <w:r w:rsidRPr="00901D3B" w:rsidDel="00580BDB">
          <w:delText xml:space="preserve"> </w:delText>
        </w:r>
      </w:del>
      <w:r w:rsidRPr="00901D3B">
        <w:t>109</w:t>
      </w:r>
      <w:ins w:id="3284" w:author="Meg Walker" w:date="2026-01-12T21:05:00Z" w16du:dateUtc="2026-01-12T21:05:00Z">
        <w:r w:rsidR="00580BDB" w:rsidRPr="00901D3B">
          <w:t>,</w:t>
        </w:r>
      </w:ins>
      <w:r w:rsidRPr="00901D3B">
        <w:t xml:space="preserve"> </w:t>
      </w:r>
      <w:del w:id="3285" w:author="Meg Walker" w:date="2026-01-12T21:05:00Z" w16du:dateUtc="2026-01-12T21:05:00Z">
        <w:r w:rsidRPr="00901D3B" w:rsidDel="00580BDB">
          <w:delText>(</w:delText>
        </w:r>
      </w:del>
      <w:ins w:id="3286" w:author="Meg Walker" w:date="2026-01-12T21:05:00Z" w16du:dateUtc="2026-01-12T21:05:00Z">
        <w:r w:rsidR="00580BDB" w:rsidRPr="00901D3B">
          <w:t xml:space="preserve">No. </w:t>
        </w:r>
      </w:ins>
      <w:r w:rsidRPr="00901D3B">
        <w:t>3</w:t>
      </w:r>
      <w:del w:id="3287" w:author="Meg Walker" w:date="2026-01-12T21:05:00Z" w16du:dateUtc="2026-01-12T21:05:00Z">
        <w:r w:rsidRPr="00901D3B" w:rsidDel="00580BDB">
          <w:delText xml:space="preserve">): </w:delText>
        </w:r>
      </w:del>
      <w:ins w:id="3288" w:author="Meg Walker" w:date="2026-01-12T21:05:00Z" w16du:dateUtc="2026-01-12T21:05:00Z">
        <w:r w:rsidR="00580BDB" w:rsidRPr="00901D3B">
          <w:t>, pp.</w:t>
        </w:r>
      </w:ins>
      <w:r w:rsidRPr="00901D3B">
        <w:t>515–34</w:t>
      </w:r>
      <w:del w:id="3289" w:author="Meg Walker" w:date="2026-01-12T21:05:00Z" w16du:dateUtc="2026-01-12T21:05:00Z">
        <w:r w:rsidRPr="00901D3B" w:rsidDel="00580BDB">
          <w:delText xml:space="preserve">. </w:delText>
        </w:r>
      </w:del>
      <w:ins w:id="3290" w:author="Meg Walker" w:date="2026-01-12T21:05:00Z" w16du:dateUtc="2026-01-12T21:05:00Z">
        <w:r w:rsidR="00580BDB" w:rsidRPr="00901D3B">
          <w:t xml:space="preserve">, </w:t>
        </w:r>
      </w:ins>
      <w:r w:rsidRPr="00901D3B">
        <w:fldChar w:fldCharType="begin"/>
      </w:r>
      <w:r w:rsidRPr="00901D3B">
        <w:instrText>HYPERLINK "https://doi.org/10.1007/s11205-011-9915-5" \h</w:instrText>
      </w:r>
      <w:r w:rsidRPr="00901D3B">
        <w:fldChar w:fldCharType="separate"/>
      </w:r>
      <w:r w:rsidRPr="00901D3B">
        <w:rPr>
          <w:rPrChange w:id="3291" w:author="Meg Walker" w:date="2026-01-12T21:05:00Z" w16du:dateUtc="2026-01-12T21:05:00Z">
            <w:rPr>
              <w:rStyle w:val="Hyperlink"/>
            </w:rPr>
          </w:rPrChange>
        </w:rPr>
        <w:t>https://doi.org/10.1007/s11205-011-9915-5</w:t>
      </w:r>
      <w:r w:rsidRPr="00901D3B">
        <w:fldChar w:fldCharType="end"/>
      </w:r>
      <w:r w:rsidRPr="00901D3B">
        <w:t>.</w:t>
      </w:r>
    </w:p>
    <w:p w14:paraId="51DD4DD8" w14:textId="53DB35BF" w:rsidR="000E35CE" w:rsidRDefault="00D9434A">
      <w:pPr>
        <w:pStyle w:val="RSReferencestext"/>
        <w:pPrChange w:id="3292" w:author="Meg Walker" w:date="2026-01-12T17:58:00Z" w16du:dateUtc="2026-01-12T17:58:00Z">
          <w:pPr/>
        </w:pPrChange>
      </w:pPr>
      <w:bookmarkStart w:id="3293" w:name="ref-gonnot_cultural_2023"/>
      <w:bookmarkEnd w:id="3268"/>
      <w:r>
        <w:t xml:space="preserve">Gonnot, </w:t>
      </w:r>
      <w:del w:id="3294" w:author="Meg Walker" w:date="2026-01-12T21:05:00Z" w16du:dateUtc="2026-01-12T21:05:00Z">
        <w:r w:rsidDel="00901D3B">
          <w:delText>Jérome</w:delText>
        </w:r>
      </w:del>
      <w:ins w:id="3295" w:author="Meg Walker" w:date="2026-01-12T21:05:00Z" w16du:dateUtc="2026-01-12T21:05:00Z">
        <w:r w:rsidR="00901D3B">
          <w:t>J.</w:t>
        </w:r>
      </w:ins>
      <w:r>
        <w:t xml:space="preserve">, and </w:t>
      </w:r>
      <w:del w:id="3296" w:author="Meg Walker" w:date="2026-01-12T21:06:00Z" w16du:dateUtc="2026-01-12T21:06:00Z">
        <w:r w:rsidDel="00901D3B">
          <w:delText xml:space="preserve">Federica </w:delText>
        </w:r>
      </w:del>
      <w:ins w:id="3297" w:author="Meg Walker" w:date="2026-01-12T21:07:00Z" w16du:dateUtc="2026-01-12T21:07:00Z">
        <w:r w:rsidR="00901D3B">
          <w:t>l</w:t>
        </w:r>
      </w:ins>
      <w:del w:id="3298" w:author="Meg Walker" w:date="2026-01-12T21:06:00Z" w16du:dateUtc="2026-01-12T21:06:00Z">
        <w:r w:rsidDel="00901D3B">
          <w:delText>l</w:delText>
        </w:r>
      </w:del>
      <w:r>
        <w:t>o Polito</w:t>
      </w:r>
      <w:ins w:id="3299" w:author="Meg Walker" w:date="2026-01-12T21:06:00Z" w16du:dateUtc="2026-01-12T21:06:00Z">
        <w:r w:rsidR="00901D3B">
          <w:t>, F</w:t>
        </w:r>
      </w:ins>
      <w:r>
        <w:t xml:space="preserve">. </w:t>
      </w:r>
      <w:ins w:id="3300" w:author="Meg Walker" w:date="2026-01-12T21:06:00Z" w16du:dateUtc="2026-01-12T21:06:00Z">
        <w:r w:rsidR="00901D3B">
          <w:t>(</w:t>
        </w:r>
      </w:ins>
      <w:r>
        <w:t>2023</w:t>
      </w:r>
      <w:ins w:id="3301" w:author="Meg Walker" w:date="2026-01-12T21:06:00Z" w16du:dateUtc="2026-01-12T21:06:00Z">
        <w:r w:rsidR="00901D3B">
          <w:t>)</w:t>
        </w:r>
      </w:ins>
      <w:r>
        <w:t xml:space="preserve">. </w:t>
      </w:r>
      <w:del w:id="3302" w:author="Meg Walker" w:date="2026-01-12T21:07:00Z" w16du:dateUtc="2026-01-12T21:07:00Z">
        <w:r w:rsidDel="00901D3B">
          <w:delText>“</w:delText>
        </w:r>
      </w:del>
      <w:ins w:id="3303" w:author="Meg Walker" w:date="2026-01-12T21:07:00Z" w16du:dateUtc="2026-01-12T21:07:00Z">
        <w:r w:rsidR="00901D3B">
          <w:t>‘</w:t>
        </w:r>
      </w:ins>
      <w:r>
        <w:t xml:space="preserve">Cultural </w:t>
      </w:r>
      <w:r w:rsidR="00901D3B">
        <w:t xml:space="preserve">transmission and political attitudes: </w:t>
      </w:r>
      <w:ins w:id="3304" w:author="Meg Walker" w:date="2026-01-12T21:07:00Z" w16du:dateUtc="2026-01-12T21:07:00Z">
        <w:r w:rsidR="00901D3B">
          <w:t>E</w:t>
        </w:r>
      </w:ins>
      <w:del w:id="3305" w:author="Meg Walker" w:date="2026-01-12T21:07:00Z" w16du:dateUtc="2026-01-12T21:07:00Z">
        <w:r w:rsidR="00901D3B" w:rsidDel="00901D3B">
          <w:delText>e</w:delText>
        </w:r>
      </w:del>
      <w:r w:rsidR="00901D3B">
        <w:t xml:space="preserve">xplaining differences between natives and immigrants in </w:t>
      </w:r>
      <w:r>
        <w:t>Western Europe</w:t>
      </w:r>
      <w:del w:id="3306" w:author="Meg Walker" w:date="2026-01-12T21:07:00Z" w16du:dateUtc="2026-01-12T21:07:00Z">
        <w:r w:rsidDel="00901D3B">
          <w:delText xml:space="preserve">.” </w:delText>
        </w:r>
      </w:del>
      <w:ins w:id="3307" w:author="Meg Walker" w:date="2026-01-12T21:07:00Z" w16du:dateUtc="2026-01-12T21:07:00Z">
        <w:r w:rsidR="00901D3B">
          <w:t xml:space="preserve">’, </w:t>
        </w:r>
      </w:ins>
      <w:r>
        <w:t xml:space="preserve">Working </w:t>
      </w:r>
      <w:del w:id="3308" w:author="Meg Walker" w:date="2026-01-12T21:07:00Z" w16du:dateUtc="2026-01-12T21:07:00Z">
        <w:r w:rsidDel="00901D3B">
          <w:delText>{</w:delText>
        </w:r>
      </w:del>
      <w:r>
        <w:t>Paper</w:t>
      </w:r>
      <w:del w:id="3309" w:author="Meg Walker" w:date="2026-01-12T21:08:00Z" w16du:dateUtc="2026-01-12T21:08:00Z">
        <w:r w:rsidDel="00901D3B">
          <w:delText>s</w:delText>
        </w:r>
      </w:del>
      <w:del w:id="3310" w:author="Meg Walker" w:date="2026-01-12T21:07:00Z" w16du:dateUtc="2026-01-12T21:07:00Z">
        <w:r w:rsidDel="00901D3B">
          <w:delText>}</w:delText>
        </w:r>
      </w:del>
      <w:r>
        <w:t xml:space="preserve"> </w:t>
      </w:r>
      <w:ins w:id="3311" w:author="Meg Walker" w:date="2026-01-12T21:08:00Z" w16du:dateUtc="2026-01-12T21:08:00Z">
        <w:r w:rsidR="00901D3B">
          <w:t xml:space="preserve">No. </w:t>
        </w:r>
      </w:ins>
      <w:r>
        <w:t>2023</w:t>
      </w:r>
      <w:del w:id="3312" w:author="Meg Walker" w:date="2026-01-12T21:07:00Z" w16du:dateUtc="2026-01-12T21:07:00Z">
        <w:r w:rsidDel="00901D3B">
          <w:delText>-</w:delText>
        </w:r>
      </w:del>
      <w:ins w:id="3313" w:author="Meg Walker" w:date="2026-01-12T21:08:00Z" w16du:dateUtc="2026-01-12T21:08:00Z">
        <w:r w:rsidR="00901D3B">
          <w:t>-</w:t>
        </w:r>
      </w:ins>
      <w:r>
        <w:t>12</w:t>
      </w:r>
      <w:del w:id="3314" w:author="Meg Walker" w:date="2026-01-12T21:07:00Z" w16du:dateUtc="2026-01-12T21:07:00Z">
        <w:r w:rsidDel="00901D3B">
          <w:delText xml:space="preserve">. </w:delText>
        </w:r>
      </w:del>
      <w:ins w:id="3315" w:author="Meg Walker" w:date="2026-01-12T21:07:00Z" w16du:dateUtc="2026-01-12T21:07:00Z">
        <w:r w:rsidR="00901D3B">
          <w:t xml:space="preserve">, </w:t>
        </w:r>
      </w:ins>
      <w:r>
        <w:t>CEPII research cent</w:t>
      </w:r>
      <w:ins w:id="3316" w:author="Meg Walker" w:date="2026-01-12T21:09:00Z" w16du:dateUtc="2026-01-12T21:09:00Z">
        <w:r w:rsidR="00901D3B">
          <w:t>r</w:t>
        </w:r>
      </w:ins>
      <w:r>
        <w:t>e</w:t>
      </w:r>
      <w:del w:id="3317" w:author="Meg Walker" w:date="2026-01-12T21:09:00Z" w16du:dateUtc="2026-01-12T21:09:00Z">
        <w:r w:rsidDel="00901D3B">
          <w:delText>r</w:delText>
        </w:r>
      </w:del>
      <w:r>
        <w:t>.</w:t>
      </w:r>
      <w:del w:id="3318" w:author="Meg Walker" w:date="2026-01-12T21:09:00Z" w16du:dateUtc="2026-01-12T21:09:00Z">
        <w:r w:rsidDel="00901D3B">
          <w:delText xml:space="preserve"> </w:delText>
        </w:r>
        <w:r w:rsidDel="00901D3B">
          <w:fldChar w:fldCharType="begin"/>
        </w:r>
        <w:r w:rsidDel="00901D3B">
          <w:delInstrText>HYPERLINK "https://doi.org/None" \h</w:delInstrText>
        </w:r>
        <w:r w:rsidDel="00901D3B">
          <w:fldChar w:fldCharType="separate"/>
        </w:r>
        <w:r w:rsidDel="00901D3B">
          <w:rPr>
            <w:rStyle w:val="Hyperlink"/>
          </w:rPr>
          <w:delText>https://doi.org/None</w:delText>
        </w:r>
        <w:r w:rsidDel="00901D3B">
          <w:fldChar w:fldCharType="end"/>
        </w:r>
        <w:r w:rsidDel="00901D3B">
          <w:delText>.</w:delText>
        </w:r>
      </w:del>
    </w:p>
    <w:p w14:paraId="51DD4DD9" w14:textId="22479EAE" w:rsidR="000E35CE" w:rsidRDefault="00D9434A">
      <w:pPr>
        <w:pStyle w:val="RSReferencestext"/>
        <w:pPrChange w:id="3319" w:author="Meg Walker" w:date="2026-01-12T17:58:00Z" w16du:dateUtc="2026-01-12T17:58:00Z">
          <w:pPr/>
        </w:pPrChange>
      </w:pPr>
      <w:bookmarkStart w:id="3320" w:name="ref-goossen_gender_2020"/>
      <w:bookmarkEnd w:id="3293"/>
      <w:r>
        <w:t>Goossen, M</w:t>
      </w:r>
      <w:del w:id="3321" w:author="Meg Walker" w:date="2026-01-12T21:09:00Z" w16du:dateUtc="2026-01-12T21:09:00Z">
        <w:r w:rsidDel="00901D3B">
          <w:delText>ikael</w:delText>
        </w:r>
      </w:del>
      <w:r>
        <w:t xml:space="preserve">. </w:t>
      </w:r>
      <w:ins w:id="3322" w:author="Meg Walker" w:date="2026-01-12T21:09:00Z" w16du:dateUtc="2026-01-12T21:09:00Z">
        <w:r w:rsidR="00901D3B">
          <w:t>(</w:t>
        </w:r>
      </w:ins>
      <w:r>
        <w:t>2020</w:t>
      </w:r>
      <w:ins w:id="3323" w:author="Meg Walker" w:date="2026-01-12T21:10:00Z" w16du:dateUtc="2026-01-12T21:10:00Z">
        <w:r w:rsidR="00901D3B">
          <w:t>)</w:t>
        </w:r>
      </w:ins>
      <w:r>
        <w:t xml:space="preserve">. </w:t>
      </w:r>
      <w:del w:id="3324" w:author="Meg Walker" w:date="2026-01-12T21:10:00Z" w16du:dateUtc="2026-01-12T21:10:00Z">
        <w:r w:rsidDel="00901D3B">
          <w:delText>“</w:delText>
        </w:r>
      </w:del>
      <w:ins w:id="3325" w:author="Meg Walker" w:date="2026-01-12T21:10:00Z" w16du:dateUtc="2026-01-12T21:10:00Z">
        <w:r w:rsidR="00901D3B">
          <w:t>‘</w:t>
        </w:r>
      </w:ins>
      <w:r>
        <w:t xml:space="preserve">The </w:t>
      </w:r>
      <w:r w:rsidR="00901D3B">
        <w:t xml:space="preserve">gender gap in welfare state attitudes </w:t>
      </w:r>
      <w:r>
        <w:t xml:space="preserve">in Europe: The </w:t>
      </w:r>
      <w:r w:rsidR="00901D3B">
        <w:t>role of unpaid labour and family policy</w:t>
      </w:r>
      <w:del w:id="3326" w:author="Meg Walker" w:date="2026-01-12T21:10:00Z" w16du:dateUtc="2026-01-12T21:10:00Z">
        <w:r w:rsidR="00901D3B" w:rsidDel="00901D3B">
          <w:delText>.</w:delText>
        </w:r>
        <w:r w:rsidDel="00901D3B">
          <w:delText xml:space="preserve">” </w:delText>
        </w:r>
      </w:del>
      <w:ins w:id="3327" w:author="Meg Walker" w:date="2026-01-12T21:10:00Z" w16du:dateUtc="2026-01-12T21:10:00Z">
        <w:r w:rsidR="00901D3B">
          <w:t xml:space="preserve">’, </w:t>
        </w:r>
      </w:ins>
      <w:r>
        <w:rPr>
          <w:i/>
          <w:iCs/>
        </w:rPr>
        <w:t xml:space="preserve">Journal of European Social </w:t>
      </w:r>
      <w:del w:id="3328" w:author="Meg Walker" w:date="2026-01-12T21:10:00Z" w16du:dateUtc="2026-01-12T21:10:00Z">
        <w:r w:rsidDel="00901D3B">
          <w:rPr>
            <w:i/>
            <w:iCs/>
          </w:rPr>
          <w:delText>Policy</w:delText>
        </w:r>
        <w:r w:rsidDel="00901D3B">
          <w:delText xml:space="preserve"> </w:delText>
        </w:r>
      </w:del>
      <w:ins w:id="3329" w:author="Meg Walker" w:date="2026-01-12T21:10:00Z" w16du:dateUtc="2026-01-12T21:10:00Z">
        <w:r w:rsidR="00901D3B">
          <w:rPr>
            <w:i/>
            <w:iCs/>
          </w:rPr>
          <w:t>Policy</w:t>
        </w:r>
        <w:r w:rsidR="00901D3B" w:rsidRPr="00901D3B">
          <w:t xml:space="preserve">, Vol. </w:t>
        </w:r>
      </w:ins>
      <w:r w:rsidRPr="00901D3B">
        <w:t>30</w:t>
      </w:r>
      <w:ins w:id="3330" w:author="Meg Walker" w:date="2026-01-12T21:10:00Z" w16du:dateUtc="2026-01-12T21:10:00Z">
        <w:r w:rsidR="00901D3B" w:rsidRPr="00901D3B">
          <w:t xml:space="preserve">, No. </w:t>
        </w:r>
      </w:ins>
      <w:del w:id="3331" w:author="Meg Walker" w:date="2026-01-12T21:10:00Z" w16du:dateUtc="2026-01-12T21:10:00Z">
        <w:r w:rsidRPr="00901D3B" w:rsidDel="00901D3B">
          <w:delText xml:space="preserve"> (</w:delText>
        </w:r>
      </w:del>
      <w:r w:rsidRPr="00901D3B">
        <w:t>4</w:t>
      </w:r>
      <w:del w:id="3332" w:author="Meg Walker" w:date="2026-01-12T21:10:00Z" w16du:dateUtc="2026-01-12T21:10:00Z">
        <w:r w:rsidRPr="00901D3B" w:rsidDel="00901D3B">
          <w:delText xml:space="preserve">): </w:delText>
        </w:r>
      </w:del>
      <w:ins w:id="3333" w:author="Meg Walker" w:date="2026-01-12T21:10:00Z" w16du:dateUtc="2026-01-12T21:10:00Z">
        <w:r w:rsidR="00901D3B" w:rsidRPr="00901D3B">
          <w:t>, pp.</w:t>
        </w:r>
      </w:ins>
      <w:r w:rsidRPr="00901D3B">
        <w:t>452–66</w:t>
      </w:r>
      <w:del w:id="3334" w:author="Meg Walker" w:date="2026-01-12T21:11:00Z" w16du:dateUtc="2026-01-12T21:11:00Z">
        <w:r w:rsidRPr="00901D3B" w:rsidDel="00901D3B">
          <w:delText xml:space="preserve">. </w:delText>
        </w:r>
      </w:del>
      <w:ins w:id="3335" w:author="Meg Walker" w:date="2026-01-12T21:11:00Z" w16du:dateUtc="2026-01-12T21:11:00Z">
        <w:r w:rsidR="00901D3B" w:rsidRPr="00901D3B">
          <w:t xml:space="preserve">, </w:t>
        </w:r>
      </w:ins>
      <w:r w:rsidRPr="00901D3B">
        <w:fldChar w:fldCharType="begin"/>
      </w:r>
      <w:r w:rsidRPr="00901D3B">
        <w:instrText>HYPERLINK "https://doi.org/10.1177/0958928719899337" \h</w:instrText>
      </w:r>
      <w:r w:rsidRPr="00901D3B">
        <w:fldChar w:fldCharType="separate"/>
      </w:r>
      <w:r w:rsidRPr="00901D3B">
        <w:rPr>
          <w:rPrChange w:id="3336" w:author="Meg Walker" w:date="2026-01-12T21:11:00Z" w16du:dateUtc="2026-01-12T21:11:00Z">
            <w:rPr>
              <w:rStyle w:val="Hyperlink"/>
            </w:rPr>
          </w:rPrChange>
        </w:rPr>
        <w:t>https://doi.org/10.1177/0958928719899337</w:t>
      </w:r>
      <w:r w:rsidRPr="00901D3B">
        <w:fldChar w:fldCharType="end"/>
      </w:r>
      <w:r w:rsidRPr="00901D3B">
        <w:t>.</w:t>
      </w:r>
    </w:p>
    <w:p w14:paraId="51DD4DDA" w14:textId="617AF6B2" w:rsidR="000E35CE" w:rsidRDefault="00D9434A">
      <w:pPr>
        <w:pStyle w:val="RSReferencestext"/>
        <w:pPrChange w:id="3337" w:author="Meg Walker" w:date="2026-01-12T17:58:00Z" w16du:dateUtc="2026-01-12T17:58:00Z">
          <w:pPr/>
        </w:pPrChange>
      </w:pPr>
      <w:bookmarkStart w:id="3338" w:name="ref-grasso_are_2025"/>
      <w:bookmarkEnd w:id="3320"/>
      <w:r>
        <w:t xml:space="preserve">Grasso, </w:t>
      </w:r>
      <w:del w:id="3339" w:author="Meg Walker" w:date="2026-01-12T21:11:00Z" w16du:dateUtc="2026-01-12T21:11:00Z">
        <w:r w:rsidDel="00901D3B">
          <w:delText>Maria</w:delText>
        </w:r>
      </w:del>
      <w:ins w:id="3340" w:author="Meg Walker" w:date="2026-01-12T21:11:00Z" w16du:dateUtc="2026-01-12T21:11:00Z">
        <w:r w:rsidR="00901D3B">
          <w:t>M.</w:t>
        </w:r>
      </w:ins>
      <w:r>
        <w:t xml:space="preserve">, and </w:t>
      </w:r>
      <w:del w:id="3341" w:author="Meg Walker" w:date="2026-01-12T21:11:00Z" w16du:dateUtc="2026-01-12T21:11:00Z">
        <w:r w:rsidDel="00901D3B">
          <w:delText xml:space="preserve">Rosalind </w:delText>
        </w:r>
      </w:del>
      <w:r>
        <w:t>Shorrocks</w:t>
      </w:r>
      <w:ins w:id="3342" w:author="Meg Walker" w:date="2026-01-12T21:11:00Z" w16du:dateUtc="2026-01-12T21:11:00Z">
        <w:r w:rsidR="00901D3B">
          <w:t>, R</w:t>
        </w:r>
      </w:ins>
      <w:r>
        <w:t xml:space="preserve">. </w:t>
      </w:r>
      <w:ins w:id="3343" w:author="Meg Walker" w:date="2026-01-12T21:11:00Z" w16du:dateUtc="2026-01-12T21:11:00Z">
        <w:r w:rsidR="00901D3B">
          <w:t>(</w:t>
        </w:r>
      </w:ins>
      <w:r>
        <w:t>2025</w:t>
      </w:r>
      <w:ins w:id="3344" w:author="Meg Walker" w:date="2026-01-12T21:11:00Z" w16du:dateUtc="2026-01-12T21:11:00Z">
        <w:r w:rsidR="00901D3B">
          <w:t>)</w:t>
        </w:r>
      </w:ins>
      <w:r>
        <w:t xml:space="preserve">. </w:t>
      </w:r>
      <w:del w:id="3345" w:author="Meg Walker" w:date="2026-01-12T21:11:00Z" w16du:dateUtc="2026-01-12T21:11:00Z">
        <w:r w:rsidDel="00901D3B">
          <w:delText>“</w:delText>
        </w:r>
      </w:del>
      <w:ins w:id="3346" w:author="Meg Walker" w:date="2026-01-12T21:11:00Z" w16du:dateUtc="2026-01-12T21:11:00Z">
        <w:r w:rsidR="00901D3B">
          <w:t>‘</w:t>
        </w:r>
      </w:ins>
      <w:r>
        <w:t xml:space="preserve">Are </w:t>
      </w:r>
      <w:r w:rsidR="00901D3B">
        <w:t xml:space="preserve">new generations of women more left-wing </w:t>
      </w:r>
      <w:ins w:id="3347" w:author="Meg Walker" w:date="2026-01-12T21:12:00Z" w16du:dateUtc="2026-01-12T21:12:00Z">
        <w:r w:rsidR="00901D3B">
          <w:br/>
        </w:r>
      </w:ins>
      <w:r w:rsidR="00901D3B">
        <w:t xml:space="preserve">than men? </w:t>
      </w:r>
      <w:ins w:id="3348" w:author="Meg Walker" w:date="2026-01-12T21:12:00Z" w16du:dateUtc="2026-01-12T21:12:00Z">
        <w:r w:rsidR="00901D3B">
          <w:t>G</w:t>
        </w:r>
      </w:ins>
      <w:del w:id="3349" w:author="Meg Walker" w:date="2026-01-12T21:12:00Z" w16du:dateUtc="2026-01-12T21:12:00Z">
        <w:r w:rsidR="00901D3B" w:rsidDel="00901D3B">
          <w:delText>g</w:delText>
        </w:r>
      </w:del>
      <w:r w:rsidR="00901D3B">
        <w:t xml:space="preserve">enerations and gender gaps in attitudes to inequality and </w:t>
      </w:r>
      <w:ins w:id="3350" w:author="Meg Walker" w:date="2026-01-12T21:12:00Z" w16du:dateUtc="2026-01-12T21:12:00Z">
        <w:r w:rsidR="00901D3B">
          <w:br/>
        </w:r>
      </w:ins>
      <w:r w:rsidR="00901D3B">
        <w:t>social services</w:t>
      </w:r>
      <w:del w:id="3351" w:author="Meg Walker" w:date="2026-01-12T21:12:00Z" w16du:dateUtc="2026-01-12T21:12:00Z">
        <w:r w:rsidR="00901D3B" w:rsidDel="00901D3B">
          <w:delText>.”</w:delText>
        </w:r>
        <w:r w:rsidDel="00901D3B">
          <w:delText xml:space="preserve"> </w:delText>
        </w:r>
      </w:del>
      <w:ins w:id="3352" w:author="Meg Walker" w:date="2026-01-12T21:12:00Z" w16du:dateUtc="2026-01-12T21:12:00Z">
        <w:r w:rsidR="00901D3B">
          <w:t xml:space="preserve">’, </w:t>
        </w:r>
      </w:ins>
      <w:r>
        <w:rPr>
          <w:i/>
          <w:iCs/>
        </w:rPr>
        <w:t>Journal of European Public Policy</w:t>
      </w:r>
      <w:r w:rsidRPr="004412DC">
        <w:t xml:space="preserve">, April, </w:t>
      </w:r>
      <w:ins w:id="3353" w:author="Meg Walker" w:date="2026-01-12T21:12:00Z" w16du:dateUtc="2026-01-12T21:12:00Z">
        <w:r w:rsidR="00901D3B" w:rsidRPr="004412DC">
          <w:t>pp.</w:t>
        </w:r>
      </w:ins>
      <w:r w:rsidRPr="004412DC">
        <w:t>1–28</w:t>
      </w:r>
      <w:del w:id="3354" w:author="Meg Walker" w:date="2026-01-12T21:12:00Z" w16du:dateUtc="2026-01-12T21:12:00Z">
        <w:r w:rsidRPr="004412DC" w:rsidDel="00901D3B">
          <w:delText xml:space="preserve">. </w:delText>
        </w:r>
      </w:del>
      <w:ins w:id="3355" w:author="Meg Walker" w:date="2026-01-12T21:12:00Z" w16du:dateUtc="2026-01-12T21:12:00Z">
        <w:r w:rsidR="00901D3B" w:rsidRPr="004412DC">
          <w:t xml:space="preserve">, </w:t>
        </w:r>
      </w:ins>
      <w:r w:rsidRPr="004412DC">
        <w:fldChar w:fldCharType="begin"/>
      </w:r>
      <w:r w:rsidRPr="004412DC">
        <w:instrText>HYPERLINK "https://doi.org/10.1080/13501763.2025.2490811" \h</w:instrText>
      </w:r>
      <w:r w:rsidRPr="004412DC">
        <w:fldChar w:fldCharType="separate"/>
      </w:r>
      <w:r w:rsidRPr="00901D3B">
        <w:rPr>
          <w:rPrChange w:id="3356" w:author="Meg Walker" w:date="2026-01-12T21:12:00Z" w16du:dateUtc="2026-01-12T21:12:00Z">
            <w:rPr>
              <w:rStyle w:val="Hyperlink"/>
            </w:rPr>
          </w:rPrChange>
        </w:rPr>
        <w:t>https://doi.org/10.1080/13501763.2025.2490811</w:t>
      </w:r>
      <w:r w:rsidRPr="004412DC">
        <w:fldChar w:fldCharType="end"/>
      </w:r>
      <w:r w:rsidRPr="004412DC">
        <w:t>.</w:t>
      </w:r>
    </w:p>
    <w:p w14:paraId="10A9694E" w14:textId="785A0237" w:rsidR="000F7F73" w:rsidRPr="000F7F73" w:rsidRDefault="000F7F73">
      <w:pPr>
        <w:pStyle w:val="RSReferencestext"/>
        <w:pPrChange w:id="3357" w:author="Meg Walker" w:date="2026-01-12T17:58:00Z" w16du:dateUtc="2026-01-12T17:58:00Z">
          <w:pPr/>
        </w:pPrChange>
      </w:pPr>
      <w:bookmarkStart w:id="3358" w:name="ref_hainmueller_entropy_2012"/>
      <w:bookmarkStart w:id="3359" w:name="ref-hillen_rising_2025"/>
      <w:bookmarkEnd w:id="3338"/>
      <w:r w:rsidRPr="000F7F73">
        <w:lastRenderedPageBreak/>
        <w:t>Hainmueller, J</w:t>
      </w:r>
      <w:del w:id="3360" w:author="Meg Walker" w:date="2026-01-12T21:14:00Z" w16du:dateUtc="2026-01-12T21:14:00Z">
        <w:r w:rsidRPr="000F7F73" w:rsidDel="004412DC">
          <w:delText>ens</w:delText>
        </w:r>
      </w:del>
      <w:r w:rsidRPr="000F7F73">
        <w:t xml:space="preserve">. </w:t>
      </w:r>
      <w:ins w:id="3361" w:author="Meg Walker" w:date="2026-01-12T21:14:00Z" w16du:dateUtc="2026-01-12T21:14:00Z">
        <w:r w:rsidR="004412DC">
          <w:t>(</w:t>
        </w:r>
      </w:ins>
      <w:r w:rsidRPr="000F7F73">
        <w:t>2012</w:t>
      </w:r>
      <w:ins w:id="3362" w:author="Meg Walker" w:date="2026-01-12T21:14:00Z" w16du:dateUtc="2026-01-12T21:14:00Z">
        <w:r w:rsidR="004412DC">
          <w:t>)</w:t>
        </w:r>
      </w:ins>
      <w:r w:rsidRPr="000F7F73">
        <w:t xml:space="preserve">. </w:t>
      </w:r>
      <w:bookmarkEnd w:id="3358"/>
      <w:del w:id="3363" w:author="Meg Walker" w:date="2026-01-12T21:13:00Z" w16du:dateUtc="2026-01-12T21:13:00Z">
        <w:r w:rsidRPr="000F7F73" w:rsidDel="004412DC">
          <w:delText>“</w:delText>
        </w:r>
      </w:del>
      <w:ins w:id="3364" w:author="Meg Walker" w:date="2026-01-12T21:13:00Z" w16du:dateUtc="2026-01-12T21:13:00Z">
        <w:r w:rsidR="004412DC">
          <w:t>‘</w:t>
        </w:r>
      </w:ins>
      <w:r w:rsidRPr="000F7F73">
        <w:t xml:space="preserve">Entropy </w:t>
      </w:r>
      <w:del w:id="3365" w:author="Meg Walker" w:date="2026-01-12T21:15:00Z" w16du:dateUtc="2026-01-12T21:15:00Z">
        <w:r w:rsidRPr="000F7F73" w:rsidDel="004412DC">
          <w:delText xml:space="preserve">Balancing </w:delText>
        </w:r>
      </w:del>
      <w:ins w:id="3366" w:author="Meg Walker" w:date="2026-01-12T21:15:00Z" w16du:dateUtc="2026-01-12T21:15:00Z">
        <w:r w:rsidR="004412DC">
          <w:t>b</w:t>
        </w:r>
        <w:r w:rsidR="004412DC" w:rsidRPr="000F7F73">
          <w:t xml:space="preserve">alancing </w:t>
        </w:r>
      </w:ins>
      <w:r w:rsidRPr="000F7F73">
        <w:t xml:space="preserve">for </w:t>
      </w:r>
      <w:del w:id="3367" w:author="Meg Walker" w:date="2026-01-12T21:15:00Z" w16du:dateUtc="2026-01-12T21:15:00Z">
        <w:r w:rsidRPr="000F7F73" w:rsidDel="004412DC">
          <w:delText xml:space="preserve">Causal </w:delText>
        </w:r>
      </w:del>
      <w:ins w:id="3368" w:author="Meg Walker" w:date="2026-01-12T21:15:00Z" w16du:dateUtc="2026-01-12T21:15:00Z">
        <w:r w:rsidR="004412DC">
          <w:t>c</w:t>
        </w:r>
        <w:r w:rsidR="004412DC" w:rsidRPr="000F7F73">
          <w:t xml:space="preserve">ausal </w:t>
        </w:r>
      </w:ins>
      <w:del w:id="3369" w:author="Meg Walker" w:date="2026-01-12T21:15:00Z" w16du:dateUtc="2026-01-12T21:15:00Z">
        <w:r w:rsidRPr="000F7F73" w:rsidDel="004412DC">
          <w:delText>Effects</w:delText>
        </w:r>
      </w:del>
      <w:ins w:id="3370" w:author="Meg Walker" w:date="2026-01-12T21:15:00Z" w16du:dateUtc="2026-01-12T21:15:00Z">
        <w:r w:rsidR="004412DC">
          <w:t>e</w:t>
        </w:r>
        <w:r w:rsidR="004412DC" w:rsidRPr="000F7F73">
          <w:t>ffects</w:t>
        </w:r>
      </w:ins>
      <w:r w:rsidRPr="000F7F73">
        <w:t xml:space="preserve">: A </w:t>
      </w:r>
      <w:r w:rsidR="004412DC" w:rsidRPr="000F7F73">
        <w:t>multivariate reweighting method to produce balanced samples in observational studies</w:t>
      </w:r>
      <w:del w:id="3371" w:author="Meg Walker" w:date="2026-01-12T21:13:00Z" w16du:dateUtc="2026-01-12T21:13:00Z">
        <w:r w:rsidRPr="000F7F73" w:rsidDel="004412DC">
          <w:delText xml:space="preserve">.” </w:delText>
        </w:r>
      </w:del>
      <w:ins w:id="3372" w:author="Meg Walker" w:date="2026-01-12T21:13:00Z" w16du:dateUtc="2026-01-12T21:13:00Z">
        <w:r w:rsidR="004412DC">
          <w:t>’,</w:t>
        </w:r>
        <w:r w:rsidR="004412DC" w:rsidRPr="000F7F73">
          <w:t xml:space="preserve"> </w:t>
        </w:r>
      </w:ins>
      <w:r w:rsidRPr="000F7F73">
        <w:rPr>
          <w:i/>
          <w:iCs/>
        </w:rPr>
        <w:t>Political Analysis</w:t>
      </w:r>
      <w:ins w:id="3373" w:author="Meg Walker" w:date="2026-01-12T21:15:00Z" w16du:dateUtc="2026-01-12T21:15:00Z">
        <w:r w:rsidR="0022446B">
          <w:rPr>
            <w:i/>
            <w:iCs/>
          </w:rPr>
          <w:t>,</w:t>
        </w:r>
      </w:ins>
      <w:r w:rsidRPr="000F7F73">
        <w:t xml:space="preserve"> </w:t>
      </w:r>
      <w:ins w:id="3374" w:author="Meg Walker" w:date="2026-01-12T21:15:00Z" w16du:dateUtc="2026-01-12T21:15:00Z">
        <w:r w:rsidR="004412DC">
          <w:t xml:space="preserve">Vol. </w:t>
        </w:r>
      </w:ins>
      <w:r w:rsidRPr="000F7F73">
        <w:t>20</w:t>
      </w:r>
      <w:del w:id="3375" w:author="Meg Walker" w:date="2026-01-12T21:15:00Z" w16du:dateUtc="2026-01-12T21:15:00Z">
        <w:r w:rsidRPr="000F7F73" w:rsidDel="004412DC">
          <w:delText>(</w:delText>
        </w:r>
      </w:del>
      <w:ins w:id="3376" w:author="Meg Walker" w:date="2026-01-12T21:15:00Z" w16du:dateUtc="2026-01-12T21:15:00Z">
        <w:r w:rsidR="004412DC">
          <w:t xml:space="preserve">, No. </w:t>
        </w:r>
      </w:ins>
      <w:r w:rsidRPr="000F7F73">
        <w:t>1</w:t>
      </w:r>
      <w:del w:id="3377" w:author="Meg Walker" w:date="2026-01-12T21:15:00Z" w16du:dateUtc="2026-01-12T21:15:00Z">
        <w:r w:rsidRPr="000F7F73" w:rsidDel="004412DC">
          <w:delText>):</w:delText>
        </w:r>
      </w:del>
      <w:ins w:id="3378" w:author="Meg Walker" w:date="2026-01-12T21:15:00Z" w16du:dateUtc="2026-01-12T21:15:00Z">
        <w:r w:rsidR="004412DC">
          <w:t>, pp.</w:t>
        </w:r>
      </w:ins>
      <w:r w:rsidRPr="000F7F73">
        <w:t>25–46</w:t>
      </w:r>
      <w:del w:id="3379" w:author="Meg Walker" w:date="2026-01-12T21:13:00Z" w16du:dateUtc="2026-01-12T21:13:00Z">
        <w:r w:rsidRPr="000F7F73" w:rsidDel="004412DC">
          <w:delText xml:space="preserve">. </w:delText>
        </w:r>
      </w:del>
      <w:ins w:id="3380" w:author="Meg Walker" w:date="2026-01-12T21:13:00Z" w16du:dateUtc="2026-01-12T21:13:00Z">
        <w:r w:rsidR="004412DC">
          <w:t>,</w:t>
        </w:r>
        <w:r w:rsidR="004412DC" w:rsidRPr="000F7F73">
          <w:t xml:space="preserve"> </w:t>
        </w:r>
      </w:ins>
      <w:del w:id="3381" w:author="Meg Walker" w:date="2026-01-12T21:14:00Z" w16du:dateUtc="2026-01-12T21:14:00Z">
        <w:r w:rsidRPr="004412DC" w:rsidDel="004412DC">
          <w:delText>doi:</w:delText>
        </w:r>
        <w:r w:rsidRPr="004412DC" w:rsidDel="004412DC">
          <w:fldChar w:fldCharType="begin"/>
        </w:r>
        <w:r w:rsidRPr="004412DC" w:rsidDel="004412DC">
          <w:delInstrText>HYPERLINK "https://doi.org/10.1093/pan/mpr025"</w:delInstrText>
        </w:r>
        <w:r w:rsidRPr="004412DC" w:rsidDel="004412DC">
          <w:fldChar w:fldCharType="separate"/>
        </w:r>
        <w:r w:rsidRPr="004412DC" w:rsidDel="004412DC">
          <w:rPr>
            <w:rPrChange w:id="3382" w:author="Meg Walker" w:date="2026-01-12T21:14:00Z" w16du:dateUtc="2026-01-12T21:14:00Z">
              <w:rPr>
                <w:rStyle w:val="Hyperlink"/>
                <w:rFonts w:asciiTheme="minorHAnsi" w:hAnsiTheme="minorHAnsi" w:cstheme="minorBidi"/>
              </w:rPr>
            </w:rPrChange>
          </w:rPr>
          <w:delText>10.1093/pan/mpr025</w:delText>
        </w:r>
        <w:r w:rsidRPr="004412DC" w:rsidDel="004412DC">
          <w:fldChar w:fldCharType="end"/>
        </w:r>
        <w:r w:rsidRPr="004412DC" w:rsidDel="004412DC">
          <w:delText>.</w:delText>
        </w:r>
      </w:del>
      <w:ins w:id="3383" w:author="Meg Walker" w:date="2026-01-12T21:14:00Z" w16du:dateUtc="2026-01-12T21:14:00Z">
        <w:r w:rsidR="004412DC" w:rsidRPr="004412DC">
          <w:fldChar w:fldCharType="begin"/>
        </w:r>
        <w:r w:rsidR="004412DC" w:rsidRPr="004412DC">
          <w:instrText>HYPERLINK "https://doi.org/10.1093/pan/mpr025"</w:instrText>
        </w:r>
        <w:r w:rsidR="004412DC" w:rsidRPr="004412DC">
          <w:fldChar w:fldCharType="separate"/>
        </w:r>
        <w:r w:rsidR="004412DC" w:rsidRPr="004412DC">
          <w:rPr>
            <w:rPrChange w:id="3384" w:author="Meg Walker" w:date="2026-01-12T21:14:00Z" w16du:dateUtc="2026-01-12T21:14:00Z">
              <w:rPr>
                <w:rStyle w:val="Hyperlink"/>
                <w:rFonts w:asciiTheme="minorHAnsi" w:hAnsiTheme="minorHAnsi"/>
              </w:rPr>
            </w:rPrChange>
          </w:rPr>
          <w:t>https://doi.org/10.1093/pan/mpr025</w:t>
        </w:r>
        <w:r w:rsidR="004412DC" w:rsidRPr="004412DC">
          <w:fldChar w:fldCharType="end"/>
        </w:r>
        <w:r w:rsidR="004412DC" w:rsidRPr="004412DC">
          <w:t>.</w:t>
        </w:r>
      </w:ins>
    </w:p>
    <w:p w14:paraId="51DD4DDB" w14:textId="12C0A255" w:rsidR="000E35CE" w:rsidRDefault="00D9434A">
      <w:pPr>
        <w:pStyle w:val="RSReferencestext"/>
        <w:pPrChange w:id="3385" w:author="Meg Walker" w:date="2026-01-12T17:58:00Z" w16du:dateUtc="2026-01-12T17:58:00Z">
          <w:pPr/>
        </w:pPrChange>
      </w:pPr>
      <w:r w:rsidRPr="00A5762D">
        <w:rPr>
          <w:lang w:val="de-DE"/>
        </w:rPr>
        <w:t xml:space="preserve">Hillen, </w:t>
      </w:r>
      <w:del w:id="3386" w:author="Meg Walker" w:date="2026-01-12T21:16:00Z" w16du:dateUtc="2026-01-12T21:16:00Z">
        <w:r w:rsidRPr="00A5762D" w:rsidDel="000D26B8">
          <w:rPr>
            <w:lang w:val="de-DE"/>
          </w:rPr>
          <w:delText>Sven</w:delText>
        </w:r>
      </w:del>
      <w:ins w:id="3387" w:author="Meg Walker" w:date="2026-01-12T21:16:00Z" w16du:dateUtc="2026-01-12T21:16:00Z">
        <w:r w:rsidR="000D26B8" w:rsidRPr="00A5762D">
          <w:rPr>
            <w:lang w:val="de-DE"/>
          </w:rPr>
          <w:t>S</w:t>
        </w:r>
        <w:r w:rsidR="000D26B8">
          <w:rPr>
            <w:lang w:val="de-DE"/>
          </w:rPr>
          <w:t>.</w:t>
        </w:r>
      </w:ins>
      <w:r w:rsidRPr="00A5762D">
        <w:rPr>
          <w:lang w:val="de-DE"/>
        </w:rPr>
        <w:t>, and</w:t>
      </w:r>
      <w:del w:id="3388" w:author="Meg Walker" w:date="2026-01-12T21:16:00Z" w16du:dateUtc="2026-01-12T21:16:00Z">
        <w:r w:rsidRPr="00A5762D" w:rsidDel="000D26B8">
          <w:rPr>
            <w:lang w:val="de-DE"/>
          </w:rPr>
          <w:delText xml:space="preserve"> </w:delText>
        </w:r>
      </w:del>
      <w:ins w:id="3389" w:author="Meg Walker" w:date="2026-01-12T21:16:00Z" w16du:dateUtc="2026-01-12T21:16:00Z">
        <w:r w:rsidR="000D26B8">
          <w:rPr>
            <w:lang w:val="de-DE"/>
          </w:rPr>
          <w:t xml:space="preserve"> </w:t>
        </w:r>
      </w:ins>
      <w:del w:id="3390" w:author="Meg Walker" w:date="2026-01-12T21:16:00Z" w16du:dateUtc="2026-01-12T21:16:00Z">
        <w:r w:rsidRPr="00A5762D" w:rsidDel="000D26B8">
          <w:rPr>
            <w:lang w:val="de-DE"/>
          </w:rPr>
          <w:delText xml:space="preserve">Nils D. </w:delText>
        </w:r>
      </w:del>
      <w:r w:rsidRPr="00A5762D">
        <w:rPr>
          <w:lang w:val="de-DE"/>
        </w:rPr>
        <w:t>Steiner</w:t>
      </w:r>
      <w:del w:id="3391" w:author="Meg Walker" w:date="2026-01-12T21:16:00Z" w16du:dateUtc="2026-01-12T21:16:00Z">
        <w:r w:rsidRPr="00A5762D" w:rsidDel="000D26B8">
          <w:rPr>
            <w:lang w:val="de-DE"/>
          </w:rPr>
          <w:delText xml:space="preserve">. </w:delText>
        </w:r>
      </w:del>
      <w:ins w:id="3392" w:author="Meg Walker" w:date="2026-01-12T21:16:00Z" w16du:dateUtc="2026-01-12T21:16:00Z">
        <w:r w:rsidR="000D26B8">
          <w:rPr>
            <w:lang w:val="de-DE"/>
          </w:rPr>
          <w:t>, N.</w:t>
        </w:r>
        <w:r w:rsidR="000D26B8" w:rsidRPr="00A5762D">
          <w:rPr>
            <w:lang w:val="de-DE"/>
          </w:rPr>
          <w:t xml:space="preserve">D. </w:t>
        </w:r>
        <w:r w:rsidR="000D26B8">
          <w:rPr>
            <w:lang w:val="de-DE"/>
          </w:rPr>
          <w:t>(</w:t>
        </w:r>
      </w:ins>
      <w:r>
        <w:t>2025</w:t>
      </w:r>
      <w:ins w:id="3393" w:author="Meg Walker" w:date="2026-01-12T21:16:00Z" w16du:dateUtc="2026-01-12T21:16:00Z">
        <w:r w:rsidR="000D26B8">
          <w:t>)</w:t>
        </w:r>
      </w:ins>
      <w:r>
        <w:t xml:space="preserve">. </w:t>
      </w:r>
      <w:del w:id="3394" w:author="Meg Walker" w:date="2026-01-12T21:13:00Z" w16du:dateUtc="2026-01-12T21:13:00Z">
        <w:r w:rsidDel="004412DC">
          <w:delText>“</w:delText>
        </w:r>
      </w:del>
      <w:ins w:id="3395" w:author="Meg Walker" w:date="2026-01-12T21:13:00Z" w16du:dateUtc="2026-01-12T21:13:00Z">
        <w:r w:rsidR="004412DC">
          <w:t>‘</w:t>
        </w:r>
      </w:ins>
      <w:r>
        <w:t xml:space="preserve">Rising </w:t>
      </w:r>
      <w:r w:rsidR="000D26B8">
        <w:t>inequality and public support for redistribution</w:t>
      </w:r>
      <w:del w:id="3396" w:author="Meg Walker" w:date="2026-01-12T21:13:00Z" w16du:dateUtc="2026-01-12T21:13:00Z">
        <w:r w:rsidDel="004412DC">
          <w:delText xml:space="preserve">.” </w:delText>
        </w:r>
      </w:del>
      <w:ins w:id="3397" w:author="Meg Walker" w:date="2026-01-12T21:13:00Z" w16du:dateUtc="2026-01-12T21:13:00Z">
        <w:r w:rsidR="000D26B8">
          <w:t>’</w:t>
        </w:r>
        <w:r w:rsidR="004412DC">
          <w:t xml:space="preserve">, </w:t>
        </w:r>
      </w:ins>
      <w:r>
        <w:rPr>
          <w:i/>
          <w:iCs/>
        </w:rPr>
        <w:t>European Journal of Political Research</w:t>
      </w:r>
      <w:ins w:id="3398" w:author="Meg Walker" w:date="2026-01-12T21:16:00Z" w16du:dateUtc="2026-01-12T21:16:00Z">
        <w:r w:rsidR="000D26B8" w:rsidRPr="000D26B8">
          <w:t xml:space="preserve">, Vol. </w:t>
        </w:r>
      </w:ins>
      <w:del w:id="3399" w:author="Meg Walker" w:date="2026-01-12T21:16:00Z" w16du:dateUtc="2026-01-12T21:16:00Z">
        <w:r w:rsidRPr="000D26B8" w:rsidDel="000D26B8">
          <w:delText xml:space="preserve"> </w:delText>
        </w:r>
      </w:del>
      <w:r w:rsidRPr="000D26B8">
        <w:t>64</w:t>
      </w:r>
      <w:ins w:id="3400" w:author="Meg Walker" w:date="2026-01-12T21:16:00Z" w16du:dateUtc="2026-01-12T21:16:00Z">
        <w:r w:rsidR="000D26B8" w:rsidRPr="000D26B8">
          <w:t>,</w:t>
        </w:r>
      </w:ins>
      <w:r w:rsidRPr="000D26B8">
        <w:t xml:space="preserve"> </w:t>
      </w:r>
      <w:del w:id="3401" w:author="Meg Walker" w:date="2026-01-12T21:16:00Z" w16du:dateUtc="2026-01-12T21:16:00Z">
        <w:r w:rsidRPr="000D26B8" w:rsidDel="000D26B8">
          <w:delText>(</w:delText>
        </w:r>
      </w:del>
      <w:ins w:id="3402" w:author="Meg Walker" w:date="2026-01-12T21:16:00Z" w16du:dateUtc="2026-01-12T21:16:00Z">
        <w:r w:rsidR="000D26B8" w:rsidRPr="000D26B8">
          <w:t xml:space="preserve">No. </w:t>
        </w:r>
      </w:ins>
      <w:r w:rsidRPr="000D26B8">
        <w:t>1</w:t>
      </w:r>
      <w:del w:id="3403" w:author="Meg Walker" w:date="2026-01-12T21:16:00Z" w16du:dateUtc="2026-01-12T21:16:00Z">
        <w:r w:rsidRPr="000D26B8" w:rsidDel="000D26B8">
          <w:delText xml:space="preserve">): </w:delText>
        </w:r>
      </w:del>
      <w:ins w:id="3404" w:author="Meg Walker" w:date="2026-01-12T21:16:00Z" w16du:dateUtc="2026-01-12T21:16:00Z">
        <w:r w:rsidR="000D26B8" w:rsidRPr="000D26B8">
          <w:t>, pp.</w:t>
        </w:r>
      </w:ins>
      <w:r w:rsidRPr="000D26B8">
        <w:t>442–55</w:t>
      </w:r>
      <w:del w:id="3405" w:author="Meg Walker" w:date="2026-01-12T21:13:00Z" w16du:dateUtc="2026-01-12T21:13:00Z">
        <w:r w:rsidRPr="000D26B8" w:rsidDel="004412DC">
          <w:delText xml:space="preserve">. </w:delText>
        </w:r>
      </w:del>
      <w:ins w:id="3406" w:author="Meg Walker" w:date="2026-01-12T21:13:00Z" w16du:dateUtc="2026-01-12T21:13:00Z">
        <w:r w:rsidR="004412DC" w:rsidRPr="000D26B8">
          <w:t xml:space="preserve">, </w:t>
        </w:r>
      </w:ins>
      <w:r w:rsidRPr="000D26B8">
        <w:fldChar w:fldCharType="begin"/>
      </w:r>
      <w:r w:rsidRPr="000D26B8">
        <w:instrText>HYPERLINK "https://doi.org/10.1111/1475-6765.12696" \h</w:instrText>
      </w:r>
      <w:r w:rsidRPr="000D26B8">
        <w:fldChar w:fldCharType="separate"/>
      </w:r>
      <w:r w:rsidRPr="000D26B8">
        <w:rPr>
          <w:rPrChange w:id="3407" w:author="Meg Walker" w:date="2026-01-12T21:17:00Z" w16du:dateUtc="2026-01-12T21:17:00Z">
            <w:rPr>
              <w:rStyle w:val="Hyperlink"/>
            </w:rPr>
          </w:rPrChange>
        </w:rPr>
        <w:t>https://doi.org/10.1111/1475-6765.12696</w:t>
      </w:r>
      <w:r w:rsidRPr="000D26B8">
        <w:fldChar w:fldCharType="end"/>
      </w:r>
      <w:r w:rsidRPr="000D26B8">
        <w:t>.</w:t>
      </w:r>
    </w:p>
    <w:p w14:paraId="51DD4DDC" w14:textId="1FE577F8" w:rsidR="000E35CE" w:rsidRDefault="00D9434A">
      <w:pPr>
        <w:pStyle w:val="RSReferencestext"/>
        <w:pPrChange w:id="3408" w:author="Meg Walker" w:date="2026-01-12T17:58:00Z" w16du:dateUtc="2026-01-12T17:58:00Z">
          <w:pPr/>
        </w:pPrChange>
      </w:pPr>
      <w:bookmarkStart w:id="3409" w:name="ref-hingre_gender_2024"/>
      <w:bookmarkEnd w:id="3359"/>
      <w:r>
        <w:t xml:space="preserve">Hingre, </w:t>
      </w:r>
      <w:del w:id="3410" w:author="Meg Walker" w:date="2026-01-12T21:17:00Z" w16du:dateUtc="2026-01-12T21:17:00Z">
        <w:r w:rsidDel="000D26B8">
          <w:delText>Garance</w:delText>
        </w:r>
      </w:del>
      <w:ins w:id="3411" w:author="Meg Walker" w:date="2026-01-12T21:17:00Z" w16du:dateUtc="2026-01-12T21:17:00Z">
        <w:r w:rsidR="000D26B8">
          <w:t>G.</w:t>
        </w:r>
      </w:ins>
      <w:r>
        <w:t xml:space="preserve">, </w:t>
      </w:r>
      <w:del w:id="3412" w:author="Meg Walker" w:date="2026-01-12T21:17:00Z" w16du:dateUtc="2026-01-12T21:17:00Z">
        <w:r w:rsidDel="000D26B8">
          <w:delText xml:space="preserve">Helen </w:delText>
        </w:r>
      </w:del>
      <w:r>
        <w:t>Russell,</w:t>
      </w:r>
      <w:ins w:id="3413" w:author="Meg Walker" w:date="2026-01-12T21:17:00Z" w16du:dateUtc="2026-01-12T21:17:00Z">
        <w:r w:rsidR="000D26B8">
          <w:t xml:space="preserve"> H.,</w:t>
        </w:r>
      </w:ins>
      <w:r>
        <w:t xml:space="preserve"> </w:t>
      </w:r>
      <w:del w:id="3414" w:author="Meg Walker" w:date="2026-01-12T21:17:00Z" w16du:dateUtc="2026-01-12T21:17:00Z">
        <w:r w:rsidDel="000D26B8">
          <w:delText xml:space="preserve">Frances </w:delText>
        </w:r>
      </w:del>
      <w:r>
        <w:t>McGinnity,</w:t>
      </w:r>
      <w:ins w:id="3415" w:author="Meg Walker" w:date="2026-01-12T21:17:00Z" w16du:dateUtc="2026-01-12T21:17:00Z">
        <w:r w:rsidR="000D26B8">
          <w:t xml:space="preserve"> F.,</w:t>
        </w:r>
      </w:ins>
      <w:r>
        <w:t xml:space="preserve"> and </w:t>
      </w:r>
      <w:del w:id="3416" w:author="Meg Walker" w:date="2026-01-12T21:17:00Z" w16du:dateUtc="2026-01-12T21:17:00Z">
        <w:r w:rsidDel="000D26B8">
          <w:delText xml:space="preserve">Emer </w:delText>
        </w:r>
      </w:del>
      <w:r>
        <w:t>Smyth</w:t>
      </w:r>
      <w:ins w:id="3417" w:author="Meg Walker" w:date="2026-01-12T21:17:00Z" w16du:dateUtc="2026-01-12T21:17:00Z">
        <w:r w:rsidR="000D26B8">
          <w:t>, E</w:t>
        </w:r>
      </w:ins>
      <w:r>
        <w:t xml:space="preserve">. </w:t>
      </w:r>
      <w:ins w:id="3418" w:author="Meg Walker" w:date="2026-01-12T21:17:00Z" w16du:dateUtc="2026-01-12T21:17:00Z">
        <w:r w:rsidR="000D26B8">
          <w:t>(</w:t>
        </w:r>
      </w:ins>
      <w:r>
        <w:t>2024</w:t>
      </w:r>
      <w:ins w:id="3419" w:author="Meg Walker" w:date="2026-01-12T21:17:00Z" w16du:dateUtc="2026-01-12T21:17:00Z">
        <w:r w:rsidR="000D26B8">
          <w:t>)</w:t>
        </w:r>
      </w:ins>
      <w:r>
        <w:t xml:space="preserve">. </w:t>
      </w:r>
      <w:del w:id="3420" w:author="Meg Walker" w:date="2026-01-12T21:13:00Z" w16du:dateUtc="2026-01-12T21:13:00Z">
        <w:r w:rsidDel="004412DC">
          <w:delText>“</w:delText>
        </w:r>
      </w:del>
      <w:ins w:id="3421" w:author="Meg Walker" w:date="2026-01-12T21:13:00Z" w16du:dateUtc="2026-01-12T21:13:00Z">
        <w:r w:rsidR="004412DC">
          <w:t>‘</w:t>
        </w:r>
      </w:ins>
      <w:r>
        <w:t xml:space="preserve">Gender and </w:t>
      </w:r>
      <w:r w:rsidR="000D26B8">
        <w:t xml:space="preserve">labour market inclusion on the island of </w:t>
      </w:r>
      <w:r>
        <w:t>Ireland</w:t>
      </w:r>
      <w:del w:id="3422" w:author="Meg Walker" w:date="2026-01-12T21:13:00Z" w16du:dateUtc="2026-01-12T21:13:00Z">
        <w:r w:rsidDel="004412DC">
          <w:delText xml:space="preserve">.” </w:delText>
        </w:r>
      </w:del>
      <w:ins w:id="3423" w:author="Meg Walker" w:date="2026-01-12T21:13:00Z" w16du:dateUtc="2026-01-12T21:13:00Z">
        <w:r w:rsidR="004412DC">
          <w:t xml:space="preserve">’, </w:t>
        </w:r>
      </w:ins>
      <w:r w:rsidRPr="000D26B8">
        <w:t>Economic</w:t>
      </w:r>
      <w:ins w:id="3424" w:author="Meg Walker" w:date="2026-01-12T21:18:00Z" w16du:dateUtc="2026-01-12T21:18:00Z">
        <w:r w:rsidR="000D26B8" w:rsidRPr="000D26B8">
          <w:t xml:space="preserve"> and</w:t>
        </w:r>
      </w:ins>
      <w:del w:id="3425" w:author="Meg Walker" w:date="2026-01-12T21:18:00Z" w16du:dateUtc="2026-01-12T21:18:00Z">
        <w:r w:rsidRPr="000D26B8" w:rsidDel="000D26B8">
          <w:delText>;</w:delText>
        </w:r>
      </w:del>
      <w:r w:rsidRPr="000D26B8">
        <w:t xml:space="preserve"> Social Research Institute</w:t>
      </w:r>
      <w:ins w:id="3426" w:author="Meg Walker" w:date="2026-01-12T21:18:00Z" w16du:dateUtc="2026-01-12T21:18:00Z">
        <w:r w:rsidR="000D26B8" w:rsidRPr="000D26B8">
          <w:t xml:space="preserve"> (ESRI)</w:t>
        </w:r>
      </w:ins>
      <w:del w:id="3427" w:author="Meg Walker" w:date="2026-01-12T21:13:00Z" w16du:dateUtc="2026-01-12T21:13:00Z">
        <w:r w:rsidRPr="000D26B8" w:rsidDel="004412DC">
          <w:delText xml:space="preserve">. </w:delText>
        </w:r>
      </w:del>
      <w:ins w:id="3428" w:author="Meg Walker" w:date="2026-01-12T21:13:00Z" w16du:dateUtc="2026-01-12T21:13:00Z">
        <w:r w:rsidR="004412DC" w:rsidRPr="000D26B8">
          <w:t xml:space="preserve">, </w:t>
        </w:r>
      </w:ins>
      <w:r w:rsidRPr="000D26B8">
        <w:fldChar w:fldCharType="begin"/>
      </w:r>
      <w:r w:rsidRPr="000D26B8">
        <w:instrText>HYPERLINK "https://doi.org/10.26504/rs176" \h</w:instrText>
      </w:r>
      <w:r w:rsidRPr="000D26B8">
        <w:fldChar w:fldCharType="separate"/>
      </w:r>
      <w:r w:rsidRPr="000D26B8">
        <w:rPr>
          <w:rPrChange w:id="3429" w:author="Meg Walker" w:date="2026-01-12T21:18:00Z" w16du:dateUtc="2026-01-12T21:18:00Z">
            <w:rPr>
              <w:rStyle w:val="Hyperlink"/>
            </w:rPr>
          </w:rPrChange>
        </w:rPr>
        <w:t>https://doi.org/10.26504/rs176</w:t>
      </w:r>
      <w:r w:rsidRPr="000D26B8">
        <w:fldChar w:fldCharType="end"/>
      </w:r>
      <w:r w:rsidRPr="000D26B8">
        <w:t>.</w:t>
      </w:r>
    </w:p>
    <w:p w14:paraId="51DD4DDD" w14:textId="58D7EBD6" w:rsidR="000E35CE" w:rsidRDefault="00D9434A">
      <w:pPr>
        <w:pStyle w:val="RSReferencestext"/>
        <w:pPrChange w:id="3430" w:author="Meg Walker" w:date="2026-01-12T17:58:00Z" w16du:dateUtc="2026-01-12T17:58:00Z">
          <w:pPr/>
        </w:pPrChange>
      </w:pPr>
      <w:bookmarkStart w:id="3431" w:name="ref-inglehart_cultural_2018"/>
      <w:bookmarkEnd w:id="3409"/>
      <w:r>
        <w:t xml:space="preserve">Inglehart, </w:t>
      </w:r>
      <w:del w:id="3432" w:author="Meg Walker" w:date="2026-01-12T21:18:00Z" w16du:dateUtc="2026-01-12T21:18:00Z">
        <w:r w:rsidDel="000D26B8">
          <w:delText xml:space="preserve">Ronald </w:delText>
        </w:r>
      </w:del>
      <w:ins w:id="3433" w:author="Meg Walker" w:date="2026-01-12T21:18:00Z" w16du:dateUtc="2026-01-12T21:18:00Z">
        <w:r w:rsidR="000D26B8">
          <w:t>R.</w:t>
        </w:r>
      </w:ins>
      <w:r>
        <w:t xml:space="preserve">F. </w:t>
      </w:r>
      <w:ins w:id="3434" w:author="Meg Walker" w:date="2026-01-12T21:18:00Z" w16du:dateUtc="2026-01-12T21:18:00Z">
        <w:r w:rsidR="000D26B8">
          <w:t>(</w:t>
        </w:r>
      </w:ins>
      <w:r>
        <w:t>2018</w:t>
      </w:r>
      <w:ins w:id="3435" w:author="Meg Walker" w:date="2026-01-12T21:18:00Z" w16du:dateUtc="2026-01-12T21:18:00Z">
        <w:r w:rsidR="000D26B8">
          <w:t>)</w:t>
        </w:r>
      </w:ins>
      <w:r>
        <w:t xml:space="preserve">. </w:t>
      </w:r>
      <w:r>
        <w:rPr>
          <w:i/>
          <w:iCs/>
        </w:rPr>
        <w:t xml:space="preserve">Cultural Evolution: People’s Motivations Are Changing, </w:t>
      </w:r>
      <w:ins w:id="3436" w:author="Meg Walker" w:date="2026-01-12T21:19:00Z" w16du:dateUtc="2026-01-12T21:19:00Z">
        <w:r w:rsidR="000D26B8">
          <w:rPr>
            <w:i/>
            <w:iCs/>
          </w:rPr>
          <w:br/>
        </w:r>
      </w:ins>
      <w:r>
        <w:rPr>
          <w:i/>
          <w:iCs/>
        </w:rPr>
        <w:t>and Reshaping the World</w:t>
      </w:r>
      <w:del w:id="3437" w:author="Meg Walker" w:date="2026-01-12T21:18:00Z" w16du:dateUtc="2026-01-12T21:18:00Z">
        <w:r w:rsidRPr="000D26B8" w:rsidDel="000D26B8">
          <w:delText xml:space="preserve">. </w:delText>
        </w:r>
      </w:del>
      <w:ins w:id="3438" w:author="Meg Walker" w:date="2026-01-12T21:18:00Z" w16du:dateUtc="2026-01-12T21:18:00Z">
        <w:r w:rsidR="000D26B8" w:rsidRPr="000D26B8">
          <w:t xml:space="preserve">, </w:t>
        </w:r>
      </w:ins>
      <w:r w:rsidRPr="000D26B8">
        <w:t>1st ed.</w:t>
      </w:r>
      <w:ins w:id="3439" w:author="Meg Walker" w:date="2026-01-12T21:18:00Z" w16du:dateUtc="2026-01-12T21:18:00Z">
        <w:r w:rsidR="000D26B8" w:rsidRPr="000D26B8">
          <w:t>,</w:t>
        </w:r>
      </w:ins>
      <w:r w:rsidRPr="000D26B8">
        <w:t xml:space="preserve"> Cambridge University Press</w:t>
      </w:r>
      <w:del w:id="3440" w:author="Meg Walker" w:date="2026-01-12T21:18:00Z" w16du:dateUtc="2026-01-12T21:18:00Z">
        <w:r w:rsidRPr="000D26B8" w:rsidDel="000D26B8">
          <w:delText xml:space="preserve">. </w:delText>
        </w:r>
      </w:del>
      <w:ins w:id="3441" w:author="Meg Walker" w:date="2026-01-12T21:18:00Z" w16du:dateUtc="2026-01-12T21:18:00Z">
        <w:r w:rsidR="000D26B8" w:rsidRPr="000D26B8">
          <w:t xml:space="preserve">, </w:t>
        </w:r>
      </w:ins>
      <w:r w:rsidRPr="000D26B8">
        <w:fldChar w:fldCharType="begin"/>
      </w:r>
      <w:r w:rsidRPr="000D26B8">
        <w:instrText>HYPERLINK "https://doi.org/10.1017/9781108613880" \h</w:instrText>
      </w:r>
      <w:r w:rsidRPr="000D26B8">
        <w:fldChar w:fldCharType="separate"/>
      </w:r>
      <w:r w:rsidRPr="000D26B8">
        <w:rPr>
          <w:rPrChange w:id="3442" w:author="Meg Walker" w:date="2026-01-12T21:19:00Z" w16du:dateUtc="2026-01-12T21:19:00Z">
            <w:rPr>
              <w:rStyle w:val="Hyperlink"/>
            </w:rPr>
          </w:rPrChange>
        </w:rPr>
        <w:t>https://doi.org/10.1017/9781108613880</w:t>
      </w:r>
      <w:r w:rsidRPr="000D26B8">
        <w:fldChar w:fldCharType="end"/>
      </w:r>
      <w:r w:rsidRPr="000D26B8">
        <w:t>.</w:t>
      </w:r>
    </w:p>
    <w:p w14:paraId="3BB5CE05" w14:textId="4BFA32AD" w:rsidR="00544C55" w:rsidRDefault="00544C55">
      <w:pPr>
        <w:pStyle w:val="RSReferencestext"/>
        <w:pPrChange w:id="3443" w:author="Meg Walker" w:date="2026-01-12T17:58:00Z" w16du:dateUtc="2026-01-12T17:58:00Z">
          <w:pPr/>
        </w:pPrChange>
      </w:pPr>
      <w:bookmarkStart w:id="3444" w:name="ref_jacques_explaining_2023"/>
      <w:r w:rsidRPr="00544C55">
        <w:t xml:space="preserve">Jacques, O. (2023). </w:t>
      </w:r>
      <w:bookmarkEnd w:id="3444"/>
      <w:ins w:id="3445" w:author="Meg Walker" w:date="2026-01-12T21:19:00Z" w16du:dateUtc="2026-01-12T21:19:00Z">
        <w:r w:rsidR="000D26B8">
          <w:t>‘</w:t>
        </w:r>
      </w:ins>
      <w:r w:rsidRPr="00544C55">
        <w:t>Explaining willingness to pay taxes: The role of income, education, ideology</w:t>
      </w:r>
      <w:del w:id="3446" w:author="Meg Walker" w:date="2026-01-12T21:19:00Z" w16du:dateUtc="2026-01-12T21:19:00Z">
        <w:r w:rsidRPr="00544C55" w:rsidDel="000D26B8">
          <w:delText xml:space="preserve">. </w:delText>
        </w:r>
      </w:del>
      <w:ins w:id="3447" w:author="Meg Walker" w:date="2026-01-12T21:19:00Z" w16du:dateUtc="2026-01-12T21:19:00Z">
        <w:r w:rsidR="000D26B8">
          <w:t>’,</w:t>
        </w:r>
        <w:r w:rsidR="000D26B8" w:rsidRPr="00544C55">
          <w:t xml:space="preserve"> </w:t>
        </w:r>
      </w:ins>
      <w:r w:rsidRPr="00544C55">
        <w:rPr>
          <w:i/>
          <w:iCs/>
        </w:rPr>
        <w:t>Journal of European Social Policy</w:t>
      </w:r>
      <w:r w:rsidRPr="000D26B8">
        <w:t xml:space="preserve">, </w:t>
      </w:r>
      <w:ins w:id="3448" w:author="Meg Walker" w:date="2026-01-12T21:19:00Z" w16du:dateUtc="2026-01-12T21:19:00Z">
        <w:r w:rsidR="000D26B8" w:rsidRPr="000D26B8">
          <w:t xml:space="preserve">Vol. </w:t>
        </w:r>
      </w:ins>
      <w:r w:rsidRPr="000D26B8">
        <w:rPr>
          <w:rPrChange w:id="3449" w:author="Meg Walker" w:date="2026-01-12T21:20:00Z" w16du:dateUtc="2026-01-12T21:20:00Z">
            <w:rPr>
              <w:i/>
              <w:iCs/>
            </w:rPr>
          </w:rPrChange>
        </w:rPr>
        <w:t>33</w:t>
      </w:r>
      <w:ins w:id="3450" w:author="Meg Walker" w:date="2026-01-12T21:20:00Z" w16du:dateUtc="2026-01-12T21:20:00Z">
        <w:r w:rsidR="000D26B8" w:rsidRPr="000D26B8">
          <w:rPr>
            <w:rPrChange w:id="3451" w:author="Meg Walker" w:date="2026-01-12T21:20:00Z" w16du:dateUtc="2026-01-12T21:20:00Z">
              <w:rPr>
                <w:i/>
                <w:iCs/>
              </w:rPr>
            </w:rPrChange>
          </w:rPr>
          <w:t xml:space="preserve">, </w:t>
        </w:r>
      </w:ins>
      <w:del w:id="3452" w:author="Meg Walker" w:date="2026-01-12T21:19:00Z" w16du:dateUtc="2026-01-12T21:19:00Z">
        <w:r w:rsidRPr="000D26B8" w:rsidDel="000D26B8">
          <w:delText>(</w:delText>
        </w:r>
      </w:del>
      <w:ins w:id="3453" w:author="Meg Walker" w:date="2026-01-12T21:19:00Z" w16du:dateUtc="2026-01-12T21:19:00Z">
        <w:r w:rsidR="000D26B8" w:rsidRPr="000D26B8">
          <w:t xml:space="preserve">No. </w:t>
        </w:r>
      </w:ins>
      <w:r w:rsidRPr="000D26B8">
        <w:t>3</w:t>
      </w:r>
      <w:del w:id="3454" w:author="Meg Walker" w:date="2026-01-12T21:20:00Z" w16du:dateUtc="2026-01-12T21:20:00Z">
        <w:r w:rsidRPr="000D26B8" w:rsidDel="000D26B8">
          <w:delText>)</w:delText>
        </w:r>
      </w:del>
      <w:r w:rsidRPr="000D26B8">
        <w:t xml:space="preserve">, </w:t>
      </w:r>
      <w:ins w:id="3455" w:author="Meg Walker" w:date="2026-01-12T21:20:00Z" w16du:dateUtc="2026-01-12T21:20:00Z">
        <w:r w:rsidR="000D26B8" w:rsidRPr="000D26B8">
          <w:t>pp.</w:t>
        </w:r>
      </w:ins>
      <w:r w:rsidRPr="000D26B8">
        <w:t>267–284</w:t>
      </w:r>
      <w:del w:id="3456" w:author="Meg Walker" w:date="2026-01-12T21:20:00Z" w16du:dateUtc="2026-01-12T21:20:00Z">
        <w:r w:rsidRPr="000D26B8" w:rsidDel="000D26B8">
          <w:delText xml:space="preserve">. </w:delText>
        </w:r>
      </w:del>
      <w:ins w:id="3457" w:author="Meg Walker" w:date="2026-01-12T21:20:00Z" w16du:dateUtc="2026-01-12T21:20:00Z">
        <w:r w:rsidR="000D26B8" w:rsidRPr="000D26B8">
          <w:t xml:space="preserve">, </w:t>
        </w:r>
      </w:ins>
      <w:r w:rsidRPr="000D26B8">
        <w:fldChar w:fldCharType="begin"/>
      </w:r>
      <w:r w:rsidRPr="000D26B8">
        <w:instrText>HYPERLINK "https://doi.org/10.1177/09589287231164341"</w:instrText>
      </w:r>
      <w:r w:rsidRPr="000D26B8">
        <w:fldChar w:fldCharType="separate"/>
      </w:r>
      <w:r w:rsidRPr="000D26B8">
        <w:rPr>
          <w:rPrChange w:id="3458" w:author="Meg Walker" w:date="2026-01-12T21:20:00Z" w16du:dateUtc="2026-01-12T21:20:00Z">
            <w:rPr>
              <w:rStyle w:val="Hyperlink"/>
              <w:rFonts w:asciiTheme="minorHAnsi" w:hAnsiTheme="minorHAnsi" w:cstheme="minorBidi"/>
            </w:rPr>
          </w:rPrChange>
        </w:rPr>
        <w:t>https://doi.org/10.1177/09589287231164341</w:t>
      </w:r>
      <w:r w:rsidRPr="000D26B8">
        <w:fldChar w:fldCharType="end"/>
      </w:r>
      <w:ins w:id="3459" w:author="Meg Walker" w:date="2026-01-12T21:20:00Z" w16du:dateUtc="2026-01-12T21:20:00Z">
        <w:r w:rsidR="000D26B8">
          <w:t>.</w:t>
        </w:r>
      </w:ins>
    </w:p>
    <w:p w14:paraId="51DD4DDE" w14:textId="68D273D2" w:rsidR="000E35CE" w:rsidRDefault="00D9434A">
      <w:pPr>
        <w:pStyle w:val="RSReferencestext"/>
        <w:pPrChange w:id="3460" w:author="Meg Walker" w:date="2026-01-12T17:58:00Z" w16du:dateUtc="2026-01-12T17:58:00Z">
          <w:pPr/>
        </w:pPrChange>
      </w:pPr>
      <w:bookmarkStart w:id="3461" w:name="ref-jaeger_does_2008"/>
      <w:bookmarkEnd w:id="3431"/>
      <w:r>
        <w:t>Jaeger, M.</w:t>
      </w:r>
      <w:del w:id="3462" w:author="Meg Walker" w:date="2026-01-12T21:19:00Z" w16du:dateUtc="2026-01-12T21:19:00Z">
        <w:r w:rsidDel="000D26B8">
          <w:delText xml:space="preserve"> </w:delText>
        </w:r>
      </w:del>
      <w:r>
        <w:t xml:space="preserve">M. </w:t>
      </w:r>
      <w:ins w:id="3463" w:author="Meg Walker" w:date="2026-01-12T21:19:00Z" w16du:dateUtc="2026-01-12T21:19:00Z">
        <w:r w:rsidR="000D26B8">
          <w:t>(</w:t>
        </w:r>
      </w:ins>
      <w:r>
        <w:t>2008</w:t>
      </w:r>
      <w:ins w:id="3464" w:author="Meg Walker" w:date="2026-01-12T21:19:00Z" w16du:dateUtc="2026-01-12T21:19:00Z">
        <w:r w:rsidR="000D26B8">
          <w:t>)</w:t>
        </w:r>
      </w:ins>
      <w:r>
        <w:t xml:space="preserve">. </w:t>
      </w:r>
      <w:del w:id="3465" w:author="Meg Walker" w:date="2026-01-12T21:19:00Z" w16du:dateUtc="2026-01-12T21:19:00Z">
        <w:r w:rsidDel="000D26B8">
          <w:delText>“</w:delText>
        </w:r>
      </w:del>
      <w:ins w:id="3466" w:author="Meg Walker" w:date="2026-01-12T21:19:00Z" w16du:dateUtc="2026-01-12T21:19:00Z">
        <w:r w:rsidR="000D26B8">
          <w:t>‘</w:t>
        </w:r>
      </w:ins>
      <w:r>
        <w:t xml:space="preserve">Does </w:t>
      </w:r>
      <w:r w:rsidR="000D26B8">
        <w:t xml:space="preserve">left-right orientation have a causal effect on support for redistribution? </w:t>
      </w:r>
      <w:ins w:id="3467" w:author="Meg Walker" w:date="2026-01-12T21:20:00Z" w16du:dateUtc="2026-01-12T21:20:00Z">
        <w:r w:rsidR="000D26B8">
          <w:t>C</w:t>
        </w:r>
      </w:ins>
      <w:del w:id="3468" w:author="Meg Walker" w:date="2026-01-12T21:20:00Z" w16du:dateUtc="2026-01-12T21:20:00Z">
        <w:r w:rsidR="000D26B8" w:rsidDel="000D26B8">
          <w:delText>c</w:delText>
        </w:r>
      </w:del>
      <w:r w:rsidR="000D26B8">
        <w:t>ausal analysis with cross-sectional data using instrumental variables</w:t>
      </w:r>
      <w:ins w:id="3469" w:author="Meg Walker" w:date="2026-01-12T21:19:00Z" w16du:dateUtc="2026-01-12T21:19:00Z">
        <w:r w:rsidR="000D26B8">
          <w:t>’,</w:t>
        </w:r>
      </w:ins>
      <w:del w:id="3470" w:author="Meg Walker" w:date="2026-01-12T21:19:00Z" w16du:dateUtc="2026-01-12T21:19:00Z">
        <w:r w:rsidDel="000D26B8">
          <w:delText>.”</w:delText>
        </w:r>
      </w:del>
      <w:r>
        <w:t xml:space="preserve"> </w:t>
      </w:r>
      <w:r>
        <w:rPr>
          <w:i/>
          <w:iCs/>
        </w:rPr>
        <w:t xml:space="preserve">International Journal of Public Opinion </w:t>
      </w:r>
      <w:del w:id="3471" w:author="Meg Walker" w:date="2026-01-12T21:21:00Z" w16du:dateUtc="2026-01-12T21:21:00Z">
        <w:r w:rsidDel="000D26B8">
          <w:rPr>
            <w:i/>
            <w:iCs/>
          </w:rPr>
          <w:delText>Research</w:delText>
        </w:r>
        <w:r w:rsidDel="000D26B8">
          <w:delText xml:space="preserve"> </w:delText>
        </w:r>
      </w:del>
      <w:ins w:id="3472" w:author="Meg Walker" w:date="2026-01-12T21:21:00Z" w16du:dateUtc="2026-01-12T21:21:00Z">
        <w:r w:rsidR="000D26B8">
          <w:rPr>
            <w:i/>
            <w:iCs/>
          </w:rPr>
          <w:t>Research</w:t>
        </w:r>
        <w:r w:rsidR="000D26B8" w:rsidRPr="000D26B8">
          <w:t xml:space="preserve">, Vol. </w:t>
        </w:r>
      </w:ins>
      <w:r w:rsidRPr="000D26B8">
        <w:t>20</w:t>
      </w:r>
      <w:ins w:id="3473" w:author="Meg Walker" w:date="2026-01-12T21:21:00Z" w16du:dateUtc="2026-01-12T21:21:00Z">
        <w:r w:rsidR="000D26B8" w:rsidRPr="000D26B8">
          <w:t xml:space="preserve">, No. </w:t>
        </w:r>
      </w:ins>
      <w:del w:id="3474" w:author="Meg Walker" w:date="2026-01-12T21:21:00Z" w16du:dateUtc="2026-01-12T21:21:00Z">
        <w:r w:rsidRPr="000D26B8" w:rsidDel="000D26B8">
          <w:delText xml:space="preserve"> (</w:delText>
        </w:r>
      </w:del>
      <w:r w:rsidRPr="000D26B8">
        <w:t>3</w:t>
      </w:r>
      <w:del w:id="3475" w:author="Meg Walker" w:date="2026-01-12T21:21:00Z" w16du:dateUtc="2026-01-12T21:21:00Z">
        <w:r w:rsidRPr="000D26B8" w:rsidDel="000D26B8">
          <w:delText xml:space="preserve">): </w:delText>
        </w:r>
      </w:del>
      <w:ins w:id="3476" w:author="Meg Walker" w:date="2026-01-12T21:21:00Z" w16du:dateUtc="2026-01-12T21:21:00Z">
        <w:r w:rsidR="000D26B8" w:rsidRPr="000D26B8">
          <w:t xml:space="preserve">, </w:t>
        </w:r>
        <w:r w:rsidR="000D26B8">
          <w:br/>
        </w:r>
        <w:r w:rsidR="000D26B8" w:rsidRPr="000D26B8">
          <w:t>pp.</w:t>
        </w:r>
      </w:ins>
      <w:r w:rsidRPr="000D26B8">
        <w:t>363–74</w:t>
      </w:r>
      <w:del w:id="3477" w:author="Meg Walker" w:date="2026-01-12T21:21:00Z" w16du:dateUtc="2026-01-12T21:21:00Z">
        <w:r w:rsidRPr="000D26B8" w:rsidDel="000D26B8">
          <w:delText xml:space="preserve">. </w:delText>
        </w:r>
      </w:del>
      <w:ins w:id="3478" w:author="Meg Walker" w:date="2026-01-12T21:21:00Z" w16du:dateUtc="2026-01-12T21:21:00Z">
        <w:r w:rsidR="000D26B8" w:rsidRPr="000D26B8">
          <w:t xml:space="preserve">, </w:t>
        </w:r>
      </w:ins>
      <w:r w:rsidRPr="000D26B8">
        <w:fldChar w:fldCharType="begin"/>
      </w:r>
      <w:r w:rsidRPr="000D26B8">
        <w:instrText>HYPERLINK "https://doi.org/10.1093/ijpor/edn030" \h</w:instrText>
      </w:r>
      <w:r w:rsidRPr="000D26B8">
        <w:fldChar w:fldCharType="separate"/>
      </w:r>
      <w:r w:rsidRPr="000D26B8">
        <w:rPr>
          <w:rPrChange w:id="3479" w:author="Meg Walker" w:date="2026-01-12T21:21:00Z" w16du:dateUtc="2026-01-12T21:21:00Z">
            <w:rPr>
              <w:rStyle w:val="Hyperlink"/>
            </w:rPr>
          </w:rPrChange>
        </w:rPr>
        <w:t>https://doi.org/10.1093/ijpor/edn030</w:t>
      </w:r>
      <w:r w:rsidRPr="000D26B8">
        <w:fldChar w:fldCharType="end"/>
      </w:r>
      <w:r w:rsidRPr="000D26B8">
        <w:t>.</w:t>
      </w:r>
    </w:p>
    <w:p w14:paraId="51DD4DDF" w14:textId="2994B60A" w:rsidR="000E35CE" w:rsidRDefault="00D9434A">
      <w:pPr>
        <w:pStyle w:val="RSReferencestext"/>
        <w:pPrChange w:id="3480" w:author="Meg Walker" w:date="2026-01-12T17:58:00Z" w16du:dateUtc="2026-01-12T17:58:00Z">
          <w:pPr/>
        </w:pPrChange>
      </w:pPr>
      <w:bookmarkStart w:id="3481" w:name="ref-kulin_class_2013"/>
      <w:bookmarkEnd w:id="3461"/>
      <w:r>
        <w:t xml:space="preserve">Kulin, J., and </w:t>
      </w:r>
      <w:del w:id="3482" w:author="Meg Walker" w:date="2026-01-12T21:21:00Z" w16du:dateUtc="2026-01-12T21:21:00Z">
        <w:r w:rsidDel="000D26B8">
          <w:delText xml:space="preserve">S. </w:delText>
        </w:r>
      </w:del>
      <w:r>
        <w:t>Svallfors</w:t>
      </w:r>
      <w:ins w:id="3483" w:author="Meg Walker" w:date="2026-01-12T21:21:00Z" w16du:dateUtc="2026-01-12T21:21:00Z">
        <w:r w:rsidR="000D26B8">
          <w:t>, S</w:t>
        </w:r>
      </w:ins>
      <w:r>
        <w:t xml:space="preserve">. </w:t>
      </w:r>
      <w:ins w:id="3484" w:author="Meg Walker" w:date="2026-01-12T21:21:00Z" w16du:dateUtc="2026-01-12T21:21:00Z">
        <w:r w:rsidR="000D26B8">
          <w:t>(</w:t>
        </w:r>
      </w:ins>
      <w:r>
        <w:t>2013</w:t>
      </w:r>
      <w:ins w:id="3485" w:author="Meg Walker" w:date="2026-01-12T21:21:00Z" w16du:dateUtc="2026-01-12T21:21:00Z">
        <w:r w:rsidR="000D26B8">
          <w:t>)</w:t>
        </w:r>
      </w:ins>
      <w:r>
        <w:t xml:space="preserve">. </w:t>
      </w:r>
      <w:del w:id="3486" w:author="Meg Walker" w:date="2026-01-12T21:21:00Z" w16du:dateUtc="2026-01-12T21:21:00Z">
        <w:r w:rsidDel="000D26B8">
          <w:delText>“</w:delText>
        </w:r>
      </w:del>
      <w:ins w:id="3487" w:author="Meg Walker" w:date="2026-01-12T21:21:00Z" w16du:dateUtc="2026-01-12T21:21:00Z">
        <w:r w:rsidR="000D26B8">
          <w:t>‘</w:t>
        </w:r>
      </w:ins>
      <w:r>
        <w:t xml:space="preserve">Class, </w:t>
      </w:r>
      <w:r w:rsidR="000D26B8">
        <w:t>values, and attitudes towards redistribution</w:t>
      </w:r>
      <w:r>
        <w:t xml:space="preserve">: A European </w:t>
      </w:r>
      <w:del w:id="3488" w:author="Meg Walker" w:date="2026-01-12T21:22:00Z" w16du:dateUtc="2026-01-12T21:22:00Z">
        <w:r w:rsidDel="000D26B8">
          <w:delText>C</w:delText>
        </w:r>
      </w:del>
      <w:ins w:id="3489" w:author="Meg Walker" w:date="2026-01-12T21:22:00Z" w16du:dateUtc="2026-01-12T21:22:00Z">
        <w:r w:rsidR="000D26B8">
          <w:t>c</w:t>
        </w:r>
      </w:ins>
      <w:r>
        <w:t>omparison</w:t>
      </w:r>
      <w:del w:id="3490" w:author="Meg Walker" w:date="2026-01-12T21:22:00Z" w16du:dateUtc="2026-01-12T21:22:00Z">
        <w:r w:rsidDel="000D26B8">
          <w:delText xml:space="preserve">.” </w:delText>
        </w:r>
      </w:del>
      <w:ins w:id="3491" w:author="Meg Walker" w:date="2026-01-12T21:22:00Z" w16du:dateUtc="2026-01-12T21:22:00Z">
        <w:r w:rsidR="000D26B8">
          <w:t xml:space="preserve">’, </w:t>
        </w:r>
      </w:ins>
      <w:r>
        <w:rPr>
          <w:i/>
          <w:iCs/>
        </w:rPr>
        <w:t xml:space="preserve">European Sociological </w:t>
      </w:r>
      <w:del w:id="3492" w:author="Meg Walker" w:date="2026-01-12T21:22:00Z" w16du:dateUtc="2026-01-12T21:22:00Z">
        <w:r w:rsidDel="000D26B8">
          <w:rPr>
            <w:i/>
            <w:iCs/>
          </w:rPr>
          <w:delText>Review</w:delText>
        </w:r>
        <w:r w:rsidDel="000D26B8">
          <w:delText xml:space="preserve"> </w:delText>
        </w:r>
      </w:del>
      <w:ins w:id="3493" w:author="Meg Walker" w:date="2026-01-12T21:22:00Z" w16du:dateUtc="2026-01-12T21:22:00Z">
        <w:r w:rsidR="000D26B8">
          <w:rPr>
            <w:i/>
            <w:iCs/>
          </w:rPr>
          <w:t>Review</w:t>
        </w:r>
        <w:r w:rsidR="000D26B8" w:rsidRPr="000D26B8">
          <w:t xml:space="preserve">, Vol. </w:t>
        </w:r>
      </w:ins>
      <w:r w:rsidRPr="000D26B8">
        <w:t>29</w:t>
      </w:r>
      <w:del w:id="3494" w:author="Meg Walker" w:date="2026-01-12T21:22:00Z" w16du:dateUtc="2026-01-12T21:22:00Z">
        <w:r w:rsidRPr="000D26B8" w:rsidDel="000D26B8">
          <w:delText xml:space="preserve"> (</w:delText>
        </w:r>
      </w:del>
      <w:ins w:id="3495" w:author="Meg Walker" w:date="2026-01-12T21:22:00Z" w16du:dateUtc="2026-01-12T21:22:00Z">
        <w:r w:rsidR="000D26B8" w:rsidRPr="000D26B8">
          <w:t xml:space="preserve">, No. </w:t>
        </w:r>
      </w:ins>
      <w:r w:rsidRPr="000D26B8">
        <w:t>2</w:t>
      </w:r>
      <w:del w:id="3496" w:author="Meg Walker" w:date="2026-01-12T21:22:00Z" w16du:dateUtc="2026-01-12T21:22:00Z">
        <w:r w:rsidRPr="000D26B8" w:rsidDel="000D26B8">
          <w:delText xml:space="preserve">): </w:delText>
        </w:r>
      </w:del>
      <w:ins w:id="3497" w:author="Meg Walker" w:date="2026-01-12T21:22:00Z" w16du:dateUtc="2026-01-12T21:22:00Z">
        <w:r w:rsidR="000D26B8" w:rsidRPr="000D26B8">
          <w:t>, pp.</w:t>
        </w:r>
      </w:ins>
      <w:r w:rsidRPr="000D26B8">
        <w:t>155–67</w:t>
      </w:r>
      <w:del w:id="3498" w:author="Meg Walker" w:date="2026-01-12T21:22:00Z" w16du:dateUtc="2026-01-12T21:22:00Z">
        <w:r w:rsidRPr="000D26B8" w:rsidDel="000D26B8">
          <w:delText xml:space="preserve">. </w:delText>
        </w:r>
      </w:del>
      <w:ins w:id="3499" w:author="Meg Walker" w:date="2026-01-12T21:22:00Z" w16du:dateUtc="2026-01-12T21:22:00Z">
        <w:r w:rsidR="000D26B8" w:rsidRPr="000D26B8">
          <w:t xml:space="preserve">, </w:t>
        </w:r>
      </w:ins>
      <w:r w:rsidRPr="000D26B8">
        <w:fldChar w:fldCharType="begin"/>
      </w:r>
      <w:r w:rsidRPr="000D26B8">
        <w:instrText>HYPERLINK "https://doi.org/10.1093/esr/jcr046" \h</w:instrText>
      </w:r>
      <w:r w:rsidRPr="000D26B8">
        <w:fldChar w:fldCharType="separate"/>
      </w:r>
      <w:r w:rsidRPr="000D26B8">
        <w:rPr>
          <w:rPrChange w:id="3500" w:author="Meg Walker" w:date="2026-01-12T21:22:00Z" w16du:dateUtc="2026-01-12T21:22:00Z">
            <w:rPr>
              <w:rStyle w:val="Hyperlink"/>
            </w:rPr>
          </w:rPrChange>
        </w:rPr>
        <w:t>https://doi.org/10.1093/esr/jcr046</w:t>
      </w:r>
      <w:r w:rsidRPr="000D26B8">
        <w:fldChar w:fldCharType="end"/>
      </w:r>
      <w:r w:rsidRPr="000D26B8">
        <w:t>.</w:t>
      </w:r>
    </w:p>
    <w:p w14:paraId="51DD4DE0" w14:textId="2B06D8F1" w:rsidR="000E35CE" w:rsidRDefault="00D9434A">
      <w:pPr>
        <w:pStyle w:val="RSReferencestext"/>
        <w:pPrChange w:id="3501" w:author="Meg Walker" w:date="2026-01-12T17:58:00Z" w16du:dateUtc="2026-01-12T17:58:00Z">
          <w:pPr/>
        </w:pPrChange>
      </w:pPr>
      <w:bookmarkStart w:id="3502" w:name="ref-langsaether_more_2020"/>
      <w:bookmarkEnd w:id="3481"/>
      <w:r>
        <w:t>Langsæther, P</w:t>
      </w:r>
      <w:ins w:id="3503" w:author="Meg Walker" w:date="2026-01-12T21:23:00Z" w16du:dateUtc="2026-01-12T21:23:00Z">
        <w:r w:rsidR="000D26B8">
          <w:t>.E.</w:t>
        </w:r>
      </w:ins>
      <w:del w:id="3504" w:author="Meg Walker" w:date="2026-01-12T21:23:00Z" w16du:dateUtc="2026-01-12T21:23:00Z">
        <w:r w:rsidDel="000D26B8">
          <w:delText>eter Egge</w:delText>
        </w:r>
      </w:del>
      <w:r>
        <w:t xml:space="preserve">, and </w:t>
      </w:r>
      <w:del w:id="3505" w:author="Meg Walker" w:date="2026-01-12T21:23:00Z" w16du:dateUtc="2026-01-12T21:23:00Z">
        <w:r w:rsidDel="000D26B8">
          <w:delText xml:space="preserve">Geoffrey </w:delText>
        </w:r>
      </w:del>
      <w:r>
        <w:t>Evans</w:t>
      </w:r>
      <w:ins w:id="3506" w:author="Meg Walker" w:date="2026-01-12T21:23:00Z" w16du:dateUtc="2026-01-12T21:23:00Z">
        <w:r w:rsidR="000D26B8">
          <w:t>, G</w:t>
        </w:r>
      </w:ins>
      <w:r>
        <w:t xml:space="preserve">. </w:t>
      </w:r>
      <w:ins w:id="3507" w:author="Meg Walker" w:date="2026-01-12T21:23:00Z" w16du:dateUtc="2026-01-12T21:23:00Z">
        <w:r w:rsidR="000D26B8">
          <w:t>(</w:t>
        </w:r>
      </w:ins>
      <w:r>
        <w:t>2020</w:t>
      </w:r>
      <w:ins w:id="3508" w:author="Meg Walker" w:date="2026-01-12T21:23:00Z" w16du:dateUtc="2026-01-12T21:23:00Z">
        <w:r w:rsidR="000D26B8">
          <w:t>)</w:t>
        </w:r>
      </w:ins>
      <w:r>
        <w:t xml:space="preserve">. </w:t>
      </w:r>
      <w:del w:id="3509" w:author="Meg Walker" w:date="2026-01-12T21:23:00Z" w16du:dateUtc="2026-01-12T21:23:00Z">
        <w:r w:rsidDel="000D26B8">
          <w:delText>“</w:delText>
        </w:r>
      </w:del>
      <w:ins w:id="3510" w:author="Meg Walker" w:date="2026-01-12T21:23:00Z" w16du:dateUtc="2026-01-12T21:23:00Z">
        <w:r w:rsidR="000D26B8">
          <w:t>‘</w:t>
        </w:r>
      </w:ins>
      <w:r>
        <w:t xml:space="preserve">More </w:t>
      </w:r>
      <w:r w:rsidR="000D26B8">
        <w:t xml:space="preserve">than self-interest: </w:t>
      </w:r>
      <w:del w:id="3511" w:author="Meg Walker" w:date="2026-01-12T21:23:00Z" w16du:dateUtc="2026-01-12T21:23:00Z">
        <w:r w:rsidR="000D26B8" w:rsidDel="000D26B8">
          <w:delText xml:space="preserve">why </w:delText>
        </w:r>
      </w:del>
      <w:ins w:id="3512" w:author="Meg Walker" w:date="2026-01-12T21:23:00Z" w16du:dateUtc="2026-01-12T21:23:00Z">
        <w:r w:rsidR="000D26B8">
          <w:t xml:space="preserve">Why </w:t>
        </w:r>
      </w:ins>
      <w:r w:rsidR="000D26B8">
        <w:t xml:space="preserve">different classes </w:t>
      </w:r>
      <w:ins w:id="3513" w:author="Meg Walker" w:date="2026-01-12T21:24:00Z" w16du:dateUtc="2026-01-12T21:24:00Z">
        <w:r w:rsidR="000D26B8">
          <w:br/>
        </w:r>
      </w:ins>
      <w:r w:rsidR="000D26B8">
        <w:t>have different attitudes to income inequality</w:t>
      </w:r>
      <w:del w:id="3514" w:author="Meg Walker" w:date="2026-01-12T21:23:00Z" w16du:dateUtc="2026-01-12T21:23:00Z">
        <w:r w:rsidDel="000D26B8">
          <w:delText xml:space="preserve">.” </w:delText>
        </w:r>
      </w:del>
      <w:ins w:id="3515" w:author="Meg Walker" w:date="2026-01-12T21:23:00Z" w16du:dateUtc="2026-01-12T21:23:00Z">
        <w:r w:rsidR="000D26B8">
          <w:t xml:space="preserve">’, </w:t>
        </w:r>
      </w:ins>
      <w:r>
        <w:rPr>
          <w:i/>
          <w:iCs/>
        </w:rPr>
        <w:t xml:space="preserve">The British Journal of </w:t>
      </w:r>
      <w:del w:id="3516" w:author="Meg Walker" w:date="2026-01-12T21:24:00Z" w16du:dateUtc="2026-01-12T21:24:00Z">
        <w:r w:rsidDel="000D26B8">
          <w:rPr>
            <w:i/>
            <w:iCs/>
          </w:rPr>
          <w:delText>Sociology</w:delText>
        </w:r>
        <w:r w:rsidDel="000D26B8">
          <w:delText xml:space="preserve"> </w:delText>
        </w:r>
      </w:del>
      <w:ins w:id="3517" w:author="Meg Walker" w:date="2026-01-12T21:24:00Z" w16du:dateUtc="2026-01-12T21:24:00Z">
        <w:r w:rsidR="000D26B8">
          <w:rPr>
            <w:i/>
            <w:iCs/>
          </w:rPr>
          <w:t>Sociology</w:t>
        </w:r>
        <w:r w:rsidR="000D26B8" w:rsidRPr="000D26B8">
          <w:t xml:space="preserve">, </w:t>
        </w:r>
        <w:r w:rsidR="000D26B8">
          <w:br/>
        </w:r>
        <w:r w:rsidR="000D26B8" w:rsidRPr="000D26B8">
          <w:t xml:space="preserve">Vol. </w:t>
        </w:r>
      </w:ins>
      <w:r w:rsidRPr="000D26B8">
        <w:t>71</w:t>
      </w:r>
      <w:ins w:id="3518" w:author="Meg Walker" w:date="2026-01-12T21:24:00Z" w16du:dateUtc="2026-01-12T21:24:00Z">
        <w:r w:rsidR="000D26B8" w:rsidRPr="000D26B8">
          <w:t>,</w:t>
        </w:r>
      </w:ins>
      <w:r w:rsidRPr="000D26B8">
        <w:t xml:space="preserve"> </w:t>
      </w:r>
      <w:del w:id="3519" w:author="Meg Walker" w:date="2026-01-12T21:24:00Z" w16du:dateUtc="2026-01-12T21:24:00Z">
        <w:r w:rsidRPr="000D26B8" w:rsidDel="000D26B8">
          <w:delText>(</w:delText>
        </w:r>
      </w:del>
      <w:ins w:id="3520" w:author="Meg Walker" w:date="2026-01-12T21:24:00Z" w16du:dateUtc="2026-01-12T21:24:00Z">
        <w:r w:rsidR="000D26B8" w:rsidRPr="000D26B8">
          <w:t xml:space="preserve">No. </w:t>
        </w:r>
      </w:ins>
      <w:r w:rsidRPr="000D26B8">
        <w:t>4</w:t>
      </w:r>
      <w:del w:id="3521" w:author="Meg Walker" w:date="2026-01-12T21:24:00Z" w16du:dateUtc="2026-01-12T21:24:00Z">
        <w:r w:rsidRPr="000D26B8" w:rsidDel="000D26B8">
          <w:delText xml:space="preserve">): </w:delText>
        </w:r>
      </w:del>
      <w:ins w:id="3522" w:author="Meg Walker" w:date="2026-01-12T21:24:00Z" w16du:dateUtc="2026-01-12T21:24:00Z">
        <w:r w:rsidR="000D26B8" w:rsidRPr="000D26B8">
          <w:t>, pp.</w:t>
        </w:r>
      </w:ins>
      <w:r w:rsidRPr="000D26B8">
        <w:t>594–607</w:t>
      </w:r>
      <w:del w:id="3523" w:author="Meg Walker" w:date="2026-01-12T21:24:00Z" w16du:dateUtc="2026-01-12T21:24:00Z">
        <w:r w:rsidRPr="000D26B8" w:rsidDel="000D26B8">
          <w:delText xml:space="preserve">. </w:delText>
        </w:r>
      </w:del>
      <w:ins w:id="3524" w:author="Meg Walker" w:date="2026-01-12T21:24:00Z" w16du:dateUtc="2026-01-12T21:24:00Z">
        <w:r w:rsidR="000D26B8" w:rsidRPr="000D26B8">
          <w:t xml:space="preserve">, </w:t>
        </w:r>
      </w:ins>
      <w:r w:rsidRPr="000D26B8">
        <w:fldChar w:fldCharType="begin"/>
      </w:r>
      <w:r w:rsidRPr="000D26B8">
        <w:instrText>HYPERLINK "https://doi.org/10.1111/1468-4446.12747" \h</w:instrText>
      </w:r>
      <w:r w:rsidRPr="000D26B8">
        <w:fldChar w:fldCharType="separate"/>
      </w:r>
      <w:r w:rsidRPr="000D26B8">
        <w:rPr>
          <w:rPrChange w:id="3525" w:author="Meg Walker" w:date="2026-01-12T21:24:00Z" w16du:dateUtc="2026-01-12T21:24:00Z">
            <w:rPr>
              <w:rStyle w:val="Hyperlink"/>
            </w:rPr>
          </w:rPrChange>
        </w:rPr>
        <w:t>https://doi.org/10.1111/1468-4446.12747</w:t>
      </w:r>
      <w:r w:rsidRPr="000D26B8">
        <w:fldChar w:fldCharType="end"/>
      </w:r>
      <w:r w:rsidRPr="000D26B8">
        <w:t>.</w:t>
      </w:r>
    </w:p>
    <w:p w14:paraId="51DD4DE1" w14:textId="50138945" w:rsidR="000E35CE" w:rsidRDefault="00D9434A">
      <w:pPr>
        <w:pStyle w:val="RSReferencestext"/>
        <w:pPrChange w:id="3526" w:author="Meg Walker" w:date="2026-01-12T17:58:00Z" w16du:dateUtc="2026-01-12T17:58:00Z">
          <w:pPr/>
        </w:pPrChange>
      </w:pPr>
      <w:bookmarkStart w:id="3527" w:name="ref-lindqvist_eastern_2025"/>
      <w:bookmarkEnd w:id="3502"/>
      <w:r>
        <w:t>Lindqvist, J</w:t>
      </w:r>
      <w:del w:id="3528" w:author="Meg Walker" w:date="2026-01-12T21:25:00Z" w16du:dateUtc="2026-01-12T21:25:00Z">
        <w:r w:rsidDel="000D26B8">
          <w:delText>esper</w:delText>
        </w:r>
      </w:del>
      <w:r>
        <w:t xml:space="preserve">. </w:t>
      </w:r>
      <w:ins w:id="3529" w:author="Meg Walker" w:date="2026-01-12T21:25:00Z" w16du:dateUtc="2026-01-12T21:25:00Z">
        <w:r w:rsidR="000D26B8">
          <w:t>(</w:t>
        </w:r>
      </w:ins>
      <w:r>
        <w:t>2025</w:t>
      </w:r>
      <w:ins w:id="3530" w:author="Meg Walker" w:date="2026-01-12T21:25:00Z" w16du:dateUtc="2026-01-12T21:25:00Z">
        <w:r w:rsidR="000D26B8">
          <w:t>)</w:t>
        </w:r>
      </w:ins>
      <w:r>
        <w:t xml:space="preserve">. </w:t>
      </w:r>
      <w:del w:id="3531" w:author="Meg Walker" w:date="2026-01-12T21:25:00Z" w16du:dateUtc="2026-01-12T21:25:00Z">
        <w:r w:rsidDel="000D26B8">
          <w:delText>“</w:delText>
        </w:r>
      </w:del>
      <w:ins w:id="3532" w:author="Meg Walker" w:date="2026-01-12T21:25:00Z" w16du:dateUtc="2026-01-12T21:25:00Z">
        <w:r w:rsidR="000D26B8">
          <w:t>‘</w:t>
        </w:r>
      </w:ins>
      <w:r>
        <w:t xml:space="preserve">Eastern Europe </w:t>
      </w:r>
      <w:r w:rsidR="000D26B8">
        <w:t xml:space="preserve">is no exception: </w:t>
      </w:r>
      <w:ins w:id="3533" w:author="Meg Walker" w:date="2026-01-12T21:25:00Z" w16du:dateUtc="2026-01-12T21:25:00Z">
        <w:r w:rsidR="000D26B8">
          <w:t>A</w:t>
        </w:r>
      </w:ins>
      <w:del w:id="3534" w:author="Meg Walker" w:date="2026-01-12T21:25:00Z" w16du:dateUtc="2026-01-12T21:25:00Z">
        <w:r w:rsidR="000D26B8" w:rsidDel="000D26B8">
          <w:delText>a</w:delText>
        </w:r>
      </w:del>
      <w:r w:rsidR="000D26B8">
        <w:t>cceptance of inequality and left–right politics</w:t>
      </w:r>
      <w:del w:id="3535" w:author="Meg Walker" w:date="2026-01-12T21:25:00Z" w16du:dateUtc="2026-01-12T21:25:00Z">
        <w:r w:rsidDel="000D26B8">
          <w:delText xml:space="preserve">.” </w:delText>
        </w:r>
      </w:del>
      <w:ins w:id="3536" w:author="Meg Walker" w:date="2026-01-12T21:25:00Z" w16du:dateUtc="2026-01-12T21:25:00Z">
        <w:r w:rsidR="000D26B8">
          <w:t xml:space="preserve">’, </w:t>
        </w:r>
      </w:ins>
      <w:r>
        <w:rPr>
          <w:i/>
          <w:iCs/>
        </w:rPr>
        <w:t xml:space="preserve">Acta </w:t>
      </w:r>
      <w:del w:id="3537" w:author="Meg Walker" w:date="2026-01-12T21:25:00Z" w16du:dateUtc="2026-01-12T21:25:00Z">
        <w:r w:rsidDel="000D26B8">
          <w:rPr>
            <w:i/>
            <w:iCs/>
          </w:rPr>
          <w:delText>Politica</w:delText>
        </w:r>
        <w:r w:rsidDel="000D26B8">
          <w:delText xml:space="preserve"> </w:delText>
        </w:r>
      </w:del>
      <w:ins w:id="3538" w:author="Meg Walker" w:date="2026-01-12T21:25:00Z" w16du:dateUtc="2026-01-12T21:25:00Z">
        <w:r w:rsidR="000D26B8">
          <w:rPr>
            <w:i/>
            <w:iCs/>
          </w:rPr>
          <w:t>Politica</w:t>
        </w:r>
        <w:r w:rsidR="000D26B8">
          <w:t xml:space="preserve">, Vol. </w:t>
        </w:r>
      </w:ins>
      <w:r>
        <w:t>60</w:t>
      </w:r>
      <w:del w:id="3539" w:author="Meg Walker" w:date="2026-01-12T21:25:00Z" w16du:dateUtc="2026-01-12T21:25:00Z">
        <w:r w:rsidDel="000D26B8">
          <w:delText xml:space="preserve"> (</w:delText>
        </w:r>
      </w:del>
      <w:ins w:id="3540" w:author="Meg Walker" w:date="2026-01-12T21:25:00Z" w16du:dateUtc="2026-01-12T21:25:00Z">
        <w:r w:rsidR="000D26B8">
          <w:t xml:space="preserve">, No. </w:t>
        </w:r>
      </w:ins>
      <w:r>
        <w:t>3</w:t>
      </w:r>
      <w:del w:id="3541" w:author="Meg Walker" w:date="2026-01-12T21:25:00Z" w16du:dateUtc="2026-01-12T21:25:00Z">
        <w:r w:rsidDel="000D26B8">
          <w:delText xml:space="preserve">): </w:delText>
        </w:r>
      </w:del>
      <w:ins w:id="3542" w:author="Meg Walker" w:date="2026-01-12T21:25:00Z" w16du:dateUtc="2026-01-12T21:25:00Z">
        <w:r w:rsidR="000D26B8">
          <w:t>, pp.</w:t>
        </w:r>
      </w:ins>
      <w:r>
        <w:t>483–501</w:t>
      </w:r>
      <w:del w:id="3543" w:author="Meg Walker" w:date="2026-01-12T21:25:00Z" w16du:dateUtc="2026-01-12T21:25:00Z">
        <w:r w:rsidRPr="000D26B8" w:rsidDel="000D26B8">
          <w:delText xml:space="preserve">. </w:delText>
        </w:r>
      </w:del>
      <w:ins w:id="3544" w:author="Meg Walker" w:date="2026-01-12T21:25:00Z" w16du:dateUtc="2026-01-12T21:25:00Z">
        <w:r w:rsidR="000D26B8" w:rsidRPr="000D26B8">
          <w:t xml:space="preserve">, </w:t>
        </w:r>
      </w:ins>
      <w:r w:rsidRPr="000D26B8">
        <w:fldChar w:fldCharType="begin"/>
      </w:r>
      <w:r w:rsidRPr="000D26B8">
        <w:instrText>HYPERLINK "https://doi.org/10.1057/s41269-024-00332-y" \h</w:instrText>
      </w:r>
      <w:r w:rsidRPr="000D26B8">
        <w:fldChar w:fldCharType="separate"/>
      </w:r>
      <w:r w:rsidRPr="000D26B8">
        <w:rPr>
          <w:rPrChange w:id="3545" w:author="Meg Walker" w:date="2026-01-12T21:25:00Z" w16du:dateUtc="2026-01-12T21:25:00Z">
            <w:rPr>
              <w:rStyle w:val="Hyperlink"/>
            </w:rPr>
          </w:rPrChange>
        </w:rPr>
        <w:t>https://doi.org/10.1057/s41269-024-00332-y</w:t>
      </w:r>
      <w:r w:rsidRPr="000D26B8">
        <w:fldChar w:fldCharType="end"/>
      </w:r>
      <w:r w:rsidRPr="000D26B8">
        <w:t>.</w:t>
      </w:r>
    </w:p>
    <w:p w14:paraId="51DD4DE2" w14:textId="21ACD405" w:rsidR="000E35CE" w:rsidRDefault="00D9434A">
      <w:pPr>
        <w:pStyle w:val="RSReferencestext"/>
        <w:pPrChange w:id="3546" w:author="Meg Walker" w:date="2026-01-12T17:58:00Z" w16du:dateUtc="2026-01-12T17:58:00Z">
          <w:pPr/>
        </w:pPrChange>
      </w:pPr>
      <w:bookmarkStart w:id="3547" w:name="ref-lupu_unequal_2023"/>
      <w:bookmarkEnd w:id="3527"/>
      <w:r>
        <w:t xml:space="preserve">Lupu, </w:t>
      </w:r>
      <w:del w:id="3548" w:author="Meg Walker" w:date="2026-01-12T21:26:00Z" w16du:dateUtc="2026-01-12T21:26:00Z">
        <w:r w:rsidDel="00030E7C">
          <w:delText>Noam</w:delText>
        </w:r>
      </w:del>
      <w:ins w:id="3549" w:author="Meg Walker" w:date="2026-01-12T21:26:00Z" w16du:dateUtc="2026-01-12T21:26:00Z">
        <w:r w:rsidR="00030E7C">
          <w:t>N.</w:t>
        </w:r>
      </w:ins>
      <w:r>
        <w:t xml:space="preserve">, and </w:t>
      </w:r>
      <w:del w:id="3550" w:author="Meg Walker" w:date="2026-01-12T21:26:00Z" w16du:dateUtc="2026-01-12T21:26:00Z">
        <w:r w:rsidDel="00030E7C">
          <w:delText xml:space="preserve">Jonas </w:delText>
        </w:r>
      </w:del>
      <w:r>
        <w:t>Pontusson,</w:t>
      </w:r>
      <w:ins w:id="3551" w:author="Meg Walker" w:date="2026-01-12T21:26:00Z" w16du:dateUtc="2026-01-12T21:26:00Z">
        <w:r w:rsidR="00030E7C">
          <w:t xml:space="preserve"> J.</w:t>
        </w:r>
      </w:ins>
      <w:r>
        <w:t xml:space="preserve"> </w:t>
      </w:r>
      <w:ins w:id="3552" w:author="Meg Walker" w:date="2026-01-12T21:26:00Z" w16du:dateUtc="2026-01-12T21:26:00Z">
        <w:r w:rsidR="00030E7C">
          <w:t>(</w:t>
        </w:r>
      </w:ins>
      <w:r>
        <w:t>eds.</w:t>
      </w:r>
      <w:ins w:id="3553" w:author="Meg Walker" w:date="2026-01-12T21:26:00Z" w16du:dateUtc="2026-01-12T21:26:00Z">
        <w:r w:rsidR="00030E7C">
          <w:t>)</w:t>
        </w:r>
      </w:ins>
      <w:r>
        <w:t xml:space="preserve"> </w:t>
      </w:r>
      <w:ins w:id="3554" w:author="Meg Walker" w:date="2026-01-12T21:26:00Z" w16du:dateUtc="2026-01-12T21:26:00Z">
        <w:r w:rsidR="00030E7C">
          <w:t>(</w:t>
        </w:r>
      </w:ins>
      <w:r>
        <w:t>2023</w:t>
      </w:r>
      <w:ins w:id="3555" w:author="Meg Walker" w:date="2026-01-12T21:26:00Z" w16du:dateUtc="2026-01-12T21:26:00Z">
        <w:r w:rsidR="00030E7C">
          <w:t>)</w:t>
        </w:r>
      </w:ins>
      <w:r>
        <w:t xml:space="preserve">. </w:t>
      </w:r>
      <w:r>
        <w:rPr>
          <w:i/>
          <w:iCs/>
        </w:rPr>
        <w:t>Unequal Democracies: Public Policy, Responsiveness, and Redistribution in an Era of Rising Economic Inequality</w:t>
      </w:r>
      <w:del w:id="3556" w:author="Meg Walker" w:date="2026-01-12T21:26:00Z" w16du:dateUtc="2026-01-12T21:26:00Z">
        <w:r w:rsidRPr="00536EC6" w:rsidDel="00BE3036">
          <w:delText xml:space="preserve">. </w:delText>
        </w:r>
      </w:del>
      <w:ins w:id="3557" w:author="Meg Walker" w:date="2026-01-12T21:26:00Z" w16du:dateUtc="2026-01-12T21:26:00Z">
        <w:r w:rsidR="00BE3036" w:rsidRPr="00536EC6">
          <w:t xml:space="preserve">, </w:t>
        </w:r>
      </w:ins>
      <w:ins w:id="3558" w:author="Meg Walker" w:date="2026-01-12T21:27:00Z" w16du:dateUtc="2026-01-12T21:27:00Z">
        <w:r w:rsidR="00BE3036">
          <w:br/>
        </w:r>
      </w:ins>
      <w:r w:rsidRPr="00536EC6">
        <w:t>1st ed.</w:t>
      </w:r>
      <w:ins w:id="3559" w:author="Meg Walker" w:date="2026-01-12T21:26:00Z" w16du:dateUtc="2026-01-12T21:26:00Z">
        <w:r w:rsidR="00BE3036" w:rsidRPr="00536EC6">
          <w:t>,</w:t>
        </w:r>
      </w:ins>
      <w:r w:rsidRPr="00536EC6">
        <w:t xml:space="preserve"> Cambridge University Press</w:t>
      </w:r>
      <w:del w:id="3560" w:author="Meg Walker" w:date="2026-01-12T21:26:00Z" w16du:dateUtc="2026-01-12T21:26:00Z">
        <w:r w:rsidRPr="00536EC6" w:rsidDel="00BE3036">
          <w:delText xml:space="preserve">. </w:delText>
        </w:r>
      </w:del>
      <w:ins w:id="3561" w:author="Meg Walker" w:date="2026-01-12T21:26:00Z" w16du:dateUtc="2026-01-12T21:26:00Z">
        <w:r w:rsidR="00BE3036" w:rsidRPr="00536EC6">
          <w:t xml:space="preserve">, </w:t>
        </w:r>
      </w:ins>
      <w:r w:rsidRPr="00536EC6">
        <w:fldChar w:fldCharType="begin"/>
      </w:r>
      <w:r w:rsidRPr="00536EC6">
        <w:instrText>HYPERLINK "https://doi.org/10.1017/9781009428682" \h</w:instrText>
      </w:r>
      <w:r w:rsidRPr="00536EC6">
        <w:fldChar w:fldCharType="separate"/>
      </w:r>
      <w:r w:rsidRPr="00BE3036">
        <w:rPr>
          <w:rPrChange w:id="3562" w:author="Meg Walker" w:date="2026-01-12T21:27:00Z" w16du:dateUtc="2026-01-12T21:27:00Z">
            <w:rPr>
              <w:rStyle w:val="Hyperlink"/>
            </w:rPr>
          </w:rPrChange>
        </w:rPr>
        <w:t>https://doi.org/10.1017/9781009428682</w:t>
      </w:r>
      <w:r w:rsidRPr="00536EC6">
        <w:fldChar w:fldCharType="end"/>
      </w:r>
      <w:r w:rsidRPr="00536EC6">
        <w:t>.</w:t>
      </w:r>
    </w:p>
    <w:p w14:paraId="51DD4DE3" w14:textId="7DF20553" w:rsidR="000E35CE" w:rsidRDefault="00D9434A">
      <w:pPr>
        <w:pStyle w:val="RSReferencestext"/>
        <w:pPrChange w:id="3563" w:author="Meg Walker" w:date="2026-01-12T17:58:00Z" w16du:dateUtc="2026-01-12T17:58:00Z">
          <w:pPr/>
        </w:pPrChange>
      </w:pPr>
      <w:bookmarkStart w:id="3564" w:name="ref-margalit_does_2024"/>
      <w:bookmarkEnd w:id="3547"/>
      <w:r>
        <w:t xml:space="preserve">Margalit, </w:t>
      </w:r>
      <w:del w:id="3565" w:author="Meg Walker" w:date="2026-01-12T21:27:00Z" w16du:dateUtc="2026-01-12T21:27:00Z">
        <w:r w:rsidDel="00536EC6">
          <w:delText>Yotam</w:delText>
        </w:r>
      </w:del>
      <w:ins w:id="3566" w:author="Meg Walker" w:date="2026-01-12T21:27:00Z" w16du:dateUtc="2026-01-12T21:27:00Z">
        <w:r w:rsidR="00536EC6">
          <w:t>Y.</w:t>
        </w:r>
      </w:ins>
      <w:r>
        <w:t xml:space="preserve">, and </w:t>
      </w:r>
      <w:del w:id="3567" w:author="Meg Walker" w:date="2026-01-12T21:27:00Z" w16du:dateUtc="2026-01-12T21:27:00Z">
        <w:r w:rsidDel="00536EC6">
          <w:delText xml:space="preserve">Shir </w:delText>
        </w:r>
      </w:del>
      <w:r>
        <w:t>Raviv</w:t>
      </w:r>
      <w:ins w:id="3568" w:author="Meg Walker" w:date="2026-01-12T21:27:00Z" w16du:dateUtc="2026-01-12T21:27:00Z">
        <w:r w:rsidR="00536EC6">
          <w:t>, S</w:t>
        </w:r>
      </w:ins>
      <w:r>
        <w:t xml:space="preserve">. </w:t>
      </w:r>
      <w:ins w:id="3569" w:author="Meg Walker" w:date="2026-01-12T21:27:00Z" w16du:dateUtc="2026-01-12T21:27:00Z">
        <w:r w:rsidR="00536EC6">
          <w:t>(</w:t>
        </w:r>
      </w:ins>
      <w:r>
        <w:t>2024</w:t>
      </w:r>
      <w:ins w:id="3570" w:author="Meg Walker" w:date="2026-01-12T21:27:00Z" w16du:dateUtc="2026-01-12T21:27:00Z">
        <w:r w:rsidR="00536EC6">
          <w:t>)</w:t>
        </w:r>
      </w:ins>
      <w:r>
        <w:t xml:space="preserve">. </w:t>
      </w:r>
      <w:del w:id="3571" w:author="Meg Walker" w:date="2026-01-12T21:27:00Z" w16du:dateUtc="2026-01-12T21:27:00Z">
        <w:r w:rsidDel="00536EC6">
          <w:delText>“</w:delText>
        </w:r>
      </w:del>
      <w:ins w:id="3572" w:author="Meg Walker" w:date="2026-01-12T21:27:00Z" w16du:dateUtc="2026-01-12T21:27:00Z">
        <w:r w:rsidR="00536EC6">
          <w:t>‘</w:t>
        </w:r>
      </w:ins>
      <w:r>
        <w:t xml:space="preserve">Does </w:t>
      </w:r>
      <w:r w:rsidR="00536EC6">
        <w:t>support for redistribution mean what we think it means</w:t>
      </w:r>
      <w:del w:id="3573" w:author="Meg Walker" w:date="2026-01-12T21:28:00Z" w16du:dateUtc="2026-01-12T21:28:00Z">
        <w:r w:rsidR="00536EC6" w:rsidDel="00536EC6">
          <w:delText xml:space="preserve">?” </w:delText>
        </w:r>
      </w:del>
      <w:ins w:id="3574" w:author="Meg Walker" w:date="2026-01-12T21:28:00Z" w16du:dateUtc="2026-01-12T21:28:00Z">
        <w:r w:rsidR="00536EC6">
          <w:t xml:space="preserve">?’ </w:t>
        </w:r>
      </w:ins>
      <w:r>
        <w:rPr>
          <w:i/>
          <w:iCs/>
        </w:rPr>
        <w:t xml:space="preserve">Political Science Research and </w:t>
      </w:r>
      <w:del w:id="3575" w:author="Meg Walker" w:date="2026-01-12T21:28:00Z" w16du:dateUtc="2026-01-12T21:28:00Z">
        <w:r w:rsidDel="00536EC6">
          <w:rPr>
            <w:i/>
            <w:iCs/>
          </w:rPr>
          <w:delText>Methods</w:delText>
        </w:r>
        <w:r w:rsidDel="00536EC6">
          <w:delText xml:space="preserve"> </w:delText>
        </w:r>
      </w:del>
      <w:ins w:id="3576" w:author="Meg Walker" w:date="2026-01-12T21:28:00Z" w16du:dateUtc="2026-01-12T21:28:00Z">
        <w:r w:rsidR="00536EC6">
          <w:rPr>
            <w:i/>
            <w:iCs/>
          </w:rPr>
          <w:t>Methods</w:t>
        </w:r>
        <w:r w:rsidR="00536EC6" w:rsidRPr="00536EC6">
          <w:t xml:space="preserve">, Vol. </w:t>
        </w:r>
      </w:ins>
      <w:r w:rsidRPr="00536EC6">
        <w:t>12</w:t>
      </w:r>
      <w:del w:id="3577" w:author="Meg Walker" w:date="2026-01-12T21:28:00Z" w16du:dateUtc="2026-01-12T21:28:00Z">
        <w:r w:rsidRPr="00536EC6" w:rsidDel="00536EC6">
          <w:delText xml:space="preserve"> (</w:delText>
        </w:r>
      </w:del>
      <w:ins w:id="3578" w:author="Meg Walker" w:date="2026-01-12T21:28:00Z" w16du:dateUtc="2026-01-12T21:28:00Z">
        <w:r w:rsidR="00536EC6" w:rsidRPr="00536EC6">
          <w:t xml:space="preserve">, No. </w:t>
        </w:r>
      </w:ins>
      <w:r w:rsidRPr="00536EC6">
        <w:t>4</w:t>
      </w:r>
      <w:del w:id="3579" w:author="Meg Walker" w:date="2026-01-12T21:28:00Z" w16du:dateUtc="2026-01-12T21:28:00Z">
        <w:r w:rsidRPr="00536EC6" w:rsidDel="00536EC6">
          <w:delText xml:space="preserve">): </w:delText>
        </w:r>
      </w:del>
      <w:ins w:id="3580" w:author="Meg Walker" w:date="2026-01-12T21:28:00Z" w16du:dateUtc="2026-01-12T21:28:00Z">
        <w:r w:rsidR="00536EC6" w:rsidRPr="00536EC6">
          <w:t>, pp.</w:t>
        </w:r>
      </w:ins>
      <w:r w:rsidRPr="00536EC6">
        <w:t>870–78</w:t>
      </w:r>
      <w:del w:id="3581" w:author="Meg Walker" w:date="2026-01-12T21:28:00Z" w16du:dateUtc="2026-01-12T21:28:00Z">
        <w:r w:rsidRPr="00536EC6" w:rsidDel="00536EC6">
          <w:delText xml:space="preserve">. </w:delText>
        </w:r>
      </w:del>
      <w:ins w:id="3582" w:author="Meg Walker" w:date="2026-01-12T21:28:00Z" w16du:dateUtc="2026-01-12T21:28:00Z">
        <w:r w:rsidR="00536EC6" w:rsidRPr="00536EC6">
          <w:t xml:space="preserve">, </w:t>
        </w:r>
      </w:ins>
      <w:r w:rsidRPr="00536EC6">
        <w:fldChar w:fldCharType="begin"/>
      </w:r>
      <w:r w:rsidRPr="00536EC6">
        <w:instrText>HYPERLINK "https://doi.org/10.1017/psrm.2023.57" \h</w:instrText>
      </w:r>
      <w:r w:rsidRPr="00536EC6">
        <w:fldChar w:fldCharType="separate"/>
      </w:r>
      <w:r w:rsidRPr="00536EC6">
        <w:rPr>
          <w:rPrChange w:id="3583" w:author="Meg Walker" w:date="2026-01-12T21:28:00Z" w16du:dateUtc="2026-01-12T21:28:00Z">
            <w:rPr>
              <w:rStyle w:val="Hyperlink"/>
            </w:rPr>
          </w:rPrChange>
        </w:rPr>
        <w:t>https://doi.org/10.1017/psrm.2023.57</w:t>
      </w:r>
      <w:r w:rsidRPr="00536EC6">
        <w:fldChar w:fldCharType="end"/>
      </w:r>
      <w:r w:rsidRPr="00536EC6">
        <w:t>.</w:t>
      </w:r>
    </w:p>
    <w:p w14:paraId="51DD4DE4" w14:textId="3B6D7B4B" w:rsidR="000E35CE" w:rsidRDefault="00D9434A">
      <w:pPr>
        <w:pStyle w:val="RSReferencestext"/>
        <w:pPrChange w:id="3584" w:author="Meg Walker" w:date="2026-01-12T17:58:00Z" w16du:dateUtc="2026-01-12T17:58:00Z">
          <w:pPr/>
        </w:pPrChange>
      </w:pPr>
      <w:bookmarkStart w:id="3585" w:name="ref-meltzer_rational_1981"/>
      <w:bookmarkEnd w:id="3564"/>
      <w:r>
        <w:t xml:space="preserve">Meltzer, </w:t>
      </w:r>
      <w:del w:id="3586" w:author="Meg Walker" w:date="2026-01-12T21:28:00Z" w16du:dateUtc="2026-01-12T21:28:00Z">
        <w:r w:rsidDel="00536EC6">
          <w:delText xml:space="preserve">Allan </w:delText>
        </w:r>
      </w:del>
      <w:ins w:id="3587" w:author="Meg Walker" w:date="2026-01-12T21:28:00Z" w16du:dateUtc="2026-01-12T21:28:00Z">
        <w:r w:rsidR="00536EC6">
          <w:t>A.</w:t>
        </w:r>
      </w:ins>
      <w:r>
        <w:t>H., and</w:t>
      </w:r>
      <w:del w:id="3588" w:author="Meg Walker" w:date="2026-01-12T21:28:00Z" w16du:dateUtc="2026-01-12T21:28:00Z">
        <w:r w:rsidDel="00536EC6">
          <w:delText xml:space="preserve"> </w:delText>
        </w:r>
      </w:del>
      <w:ins w:id="3589" w:author="Meg Walker" w:date="2026-01-12T21:28:00Z" w16du:dateUtc="2026-01-12T21:28:00Z">
        <w:r w:rsidR="00536EC6">
          <w:t xml:space="preserve"> </w:t>
        </w:r>
      </w:ins>
      <w:del w:id="3590" w:author="Meg Walker" w:date="2026-01-12T21:28:00Z" w16du:dateUtc="2026-01-12T21:28:00Z">
        <w:r w:rsidDel="00536EC6">
          <w:delText xml:space="preserve">Scott F. </w:delText>
        </w:r>
      </w:del>
      <w:r>
        <w:t>Richard</w:t>
      </w:r>
      <w:del w:id="3591" w:author="Meg Walker" w:date="2026-01-12T21:28:00Z" w16du:dateUtc="2026-01-12T21:28:00Z">
        <w:r w:rsidDel="00536EC6">
          <w:delText xml:space="preserve">. </w:delText>
        </w:r>
      </w:del>
      <w:ins w:id="3592" w:author="Meg Walker" w:date="2026-01-12T21:28:00Z" w16du:dateUtc="2026-01-12T21:28:00Z">
        <w:r w:rsidR="00536EC6">
          <w:t xml:space="preserve">, S.F. </w:t>
        </w:r>
      </w:ins>
      <w:ins w:id="3593" w:author="Meg Walker" w:date="2026-01-12T21:29:00Z" w16du:dateUtc="2026-01-12T21:29:00Z">
        <w:r w:rsidR="00536EC6">
          <w:t>(</w:t>
        </w:r>
      </w:ins>
      <w:r>
        <w:t>1981</w:t>
      </w:r>
      <w:ins w:id="3594" w:author="Meg Walker" w:date="2026-01-12T21:29:00Z" w16du:dateUtc="2026-01-12T21:29:00Z">
        <w:r w:rsidR="00536EC6">
          <w:t>)</w:t>
        </w:r>
      </w:ins>
      <w:r>
        <w:t xml:space="preserve">. </w:t>
      </w:r>
      <w:del w:id="3595" w:author="Meg Walker" w:date="2026-01-12T21:29:00Z" w16du:dateUtc="2026-01-12T21:29:00Z">
        <w:r w:rsidDel="00536EC6">
          <w:delText>“</w:delText>
        </w:r>
      </w:del>
      <w:ins w:id="3596" w:author="Meg Walker" w:date="2026-01-12T21:29:00Z" w16du:dateUtc="2026-01-12T21:29:00Z">
        <w:r w:rsidR="00536EC6">
          <w:t>‘</w:t>
        </w:r>
      </w:ins>
      <w:r>
        <w:t xml:space="preserve">A </w:t>
      </w:r>
      <w:r w:rsidR="00536EC6">
        <w:t>rational theory of the size of government</w:t>
      </w:r>
      <w:del w:id="3597" w:author="Meg Walker" w:date="2026-01-12T21:29:00Z" w16du:dateUtc="2026-01-12T21:29:00Z">
        <w:r w:rsidDel="00536EC6">
          <w:delText xml:space="preserve">.” </w:delText>
        </w:r>
      </w:del>
      <w:ins w:id="3598" w:author="Meg Walker" w:date="2026-01-12T21:29:00Z" w16du:dateUtc="2026-01-12T21:29:00Z">
        <w:r w:rsidR="00536EC6">
          <w:t xml:space="preserve">’, </w:t>
        </w:r>
      </w:ins>
      <w:r>
        <w:rPr>
          <w:i/>
          <w:iCs/>
        </w:rPr>
        <w:t>Journal of Political Economy</w:t>
      </w:r>
      <w:del w:id="3599" w:author="Meg Walker" w:date="2026-01-12T21:29:00Z" w16du:dateUtc="2026-01-12T21:29:00Z">
        <w:r w:rsidRPr="00536EC6" w:rsidDel="00536EC6">
          <w:delText xml:space="preserve"> </w:delText>
        </w:r>
      </w:del>
      <w:ins w:id="3600" w:author="Meg Walker" w:date="2026-01-12T21:29:00Z" w16du:dateUtc="2026-01-12T21:29:00Z">
        <w:r w:rsidR="00536EC6" w:rsidRPr="00536EC6">
          <w:t xml:space="preserve">, Vol. </w:t>
        </w:r>
      </w:ins>
      <w:r w:rsidRPr="00536EC6">
        <w:t>89</w:t>
      </w:r>
      <w:del w:id="3601" w:author="Meg Walker" w:date="2026-01-12T21:29:00Z" w16du:dateUtc="2026-01-12T21:29:00Z">
        <w:r w:rsidRPr="00536EC6" w:rsidDel="00536EC6">
          <w:delText xml:space="preserve"> (</w:delText>
        </w:r>
      </w:del>
      <w:ins w:id="3602" w:author="Meg Walker" w:date="2026-01-12T21:29:00Z" w16du:dateUtc="2026-01-12T21:29:00Z">
        <w:r w:rsidR="00536EC6" w:rsidRPr="00536EC6">
          <w:t xml:space="preserve">, No. </w:t>
        </w:r>
      </w:ins>
      <w:r w:rsidRPr="00536EC6">
        <w:t>5</w:t>
      </w:r>
      <w:del w:id="3603" w:author="Meg Walker" w:date="2026-01-12T21:29:00Z" w16du:dateUtc="2026-01-12T21:29:00Z">
        <w:r w:rsidRPr="00536EC6" w:rsidDel="00536EC6">
          <w:delText xml:space="preserve">): </w:delText>
        </w:r>
      </w:del>
      <w:ins w:id="3604" w:author="Meg Walker" w:date="2026-01-12T21:29:00Z" w16du:dateUtc="2026-01-12T21:29:00Z">
        <w:r w:rsidR="00536EC6" w:rsidRPr="00536EC6">
          <w:t>, pp.</w:t>
        </w:r>
      </w:ins>
      <w:r w:rsidRPr="00536EC6">
        <w:t>914–27</w:t>
      </w:r>
      <w:del w:id="3605" w:author="Meg Walker" w:date="2026-01-12T21:30:00Z" w16du:dateUtc="2026-01-12T21:30:00Z">
        <w:r w:rsidRPr="00536EC6" w:rsidDel="00536EC6">
          <w:delText xml:space="preserve">. </w:delText>
        </w:r>
      </w:del>
      <w:ins w:id="3606" w:author="Meg Walker" w:date="2026-01-12T21:30:00Z" w16du:dateUtc="2026-01-12T21:30:00Z">
        <w:r w:rsidR="00536EC6" w:rsidRPr="00536EC6">
          <w:t xml:space="preserve">, </w:t>
        </w:r>
      </w:ins>
      <w:r w:rsidRPr="00536EC6">
        <w:fldChar w:fldCharType="begin"/>
      </w:r>
      <w:r w:rsidRPr="00536EC6">
        <w:instrText>HYPERLINK "https://doi.org/10.1086/261013" \h</w:instrText>
      </w:r>
      <w:r w:rsidRPr="00536EC6">
        <w:fldChar w:fldCharType="separate"/>
      </w:r>
      <w:r w:rsidRPr="00536EC6">
        <w:rPr>
          <w:rPrChange w:id="3607" w:author="Meg Walker" w:date="2026-01-12T21:30:00Z" w16du:dateUtc="2026-01-12T21:30:00Z">
            <w:rPr>
              <w:rStyle w:val="Hyperlink"/>
            </w:rPr>
          </w:rPrChange>
        </w:rPr>
        <w:t>https://doi.org/10.1086/261013</w:t>
      </w:r>
      <w:r w:rsidRPr="00536EC6">
        <w:fldChar w:fldCharType="end"/>
      </w:r>
      <w:r w:rsidRPr="00536EC6">
        <w:t>.</w:t>
      </w:r>
    </w:p>
    <w:p w14:paraId="51DD4DE5" w14:textId="5358B54C" w:rsidR="000E35CE" w:rsidRDefault="00D9434A">
      <w:pPr>
        <w:pStyle w:val="RSReferencestext"/>
        <w:pPrChange w:id="3608" w:author="Meg Walker" w:date="2026-01-12T17:58:00Z" w16du:dateUtc="2026-01-12T17:58:00Z">
          <w:pPr/>
        </w:pPrChange>
      </w:pPr>
      <w:bookmarkStart w:id="3609" w:name="ref-meuleman_past_2018"/>
      <w:bookmarkEnd w:id="3585"/>
      <w:r>
        <w:t xml:space="preserve">Meuleman, </w:t>
      </w:r>
      <w:del w:id="3610" w:author="Meg Walker" w:date="2026-01-12T21:30:00Z" w16du:dateUtc="2026-01-12T21:30:00Z">
        <w:r w:rsidDel="00536EC6">
          <w:delText>Bart</w:delText>
        </w:r>
      </w:del>
      <w:ins w:id="3611" w:author="Meg Walker" w:date="2026-01-12T21:30:00Z" w16du:dateUtc="2026-01-12T21:30:00Z">
        <w:r w:rsidR="00536EC6">
          <w:t>B.</w:t>
        </w:r>
      </w:ins>
      <w:r>
        <w:t xml:space="preserve">, </w:t>
      </w:r>
      <w:del w:id="3612" w:author="Meg Walker" w:date="2026-01-12T21:30:00Z" w16du:dateUtc="2026-01-12T21:30:00Z">
        <w:r w:rsidDel="00536EC6">
          <w:delText xml:space="preserve">Wim </w:delText>
        </w:r>
      </w:del>
      <w:r>
        <w:t>Van Oorschot,</w:t>
      </w:r>
      <w:ins w:id="3613" w:author="Meg Walker" w:date="2026-01-12T21:30:00Z" w16du:dateUtc="2026-01-12T21:30:00Z">
        <w:r w:rsidR="00536EC6">
          <w:t xml:space="preserve"> W.,</w:t>
        </w:r>
      </w:ins>
      <w:r>
        <w:t xml:space="preserve"> </w:t>
      </w:r>
      <w:del w:id="3614" w:author="Meg Walker" w:date="2026-01-12T21:30:00Z" w16du:dateUtc="2026-01-12T21:30:00Z">
        <w:r w:rsidDel="00536EC6">
          <w:delText xml:space="preserve">Dimitri </w:delText>
        </w:r>
      </w:del>
      <w:r>
        <w:t>Gugushvili,</w:t>
      </w:r>
      <w:ins w:id="3615" w:author="Meg Walker" w:date="2026-01-12T21:30:00Z" w16du:dateUtc="2026-01-12T21:30:00Z">
        <w:r w:rsidR="00536EC6">
          <w:t xml:space="preserve"> D.,</w:t>
        </w:r>
      </w:ins>
      <w:r>
        <w:t xml:space="preserve"> </w:t>
      </w:r>
      <w:del w:id="3616" w:author="Meg Walker" w:date="2026-01-12T21:30:00Z" w16du:dateUtc="2026-01-12T21:30:00Z">
        <w:r w:rsidDel="00536EC6">
          <w:delText xml:space="preserve">Sharon </w:delText>
        </w:r>
      </w:del>
      <w:r>
        <w:t>Baute,</w:t>
      </w:r>
      <w:ins w:id="3617" w:author="Meg Walker" w:date="2026-01-12T21:30:00Z" w16du:dateUtc="2026-01-12T21:30:00Z">
        <w:r w:rsidR="00536EC6">
          <w:t xml:space="preserve"> S.,</w:t>
        </w:r>
      </w:ins>
      <w:r>
        <w:t xml:space="preserve"> </w:t>
      </w:r>
      <w:del w:id="3618" w:author="Meg Walker" w:date="2026-01-12T21:30:00Z" w16du:dateUtc="2026-01-12T21:30:00Z">
        <w:r w:rsidDel="00536EC6">
          <w:delText xml:space="preserve">Sam </w:delText>
        </w:r>
      </w:del>
      <w:r>
        <w:t>Delespaul,</w:t>
      </w:r>
      <w:ins w:id="3619" w:author="Meg Walker" w:date="2026-01-12T21:30:00Z" w16du:dateUtc="2026-01-12T21:30:00Z">
        <w:r w:rsidR="00536EC6">
          <w:t xml:space="preserve"> S.,</w:t>
        </w:r>
      </w:ins>
      <w:r>
        <w:t xml:space="preserve"> </w:t>
      </w:r>
      <w:del w:id="3620" w:author="Meg Walker" w:date="2026-01-12T21:30:00Z" w16du:dateUtc="2026-01-12T21:30:00Z">
        <w:r w:rsidDel="00536EC6">
          <w:delText xml:space="preserve">Tijs </w:delText>
        </w:r>
      </w:del>
      <w:r>
        <w:t>Laenen,</w:t>
      </w:r>
      <w:ins w:id="3621" w:author="Meg Walker" w:date="2026-01-12T21:30:00Z" w16du:dateUtc="2026-01-12T21:30:00Z">
        <w:r w:rsidR="00536EC6">
          <w:t xml:space="preserve"> T.</w:t>
        </w:r>
      </w:ins>
      <w:ins w:id="3622" w:author="Meg Walker" w:date="2026-01-12T21:31:00Z" w16du:dateUtc="2026-01-12T21:31:00Z">
        <w:r w:rsidR="00536EC6">
          <w:t>,</w:t>
        </w:r>
      </w:ins>
      <w:r>
        <w:t xml:space="preserve"> </w:t>
      </w:r>
      <w:del w:id="3623" w:author="Meg Walker" w:date="2026-01-12T21:31:00Z" w16du:dateUtc="2026-01-12T21:31:00Z">
        <w:r w:rsidDel="00536EC6">
          <w:delText xml:space="preserve">Femke </w:delText>
        </w:r>
      </w:del>
      <w:r>
        <w:t>Roosma,</w:t>
      </w:r>
      <w:ins w:id="3624" w:author="Meg Walker" w:date="2026-01-12T21:31:00Z" w16du:dateUtc="2026-01-12T21:31:00Z">
        <w:r w:rsidR="00536EC6">
          <w:t xml:space="preserve"> F.,</w:t>
        </w:r>
      </w:ins>
      <w:r>
        <w:t xml:space="preserve"> and </w:t>
      </w:r>
      <w:del w:id="3625" w:author="Meg Walker" w:date="2026-01-12T21:31:00Z" w16du:dateUtc="2026-01-12T21:31:00Z">
        <w:r w:rsidDel="00536EC6">
          <w:delText xml:space="preserve">Federica </w:delText>
        </w:r>
      </w:del>
      <w:r>
        <w:t>Rossetti</w:t>
      </w:r>
      <w:ins w:id="3626" w:author="Meg Walker" w:date="2026-01-12T21:31:00Z" w16du:dateUtc="2026-01-12T21:31:00Z">
        <w:r w:rsidR="00536EC6">
          <w:t>, F.</w:t>
        </w:r>
      </w:ins>
      <w:del w:id="3627" w:author="Meg Walker" w:date="2026-01-12T21:31:00Z" w16du:dateUtc="2026-01-12T21:31:00Z">
        <w:r w:rsidDel="00536EC6">
          <w:delText>.</w:delText>
        </w:r>
      </w:del>
      <w:r>
        <w:t xml:space="preserve"> </w:t>
      </w:r>
      <w:ins w:id="3628" w:author="Meg Walker" w:date="2026-01-12T21:31:00Z" w16du:dateUtc="2026-01-12T21:31:00Z">
        <w:r w:rsidR="00536EC6">
          <w:t>(</w:t>
        </w:r>
      </w:ins>
      <w:r>
        <w:t>2018</w:t>
      </w:r>
      <w:ins w:id="3629" w:author="Meg Walker" w:date="2026-01-12T21:31:00Z" w16du:dateUtc="2026-01-12T21:31:00Z">
        <w:r w:rsidR="00536EC6">
          <w:t>)</w:t>
        </w:r>
      </w:ins>
      <w:r>
        <w:t xml:space="preserve">. </w:t>
      </w:r>
      <w:del w:id="3630" w:author="Meg Walker" w:date="2026-01-12T21:31:00Z" w16du:dateUtc="2026-01-12T21:31:00Z">
        <w:r w:rsidDel="00536EC6">
          <w:delText>“</w:delText>
        </w:r>
      </w:del>
      <w:ins w:id="3631" w:author="Meg Walker" w:date="2026-01-12T21:31:00Z" w16du:dateUtc="2026-01-12T21:31:00Z">
        <w:r w:rsidR="00536EC6">
          <w:t>‘</w:t>
        </w:r>
      </w:ins>
      <w:r>
        <w:t xml:space="preserve">The </w:t>
      </w:r>
      <w:r w:rsidR="00536EC6">
        <w:t>past, present and fut</w:t>
      </w:r>
      <w:r>
        <w:t xml:space="preserve">ure of European </w:t>
      </w:r>
      <w:del w:id="3632" w:author="Meg Walker" w:date="2026-01-12T21:31:00Z" w16du:dateUtc="2026-01-12T21:31:00Z">
        <w:r w:rsidDel="00536EC6">
          <w:delText xml:space="preserve">Welfare </w:delText>
        </w:r>
      </w:del>
      <w:ins w:id="3633" w:author="Meg Walker" w:date="2026-01-12T21:31:00Z" w16du:dateUtc="2026-01-12T21:31:00Z">
        <w:r w:rsidR="00536EC6">
          <w:t xml:space="preserve">welfare </w:t>
        </w:r>
      </w:ins>
      <w:del w:id="3634" w:author="Meg Walker" w:date="2026-01-12T21:31:00Z" w16du:dateUtc="2026-01-12T21:31:00Z">
        <w:r w:rsidDel="00536EC6">
          <w:delText>Attitudes</w:delText>
        </w:r>
      </w:del>
      <w:ins w:id="3635" w:author="Meg Walker" w:date="2026-01-12T21:31:00Z" w16du:dateUtc="2026-01-12T21:31:00Z">
        <w:r w:rsidR="00536EC6">
          <w:t>attitudes</w:t>
        </w:r>
      </w:ins>
      <w:r>
        <w:t xml:space="preserve">: Topline </w:t>
      </w:r>
      <w:del w:id="3636" w:author="Meg Walker" w:date="2026-01-12T21:31:00Z" w16du:dateUtc="2026-01-12T21:31:00Z">
        <w:r w:rsidDel="00536EC6">
          <w:delText xml:space="preserve">Results </w:delText>
        </w:r>
      </w:del>
      <w:ins w:id="3637" w:author="Meg Walker" w:date="2026-01-12T21:31:00Z" w16du:dateUtc="2026-01-12T21:31:00Z">
        <w:r w:rsidR="00536EC6">
          <w:t xml:space="preserve">results </w:t>
        </w:r>
      </w:ins>
      <w:r>
        <w:t>from Round 8 of the European Social Survey</w:t>
      </w:r>
      <w:del w:id="3638" w:author="Meg Walker" w:date="2026-01-12T21:32:00Z" w16du:dateUtc="2026-01-12T21:32:00Z">
        <w:r w:rsidDel="00536EC6">
          <w:delText xml:space="preserve">.” </w:delText>
        </w:r>
      </w:del>
      <w:ins w:id="3639" w:author="Meg Walker" w:date="2026-01-12T21:32:00Z" w16du:dateUtc="2026-01-12T21:32:00Z">
        <w:r w:rsidR="00536EC6">
          <w:t xml:space="preserve">’, </w:t>
        </w:r>
        <w:r w:rsidR="00536EC6">
          <w:br/>
        </w:r>
      </w:ins>
      <w:r>
        <w:rPr>
          <w:i/>
          <w:iCs/>
        </w:rPr>
        <w:t>ESS Topline Series</w:t>
      </w:r>
      <w:r>
        <w:t>.</w:t>
      </w:r>
    </w:p>
    <w:p w14:paraId="51DD4DE6" w14:textId="4717CD6E" w:rsidR="000E35CE" w:rsidRDefault="00D9434A">
      <w:pPr>
        <w:pStyle w:val="RSReferencestext"/>
        <w:pPrChange w:id="3640" w:author="Meg Walker" w:date="2026-01-12T17:58:00Z" w16du:dateUtc="2026-01-12T17:58:00Z">
          <w:pPr/>
        </w:pPrChange>
      </w:pPr>
      <w:bookmarkStart w:id="3641" w:name="ref-munoz_unexpected_2020"/>
      <w:bookmarkEnd w:id="3609"/>
      <w:r>
        <w:t xml:space="preserve">Muñoz, </w:t>
      </w:r>
      <w:del w:id="3642" w:author="Meg Walker" w:date="2026-01-12T21:32:00Z" w16du:dateUtc="2026-01-12T21:32:00Z">
        <w:r w:rsidDel="00536EC6">
          <w:delText>Jordi</w:delText>
        </w:r>
      </w:del>
      <w:ins w:id="3643" w:author="Meg Walker" w:date="2026-01-12T21:32:00Z" w16du:dateUtc="2026-01-12T21:32:00Z">
        <w:r w:rsidR="00536EC6">
          <w:t>J.</w:t>
        </w:r>
      </w:ins>
      <w:r>
        <w:t xml:space="preserve">, </w:t>
      </w:r>
      <w:del w:id="3644" w:author="Meg Walker" w:date="2026-01-12T21:32:00Z" w16du:dateUtc="2026-01-12T21:32:00Z">
        <w:r w:rsidDel="00536EC6">
          <w:delText xml:space="preserve">Albert </w:delText>
        </w:r>
      </w:del>
      <w:r>
        <w:t>Falcó-Gimeno,</w:t>
      </w:r>
      <w:ins w:id="3645" w:author="Meg Walker" w:date="2026-01-12T21:32:00Z" w16du:dateUtc="2026-01-12T21:32:00Z">
        <w:r w:rsidR="00536EC6">
          <w:t xml:space="preserve"> A.,</w:t>
        </w:r>
      </w:ins>
      <w:r>
        <w:t xml:space="preserve"> and </w:t>
      </w:r>
      <w:del w:id="3646" w:author="Meg Walker" w:date="2026-01-12T21:32:00Z" w16du:dateUtc="2026-01-12T21:32:00Z">
        <w:r w:rsidDel="00536EC6">
          <w:delText xml:space="preserve">Enrique </w:delText>
        </w:r>
      </w:del>
      <w:r>
        <w:t>Hernández</w:t>
      </w:r>
      <w:ins w:id="3647" w:author="Meg Walker" w:date="2026-01-12T21:32:00Z" w16du:dateUtc="2026-01-12T21:32:00Z">
        <w:r w:rsidR="00536EC6">
          <w:t>, E</w:t>
        </w:r>
      </w:ins>
      <w:r>
        <w:t xml:space="preserve">. </w:t>
      </w:r>
      <w:ins w:id="3648" w:author="Meg Walker" w:date="2026-01-12T21:33:00Z" w16du:dateUtc="2026-01-12T21:33:00Z">
        <w:r w:rsidR="00536EC6">
          <w:t>(</w:t>
        </w:r>
      </w:ins>
      <w:r>
        <w:t>2020</w:t>
      </w:r>
      <w:ins w:id="3649" w:author="Meg Walker" w:date="2026-01-12T21:33:00Z" w16du:dateUtc="2026-01-12T21:33:00Z">
        <w:r w:rsidR="00536EC6">
          <w:t>)</w:t>
        </w:r>
      </w:ins>
      <w:r>
        <w:t xml:space="preserve">. </w:t>
      </w:r>
      <w:del w:id="3650" w:author="Meg Walker" w:date="2026-01-12T21:33:00Z" w16du:dateUtc="2026-01-12T21:33:00Z">
        <w:r w:rsidDel="00536EC6">
          <w:delText>“</w:delText>
        </w:r>
      </w:del>
      <w:ins w:id="3651" w:author="Meg Walker" w:date="2026-01-12T21:33:00Z" w16du:dateUtc="2026-01-12T21:33:00Z">
        <w:r w:rsidR="00536EC6">
          <w:t>‘</w:t>
        </w:r>
      </w:ins>
      <w:r>
        <w:t xml:space="preserve">Unexpected </w:t>
      </w:r>
      <w:r w:rsidR="00536EC6">
        <w:t xml:space="preserve">event during survey design: </w:t>
      </w:r>
      <w:del w:id="3652" w:author="Meg Walker" w:date="2026-01-12T21:33:00Z" w16du:dateUtc="2026-01-12T21:33:00Z">
        <w:r w:rsidR="00536EC6" w:rsidDel="00536EC6">
          <w:delText xml:space="preserve">promise </w:delText>
        </w:r>
      </w:del>
      <w:ins w:id="3653" w:author="Meg Walker" w:date="2026-01-12T21:33:00Z" w16du:dateUtc="2026-01-12T21:33:00Z">
        <w:r w:rsidR="00536EC6">
          <w:t xml:space="preserve">Promise </w:t>
        </w:r>
      </w:ins>
      <w:r w:rsidR="00536EC6">
        <w:t>and pitfalls for causal inference</w:t>
      </w:r>
      <w:del w:id="3654" w:author="Meg Walker" w:date="2026-01-12T21:33:00Z" w16du:dateUtc="2026-01-12T21:33:00Z">
        <w:r w:rsidDel="00536EC6">
          <w:delText xml:space="preserve">.” </w:delText>
        </w:r>
      </w:del>
      <w:ins w:id="3655" w:author="Meg Walker" w:date="2026-01-12T21:33:00Z" w16du:dateUtc="2026-01-12T21:33:00Z">
        <w:r w:rsidR="00536EC6">
          <w:t xml:space="preserve">’, </w:t>
        </w:r>
      </w:ins>
      <w:r>
        <w:rPr>
          <w:i/>
          <w:iCs/>
        </w:rPr>
        <w:t xml:space="preserve">Political </w:t>
      </w:r>
      <w:del w:id="3656" w:author="Meg Walker" w:date="2026-01-12T21:33:00Z" w16du:dateUtc="2026-01-12T21:33:00Z">
        <w:r w:rsidDel="00536EC6">
          <w:rPr>
            <w:i/>
            <w:iCs/>
          </w:rPr>
          <w:delText>Analysis</w:delText>
        </w:r>
        <w:r w:rsidDel="00536EC6">
          <w:delText xml:space="preserve"> </w:delText>
        </w:r>
      </w:del>
      <w:ins w:id="3657" w:author="Meg Walker" w:date="2026-01-12T21:33:00Z" w16du:dateUtc="2026-01-12T21:33:00Z">
        <w:r w:rsidR="00536EC6">
          <w:rPr>
            <w:i/>
            <w:iCs/>
          </w:rPr>
          <w:t>Analysis</w:t>
        </w:r>
        <w:r w:rsidR="00536EC6">
          <w:t>,</w:t>
        </w:r>
        <w:r w:rsidR="00536EC6" w:rsidRPr="00536EC6">
          <w:t xml:space="preserve"> Vol. </w:t>
        </w:r>
      </w:ins>
      <w:r w:rsidRPr="00536EC6">
        <w:t>28</w:t>
      </w:r>
      <w:ins w:id="3658" w:author="Meg Walker" w:date="2026-01-12T21:33:00Z" w16du:dateUtc="2026-01-12T21:33:00Z">
        <w:r w:rsidR="00536EC6" w:rsidRPr="00536EC6">
          <w:t>,</w:t>
        </w:r>
      </w:ins>
      <w:r w:rsidRPr="00536EC6">
        <w:t xml:space="preserve"> </w:t>
      </w:r>
      <w:del w:id="3659" w:author="Meg Walker" w:date="2026-01-12T21:33:00Z" w16du:dateUtc="2026-01-12T21:33:00Z">
        <w:r w:rsidRPr="00536EC6" w:rsidDel="00536EC6">
          <w:delText>(</w:delText>
        </w:r>
      </w:del>
      <w:ins w:id="3660" w:author="Meg Walker" w:date="2026-01-12T21:33:00Z" w16du:dateUtc="2026-01-12T21:33:00Z">
        <w:r w:rsidR="00536EC6" w:rsidRPr="00536EC6">
          <w:t xml:space="preserve">No. </w:t>
        </w:r>
      </w:ins>
      <w:r w:rsidRPr="00536EC6">
        <w:t>2</w:t>
      </w:r>
      <w:del w:id="3661" w:author="Meg Walker" w:date="2026-01-12T21:33:00Z" w16du:dateUtc="2026-01-12T21:33:00Z">
        <w:r w:rsidRPr="00536EC6" w:rsidDel="00536EC6">
          <w:delText xml:space="preserve">): </w:delText>
        </w:r>
      </w:del>
      <w:ins w:id="3662" w:author="Meg Walker" w:date="2026-01-12T21:33:00Z" w16du:dateUtc="2026-01-12T21:33:00Z">
        <w:r w:rsidR="00536EC6" w:rsidRPr="00536EC6">
          <w:t>, pp.</w:t>
        </w:r>
      </w:ins>
      <w:r w:rsidRPr="00536EC6">
        <w:t>186–206</w:t>
      </w:r>
      <w:del w:id="3663" w:author="Meg Walker" w:date="2026-01-12T21:33:00Z" w16du:dateUtc="2026-01-12T21:33:00Z">
        <w:r w:rsidRPr="00536EC6" w:rsidDel="00536EC6">
          <w:delText xml:space="preserve">. </w:delText>
        </w:r>
      </w:del>
      <w:ins w:id="3664" w:author="Meg Walker" w:date="2026-01-12T21:33:00Z" w16du:dateUtc="2026-01-12T21:33:00Z">
        <w:r w:rsidR="00536EC6" w:rsidRPr="00536EC6">
          <w:t xml:space="preserve">, </w:t>
        </w:r>
      </w:ins>
      <w:r w:rsidRPr="00536EC6">
        <w:fldChar w:fldCharType="begin"/>
      </w:r>
      <w:r w:rsidRPr="00536EC6">
        <w:instrText>HYPERLINK "https://doi.org/10.1017/pan.2019.27" \h</w:instrText>
      </w:r>
      <w:r w:rsidRPr="00536EC6">
        <w:fldChar w:fldCharType="separate"/>
      </w:r>
      <w:r w:rsidRPr="00536EC6">
        <w:rPr>
          <w:rPrChange w:id="3665" w:author="Meg Walker" w:date="2026-01-12T21:34:00Z" w16du:dateUtc="2026-01-12T21:34:00Z">
            <w:rPr>
              <w:rStyle w:val="Hyperlink"/>
            </w:rPr>
          </w:rPrChange>
        </w:rPr>
        <w:t>https://doi.org/10.1017/pan.2019.27</w:t>
      </w:r>
      <w:r w:rsidRPr="00536EC6">
        <w:fldChar w:fldCharType="end"/>
      </w:r>
      <w:r w:rsidRPr="00536EC6">
        <w:t>.</w:t>
      </w:r>
    </w:p>
    <w:p w14:paraId="7CC758BC" w14:textId="5E023FD4" w:rsidR="00544C55" w:rsidRPr="006C3D93" w:rsidRDefault="00544C55">
      <w:pPr>
        <w:pStyle w:val="RSReferencestext"/>
        <w:pPrChange w:id="3666" w:author="Meg Walker" w:date="2026-01-12T17:58:00Z" w16du:dateUtc="2026-01-12T17:58:00Z">
          <w:pPr/>
        </w:pPrChange>
      </w:pPr>
      <w:bookmarkStart w:id="3667" w:name="ref_naumann_tax_2018"/>
      <w:r w:rsidRPr="00544C55">
        <w:lastRenderedPageBreak/>
        <w:t xml:space="preserve">Naumann, E. (2018). </w:t>
      </w:r>
      <w:bookmarkEnd w:id="3667"/>
      <w:ins w:id="3668" w:author="Meg Walker" w:date="2026-01-12T21:34:00Z" w16du:dateUtc="2026-01-12T21:34:00Z">
        <w:r w:rsidR="00A80F68">
          <w:t>‘</w:t>
        </w:r>
      </w:ins>
      <w:r w:rsidRPr="00544C55">
        <w:t xml:space="preserve">Tax </w:t>
      </w:r>
      <w:r w:rsidR="00A80F68" w:rsidRPr="00544C55">
        <w:t>constraints, social policy preferences, and support for redistribution</w:t>
      </w:r>
      <w:del w:id="3669" w:author="Meg Walker" w:date="2026-01-12T21:34:00Z" w16du:dateUtc="2026-01-12T21:34:00Z">
        <w:r w:rsidRPr="00544C55" w:rsidDel="00A80F68">
          <w:delText xml:space="preserve">. </w:delText>
        </w:r>
      </w:del>
      <w:ins w:id="3670" w:author="Meg Walker" w:date="2026-01-12T21:34:00Z" w16du:dateUtc="2026-01-12T21:34:00Z">
        <w:r w:rsidR="00A80F68">
          <w:t>’,</w:t>
        </w:r>
        <w:r w:rsidR="00A80F68" w:rsidRPr="00544C55">
          <w:t xml:space="preserve"> </w:t>
        </w:r>
      </w:ins>
      <w:r w:rsidRPr="006C3D93">
        <w:rPr>
          <w:i/>
          <w:iCs/>
        </w:rPr>
        <w:t>Societies</w:t>
      </w:r>
      <w:r w:rsidRPr="006C3D93">
        <w:t xml:space="preserve">, </w:t>
      </w:r>
      <w:ins w:id="3671" w:author="Meg Walker" w:date="2026-01-12T21:34:00Z" w16du:dateUtc="2026-01-12T21:34:00Z">
        <w:r w:rsidR="00A80F68">
          <w:t xml:space="preserve">Vol. </w:t>
        </w:r>
      </w:ins>
      <w:r w:rsidRPr="006C3D93">
        <w:rPr>
          <w:i/>
          <w:iCs/>
        </w:rPr>
        <w:t>8</w:t>
      </w:r>
      <w:ins w:id="3672" w:author="Meg Walker" w:date="2026-01-12T21:34:00Z" w16du:dateUtc="2026-01-12T21:34:00Z">
        <w:r w:rsidR="00A80F68">
          <w:t xml:space="preserve">, No. </w:t>
        </w:r>
      </w:ins>
      <w:del w:id="3673" w:author="Meg Walker" w:date="2026-01-12T21:34:00Z" w16du:dateUtc="2026-01-12T21:34:00Z">
        <w:r w:rsidRPr="006C3D93" w:rsidDel="00A80F68">
          <w:delText>(</w:delText>
        </w:r>
      </w:del>
      <w:r w:rsidRPr="006C3D93">
        <w:t>3</w:t>
      </w:r>
      <w:del w:id="3674" w:author="Meg Walker" w:date="2026-01-12T21:34:00Z" w16du:dateUtc="2026-01-12T21:34:00Z">
        <w:r w:rsidRPr="006C3D93" w:rsidDel="00A80F68">
          <w:delText>)</w:delText>
        </w:r>
      </w:del>
      <w:r w:rsidRPr="006C3D93">
        <w:t xml:space="preserve">, </w:t>
      </w:r>
      <w:del w:id="3675" w:author="Meg Walker" w:date="2026-01-12T21:37:00Z" w16du:dateUtc="2026-01-12T21:37:00Z">
        <w:r w:rsidRPr="006C3D93" w:rsidDel="00DB404C">
          <w:delText>Article 3</w:delText>
        </w:r>
      </w:del>
      <w:ins w:id="3676" w:author="Meg Walker" w:date="2026-01-12T21:37:00Z" w16du:dateUtc="2026-01-12T21:37:00Z">
        <w:r w:rsidR="00DB404C">
          <w:t>46</w:t>
        </w:r>
      </w:ins>
      <w:del w:id="3677" w:author="Meg Walker" w:date="2026-01-12T21:34:00Z" w16du:dateUtc="2026-01-12T21:34:00Z">
        <w:r w:rsidRPr="006C3D93" w:rsidDel="00A80F68">
          <w:delText xml:space="preserve">. </w:delText>
        </w:r>
      </w:del>
      <w:ins w:id="3678" w:author="Meg Walker" w:date="2026-01-12T21:34:00Z" w16du:dateUtc="2026-01-12T21:34:00Z">
        <w:r w:rsidR="00A80F68">
          <w:t>,</w:t>
        </w:r>
        <w:r w:rsidR="00A80F68" w:rsidRPr="006C3D93">
          <w:t xml:space="preserve"> </w:t>
        </w:r>
      </w:ins>
      <w:r w:rsidRPr="00DB404C">
        <w:fldChar w:fldCharType="begin"/>
      </w:r>
      <w:r w:rsidRPr="00DB404C">
        <w:instrText>HYPERLINK "https://doi.org/10.3390/soc8030046"</w:instrText>
      </w:r>
      <w:r w:rsidRPr="00DB404C">
        <w:fldChar w:fldCharType="separate"/>
      </w:r>
      <w:r w:rsidRPr="00DB404C">
        <w:rPr>
          <w:rPrChange w:id="3679" w:author="Meg Walker" w:date="2026-01-12T21:37:00Z" w16du:dateUtc="2026-01-12T21:37:00Z">
            <w:rPr>
              <w:rStyle w:val="Hyperlink"/>
              <w:rFonts w:asciiTheme="minorHAnsi" w:hAnsiTheme="minorHAnsi" w:cstheme="minorBidi"/>
            </w:rPr>
          </w:rPrChange>
        </w:rPr>
        <w:t>https://doi.org/10.3390/soc8030046</w:t>
      </w:r>
      <w:r w:rsidRPr="00DB404C">
        <w:fldChar w:fldCharType="end"/>
      </w:r>
      <w:ins w:id="3680" w:author="Meg Walker" w:date="2026-01-12T21:34:00Z" w16du:dateUtc="2026-01-12T21:34:00Z">
        <w:r w:rsidR="00A80F68" w:rsidRPr="00DB404C">
          <w:t>.</w:t>
        </w:r>
      </w:ins>
    </w:p>
    <w:p w14:paraId="51DD4DE7" w14:textId="0FA13C02" w:rsidR="000E35CE" w:rsidRDefault="00D9434A">
      <w:pPr>
        <w:pStyle w:val="RSReferencestext"/>
        <w:pPrChange w:id="3681" w:author="Meg Walker" w:date="2026-01-12T17:58:00Z" w16du:dateUtc="2026-01-12T17:58:00Z">
          <w:pPr/>
        </w:pPrChange>
      </w:pPr>
      <w:bookmarkStart w:id="3682" w:name="ref-nunnari_meta-analysis_2022"/>
      <w:bookmarkEnd w:id="3641"/>
      <w:r w:rsidRPr="006C3D93">
        <w:t xml:space="preserve">Nunnari, </w:t>
      </w:r>
      <w:del w:id="3683" w:author="Meg Walker" w:date="2026-01-12T21:37:00Z" w16du:dateUtc="2026-01-12T21:37:00Z">
        <w:r w:rsidRPr="006C3D93" w:rsidDel="00DB404C">
          <w:delText>Salvatore</w:delText>
        </w:r>
      </w:del>
      <w:ins w:id="3684" w:author="Meg Walker" w:date="2026-01-12T21:37:00Z" w16du:dateUtc="2026-01-12T21:37:00Z">
        <w:r w:rsidR="00DB404C" w:rsidRPr="006C3D93">
          <w:t>S</w:t>
        </w:r>
        <w:r w:rsidR="00DB404C">
          <w:t>.</w:t>
        </w:r>
      </w:ins>
      <w:r w:rsidRPr="006C3D93">
        <w:t xml:space="preserve">, and </w:t>
      </w:r>
      <w:del w:id="3685" w:author="Meg Walker" w:date="2026-01-12T21:37:00Z" w16du:dateUtc="2026-01-12T21:37:00Z">
        <w:r w:rsidRPr="006C3D93" w:rsidDel="00DB404C">
          <w:delText xml:space="preserve">Massimiliano </w:delText>
        </w:r>
      </w:del>
      <w:r w:rsidRPr="006C3D93">
        <w:t>Pozzi</w:t>
      </w:r>
      <w:ins w:id="3686" w:author="Meg Walker" w:date="2026-01-12T21:37:00Z" w16du:dateUtc="2026-01-12T21:37:00Z">
        <w:r w:rsidR="00DB404C">
          <w:t>, M</w:t>
        </w:r>
      </w:ins>
      <w:r w:rsidRPr="006C3D93">
        <w:t xml:space="preserve">. </w:t>
      </w:r>
      <w:ins w:id="3687" w:author="Meg Walker" w:date="2026-01-12T21:37:00Z" w16du:dateUtc="2026-01-12T21:37:00Z">
        <w:r w:rsidR="00DB404C">
          <w:t>(</w:t>
        </w:r>
      </w:ins>
      <w:r>
        <w:t>2022</w:t>
      </w:r>
      <w:ins w:id="3688" w:author="Meg Walker" w:date="2026-01-12T21:37:00Z" w16du:dateUtc="2026-01-12T21:37:00Z">
        <w:r w:rsidR="00DB404C">
          <w:t>)</w:t>
        </w:r>
      </w:ins>
      <w:r>
        <w:t xml:space="preserve">. </w:t>
      </w:r>
      <w:del w:id="3689" w:author="Meg Walker" w:date="2026-01-12T21:37:00Z" w16du:dateUtc="2026-01-12T21:37:00Z">
        <w:r w:rsidDel="00DB404C">
          <w:delText>“</w:delText>
        </w:r>
      </w:del>
      <w:ins w:id="3690" w:author="Meg Walker" w:date="2026-01-12T21:37:00Z" w16du:dateUtc="2026-01-12T21:37:00Z">
        <w:r w:rsidR="00DB404C">
          <w:t>‘</w:t>
        </w:r>
      </w:ins>
      <w:r>
        <w:t>Meta-</w:t>
      </w:r>
      <w:r w:rsidR="00DB404C">
        <w:t>analysis of inequality aversion estimates</w:t>
      </w:r>
      <w:del w:id="3691" w:author="Meg Walker" w:date="2026-01-12T21:37:00Z" w16du:dateUtc="2026-01-12T21:37:00Z">
        <w:r w:rsidDel="00DB404C">
          <w:delText xml:space="preserve">.” </w:delText>
        </w:r>
      </w:del>
      <w:ins w:id="3692" w:author="Meg Walker" w:date="2026-01-12T21:37:00Z" w16du:dateUtc="2026-01-12T21:37:00Z">
        <w:r w:rsidR="00DB404C">
          <w:t xml:space="preserve">’, </w:t>
        </w:r>
      </w:ins>
      <w:r>
        <w:t>Rochester, NY: Social Science Research Networ</w:t>
      </w:r>
      <w:r w:rsidRPr="00DB404C">
        <w:t>k</w:t>
      </w:r>
      <w:del w:id="3693" w:author="Meg Walker" w:date="2026-01-12T21:38:00Z" w16du:dateUtc="2026-01-12T21:38:00Z">
        <w:r w:rsidRPr="00DB404C" w:rsidDel="00DB404C">
          <w:delText xml:space="preserve">. </w:delText>
        </w:r>
      </w:del>
      <w:ins w:id="3694" w:author="Meg Walker" w:date="2026-01-12T21:38:00Z" w16du:dateUtc="2026-01-12T21:38:00Z">
        <w:r w:rsidR="00DB404C" w:rsidRPr="00DB404C">
          <w:t xml:space="preserve">, CESifo Working Paper No. 9851, </w:t>
        </w:r>
      </w:ins>
      <w:r w:rsidRPr="00DB404C">
        <w:fldChar w:fldCharType="begin"/>
      </w:r>
      <w:r w:rsidRPr="00DB404C">
        <w:instrText>HYPERLINK "https://doi.org/10.2139/ssrn.4169385" \h</w:instrText>
      </w:r>
      <w:r w:rsidRPr="00DB404C">
        <w:fldChar w:fldCharType="separate"/>
      </w:r>
      <w:r w:rsidRPr="00DB404C">
        <w:rPr>
          <w:rPrChange w:id="3695" w:author="Meg Walker" w:date="2026-01-12T21:38:00Z" w16du:dateUtc="2026-01-12T21:38:00Z">
            <w:rPr>
              <w:rStyle w:val="Hyperlink"/>
            </w:rPr>
          </w:rPrChange>
        </w:rPr>
        <w:t>https://doi.org/10.2139/ssrn.4169385</w:t>
      </w:r>
      <w:r w:rsidRPr="00DB404C">
        <w:fldChar w:fldCharType="end"/>
      </w:r>
      <w:r w:rsidRPr="00DB404C">
        <w:t>.</w:t>
      </w:r>
    </w:p>
    <w:p w14:paraId="51DD4DE8" w14:textId="22A25409" w:rsidR="000E35CE" w:rsidRDefault="00D9434A">
      <w:pPr>
        <w:pStyle w:val="RSReferencestext"/>
        <w:pPrChange w:id="3696" w:author="Meg Walker" w:date="2026-01-12T17:58:00Z" w16du:dateUtc="2026-01-12T17:58:00Z">
          <w:pPr/>
        </w:pPrChange>
      </w:pPr>
      <w:bookmarkStart w:id="3697" w:name="ref-oesch_coming_2006"/>
      <w:bookmarkEnd w:id="3682"/>
      <w:r>
        <w:t>Oesch, D</w:t>
      </w:r>
      <w:del w:id="3698" w:author="Meg Walker" w:date="2026-01-12T21:39:00Z" w16du:dateUtc="2026-01-12T21:39:00Z">
        <w:r w:rsidDel="00DB404C">
          <w:delText>aniel</w:delText>
        </w:r>
      </w:del>
      <w:r>
        <w:t xml:space="preserve">. </w:t>
      </w:r>
      <w:ins w:id="3699" w:author="Meg Walker" w:date="2026-01-12T21:39:00Z" w16du:dateUtc="2026-01-12T21:39:00Z">
        <w:r w:rsidR="00DB404C">
          <w:t>(</w:t>
        </w:r>
      </w:ins>
      <w:r>
        <w:t>2006</w:t>
      </w:r>
      <w:ins w:id="3700" w:author="Meg Walker" w:date="2026-01-12T21:39:00Z" w16du:dateUtc="2026-01-12T21:39:00Z">
        <w:r w:rsidR="00DB404C">
          <w:t>)</w:t>
        </w:r>
      </w:ins>
      <w:r>
        <w:t xml:space="preserve">. </w:t>
      </w:r>
      <w:del w:id="3701" w:author="Meg Walker" w:date="2026-01-12T21:39:00Z" w16du:dateUtc="2026-01-12T21:39:00Z">
        <w:r w:rsidDel="00DB404C">
          <w:delText>“</w:delText>
        </w:r>
      </w:del>
      <w:ins w:id="3702" w:author="Meg Walker" w:date="2026-01-12T21:39:00Z" w16du:dateUtc="2026-01-12T21:39:00Z">
        <w:r w:rsidR="00DB404C">
          <w:t>‘</w:t>
        </w:r>
      </w:ins>
      <w:r>
        <w:t xml:space="preserve">Coming to </w:t>
      </w:r>
      <w:r w:rsidR="00DB404C">
        <w:t xml:space="preserve">grips with a changing class structure: </w:t>
      </w:r>
      <w:ins w:id="3703" w:author="Meg Walker" w:date="2026-01-12T21:40:00Z" w16du:dateUtc="2026-01-12T21:40:00Z">
        <w:r w:rsidR="00DB404C">
          <w:t>A</w:t>
        </w:r>
      </w:ins>
      <w:del w:id="3704" w:author="Meg Walker" w:date="2026-01-12T21:40:00Z" w16du:dateUtc="2026-01-12T21:40:00Z">
        <w:r w:rsidR="00DB404C" w:rsidDel="00DB404C">
          <w:delText>a</w:delText>
        </w:r>
      </w:del>
      <w:r w:rsidR="00DB404C">
        <w:t xml:space="preserve">n analysis of employment stratification in </w:t>
      </w:r>
      <w:r>
        <w:t>Britain, Germany, Sweden and Switzerland</w:t>
      </w:r>
      <w:del w:id="3705" w:author="Meg Walker" w:date="2026-01-12T21:39:00Z" w16du:dateUtc="2026-01-12T21:39:00Z">
        <w:r w:rsidDel="00DB404C">
          <w:delText xml:space="preserve">.” </w:delText>
        </w:r>
      </w:del>
      <w:ins w:id="3706" w:author="Meg Walker" w:date="2026-01-12T21:39:00Z" w16du:dateUtc="2026-01-12T21:39:00Z">
        <w:r w:rsidR="00DB404C">
          <w:t xml:space="preserve">’, </w:t>
        </w:r>
      </w:ins>
      <w:r>
        <w:rPr>
          <w:i/>
          <w:iCs/>
        </w:rPr>
        <w:t>International Sociology</w:t>
      </w:r>
      <w:ins w:id="3707" w:author="Meg Walker" w:date="2026-01-12T21:40:00Z" w16du:dateUtc="2026-01-12T21:40:00Z">
        <w:r w:rsidR="00DB404C" w:rsidRPr="00DB404C">
          <w:rPr>
            <w:rPrChange w:id="3708" w:author="Meg Walker" w:date="2026-01-12T21:40:00Z" w16du:dateUtc="2026-01-12T21:40:00Z">
              <w:rPr>
                <w:i/>
                <w:iCs/>
              </w:rPr>
            </w:rPrChange>
          </w:rPr>
          <w:t>,</w:t>
        </w:r>
      </w:ins>
      <w:r w:rsidRPr="00DB404C">
        <w:t xml:space="preserve"> </w:t>
      </w:r>
      <w:ins w:id="3709" w:author="Meg Walker" w:date="2026-01-12T21:40:00Z" w16du:dateUtc="2026-01-12T21:40:00Z">
        <w:r w:rsidR="00DB404C" w:rsidRPr="00DB404C">
          <w:t xml:space="preserve">Vol. </w:t>
        </w:r>
      </w:ins>
      <w:r w:rsidRPr="00DB404C">
        <w:t>21</w:t>
      </w:r>
      <w:ins w:id="3710" w:author="Meg Walker" w:date="2026-01-12T21:40:00Z" w16du:dateUtc="2026-01-12T21:40:00Z">
        <w:r w:rsidR="00DB404C" w:rsidRPr="00DB404C">
          <w:t>, No.</w:t>
        </w:r>
      </w:ins>
      <w:r w:rsidRPr="00DB404C">
        <w:t xml:space="preserve"> </w:t>
      </w:r>
      <w:del w:id="3711" w:author="Meg Walker" w:date="2026-01-12T21:40:00Z" w16du:dateUtc="2026-01-12T21:40:00Z">
        <w:r w:rsidRPr="00DB404C" w:rsidDel="00DB404C">
          <w:delText>(</w:delText>
        </w:r>
      </w:del>
      <w:r w:rsidRPr="00DB404C">
        <w:t>2</w:t>
      </w:r>
      <w:del w:id="3712" w:author="Meg Walker" w:date="2026-01-12T21:40:00Z" w16du:dateUtc="2026-01-12T21:40:00Z">
        <w:r w:rsidRPr="00DB404C" w:rsidDel="00DB404C">
          <w:delText xml:space="preserve">): </w:delText>
        </w:r>
      </w:del>
      <w:ins w:id="3713" w:author="Meg Walker" w:date="2026-01-12T21:40:00Z" w16du:dateUtc="2026-01-12T21:40:00Z">
        <w:r w:rsidR="00DB404C" w:rsidRPr="00DB404C">
          <w:t>, pp.</w:t>
        </w:r>
      </w:ins>
      <w:r w:rsidRPr="00DB404C">
        <w:t>263–88</w:t>
      </w:r>
      <w:del w:id="3714" w:author="Meg Walker" w:date="2026-01-12T21:40:00Z" w16du:dateUtc="2026-01-12T21:40:00Z">
        <w:r w:rsidRPr="00DB404C" w:rsidDel="00DB404C">
          <w:delText xml:space="preserve">. </w:delText>
        </w:r>
      </w:del>
      <w:ins w:id="3715" w:author="Meg Walker" w:date="2026-01-12T21:40:00Z" w16du:dateUtc="2026-01-12T21:40:00Z">
        <w:r w:rsidR="00DB404C" w:rsidRPr="00DB404C">
          <w:t xml:space="preserve">, </w:t>
        </w:r>
      </w:ins>
      <w:r w:rsidRPr="00DB404C">
        <w:fldChar w:fldCharType="begin"/>
      </w:r>
      <w:r w:rsidRPr="00DB404C">
        <w:instrText>HYPERLINK "https://doi.org/10.1177/0268580906061379" \h</w:instrText>
      </w:r>
      <w:r w:rsidRPr="00DB404C">
        <w:fldChar w:fldCharType="separate"/>
      </w:r>
      <w:r w:rsidRPr="00DB404C">
        <w:rPr>
          <w:rPrChange w:id="3716" w:author="Meg Walker" w:date="2026-01-12T21:40:00Z" w16du:dateUtc="2026-01-12T21:40:00Z">
            <w:rPr>
              <w:rStyle w:val="Hyperlink"/>
            </w:rPr>
          </w:rPrChange>
        </w:rPr>
        <w:t>https://doi.org/10.1177/0268580906061379</w:t>
      </w:r>
      <w:r w:rsidRPr="00DB404C">
        <w:fldChar w:fldCharType="end"/>
      </w:r>
      <w:r w:rsidRPr="00DB404C">
        <w:t>.</w:t>
      </w:r>
    </w:p>
    <w:p w14:paraId="51DD4DE9" w14:textId="48D1F69D" w:rsidR="000E35CE" w:rsidDel="00DB404C" w:rsidRDefault="00D9434A">
      <w:pPr>
        <w:pStyle w:val="RSReferencestext"/>
        <w:rPr>
          <w:del w:id="3717" w:author="Meg Walker" w:date="2026-01-12T21:43:00Z" w16du:dateUtc="2026-01-12T21:43:00Z"/>
        </w:rPr>
        <w:pPrChange w:id="3718" w:author="Meg Walker" w:date="2026-01-12T17:58:00Z" w16du:dateUtc="2026-01-12T17:58:00Z">
          <w:pPr/>
        </w:pPrChange>
      </w:pPr>
      <w:bookmarkStart w:id="3719" w:name="ref-van_oorschot_social_2017"/>
      <w:bookmarkEnd w:id="3697"/>
      <w:del w:id="3720" w:author="Meg Walker" w:date="2026-01-12T21:43:00Z" w16du:dateUtc="2026-01-12T21:43:00Z">
        <w:r w:rsidDel="00DB404C">
          <w:delText>Oorschot, W</w:delText>
        </w:r>
      </w:del>
      <w:del w:id="3721" w:author="Meg Walker" w:date="2026-01-12T21:41:00Z" w16du:dateUtc="2026-01-12T21:41:00Z">
        <w:r w:rsidDel="00DB404C">
          <w:delText>im van</w:delText>
        </w:r>
      </w:del>
      <w:del w:id="3722" w:author="Meg Walker" w:date="2026-01-12T21:43:00Z" w16du:dateUtc="2026-01-12T21:43:00Z">
        <w:r w:rsidDel="00DB404C">
          <w:delText xml:space="preserve">, and </w:delText>
        </w:r>
      </w:del>
      <w:del w:id="3723" w:author="Meg Walker" w:date="2026-01-12T21:41:00Z" w16du:dateUtc="2026-01-12T21:41:00Z">
        <w:r w:rsidDel="00DB404C">
          <w:delText xml:space="preserve">Femke </w:delText>
        </w:r>
      </w:del>
      <w:del w:id="3724" w:author="Meg Walker" w:date="2026-01-12T21:43:00Z" w16du:dateUtc="2026-01-12T21:43:00Z">
        <w:r w:rsidDel="00DB404C">
          <w:delText xml:space="preserve">Roosma. 2017. </w:delText>
        </w:r>
      </w:del>
      <w:del w:id="3725" w:author="Meg Walker" w:date="2026-01-12T21:41:00Z" w16du:dateUtc="2026-01-12T21:41:00Z">
        <w:r w:rsidDel="00DB404C">
          <w:delText>“</w:delText>
        </w:r>
      </w:del>
      <w:del w:id="3726" w:author="Meg Walker" w:date="2026-01-12T21:43:00Z" w16du:dateUtc="2026-01-12T21:43:00Z">
        <w:r w:rsidDel="00DB404C">
          <w:delText xml:space="preserve">The </w:delText>
        </w:r>
        <w:r w:rsidR="00DB404C" w:rsidDel="00DB404C">
          <w:delText>social legitimacy of differently targeted benefits</w:delText>
        </w:r>
      </w:del>
      <w:del w:id="3727" w:author="Meg Walker" w:date="2026-01-12T21:41:00Z" w16du:dateUtc="2026-01-12T21:41:00Z">
        <w:r w:rsidDel="00DB404C">
          <w:delText>.”</w:delText>
        </w:r>
      </w:del>
    </w:p>
    <w:p w14:paraId="51DD4DEA" w14:textId="0F2ED886" w:rsidR="000E35CE" w:rsidRDefault="00D9434A">
      <w:pPr>
        <w:pStyle w:val="RSReferencestext"/>
        <w:pPrChange w:id="3728" w:author="Meg Walker" w:date="2026-01-12T17:58:00Z" w16du:dateUtc="2026-01-12T17:58:00Z">
          <w:pPr/>
        </w:pPrChange>
      </w:pPr>
      <w:bookmarkStart w:id="3729" w:name="ref-power_framing_2022"/>
      <w:bookmarkEnd w:id="3719"/>
      <w:r>
        <w:t xml:space="preserve">Power, </w:t>
      </w:r>
      <w:del w:id="3730" w:author="Meg Walker" w:date="2026-01-12T21:43:00Z" w16du:dateUtc="2026-01-12T21:43:00Z">
        <w:r w:rsidDel="00DB404C">
          <w:delText xml:space="preserve">Martin </w:delText>
        </w:r>
      </w:del>
      <w:ins w:id="3731" w:author="Meg Walker" w:date="2026-01-12T21:43:00Z" w16du:dateUtc="2026-01-12T21:43:00Z">
        <w:r w:rsidR="00DB404C">
          <w:t>M.</w:t>
        </w:r>
      </w:ins>
      <w:r>
        <w:t xml:space="preserve">J., </w:t>
      </w:r>
      <w:del w:id="3732" w:author="Meg Walker" w:date="2026-01-12T21:43:00Z" w16du:dateUtc="2026-01-12T21:43:00Z">
        <w:r w:rsidDel="00DB404C">
          <w:delText xml:space="preserve">Eoin </w:delText>
        </w:r>
      </w:del>
      <w:r>
        <w:t>Devereux,</w:t>
      </w:r>
      <w:ins w:id="3733" w:author="Meg Walker" w:date="2026-01-12T21:43:00Z" w16du:dateUtc="2026-01-12T21:43:00Z">
        <w:r w:rsidR="00DB404C">
          <w:t xml:space="preserve"> E.,</w:t>
        </w:r>
      </w:ins>
      <w:r>
        <w:t xml:space="preserve"> and </w:t>
      </w:r>
      <w:del w:id="3734" w:author="Meg Walker" w:date="2026-01-12T21:43:00Z" w16du:dateUtc="2026-01-12T21:43:00Z">
        <w:r w:rsidDel="00DB404C">
          <w:delText xml:space="preserve">Majka </w:delText>
        </w:r>
      </w:del>
      <w:r>
        <w:t>Ryan</w:t>
      </w:r>
      <w:ins w:id="3735" w:author="Meg Walker" w:date="2026-01-12T21:43:00Z" w16du:dateUtc="2026-01-12T21:43:00Z">
        <w:r w:rsidR="00DB404C">
          <w:t>, M</w:t>
        </w:r>
      </w:ins>
      <w:r>
        <w:t xml:space="preserve">. </w:t>
      </w:r>
      <w:ins w:id="3736" w:author="Meg Walker" w:date="2026-01-12T21:43:00Z" w16du:dateUtc="2026-01-12T21:43:00Z">
        <w:r w:rsidR="00DB404C">
          <w:t>(</w:t>
        </w:r>
      </w:ins>
      <w:r>
        <w:t>2022</w:t>
      </w:r>
      <w:ins w:id="3737" w:author="Meg Walker" w:date="2026-01-12T21:43:00Z" w16du:dateUtc="2026-01-12T21:43:00Z">
        <w:r w:rsidR="00DB404C">
          <w:t>)</w:t>
        </w:r>
      </w:ins>
      <w:r>
        <w:t xml:space="preserve">. </w:t>
      </w:r>
      <w:del w:id="3738" w:author="Meg Walker" w:date="2026-01-12T21:43:00Z" w16du:dateUtc="2026-01-12T21:43:00Z">
        <w:r w:rsidDel="00DB404C">
          <w:delText>“</w:delText>
        </w:r>
      </w:del>
      <w:ins w:id="3739" w:author="Meg Walker" w:date="2026-01-12T21:43:00Z" w16du:dateUtc="2026-01-12T21:43:00Z">
        <w:r w:rsidR="00DB404C">
          <w:t>‘</w:t>
        </w:r>
      </w:ins>
      <w:r>
        <w:t xml:space="preserve">Framing and </w:t>
      </w:r>
      <w:ins w:id="3740" w:author="Meg Walker" w:date="2026-01-12T21:43:00Z" w16du:dateUtc="2026-01-12T21:43:00Z">
        <w:r w:rsidR="00DB404C">
          <w:t>s</w:t>
        </w:r>
      </w:ins>
      <w:del w:id="3741" w:author="Meg Walker" w:date="2026-01-12T21:43:00Z" w16du:dateUtc="2026-01-12T21:43:00Z">
        <w:r w:rsidDel="00DB404C">
          <w:delText>S</w:delText>
        </w:r>
      </w:del>
      <w:r>
        <w:t xml:space="preserve">haming: The 2017 </w:t>
      </w:r>
      <w:ins w:id="3742" w:author="Meg Walker" w:date="2026-01-12T21:44:00Z" w16du:dateUtc="2026-01-12T21:44:00Z">
        <w:r w:rsidR="00DB404C">
          <w:br/>
        </w:r>
      </w:ins>
      <w:r>
        <w:t xml:space="preserve">Welfare Cheats, Cheat Us All </w:t>
      </w:r>
      <w:del w:id="3743" w:author="Meg Walker" w:date="2026-01-12T21:44:00Z" w16du:dateUtc="2026-01-12T21:44:00Z">
        <w:r w:rsidDel="00DB404C">
          <w:delText>Campaign</w:delText>
        </w:r>
      </w:del>
      <w:ins w:id="3744" w:author="Meg Walker" w:date="2026-01-12T21:44:00Z" w16du:dateUtc="2026-01-12T21:44:00Z">
        <w:r w:rsidR="00DB404C">
          <w:t>campaign</w:t>
        </w:r>
      </w:ins>
      <w:del w:id="3745" w:author="Meg Walker" w:date="2026-01-12T21:44:00Z" w16du:dateUtc="2026-01-12T21:44:00Z">
        <w:r w:rsidDel="00DB404C">
          <w:delText xml:space="preserve">.” </w:delText>
        </w:r>
      </w:del>
      <w:ins w:id="3746" w:author="Meg Walker" w:date="2026-01-12T21:44:00Z" w16du:dateUtc="2026-01-12T21:44:00Z">
        <w:r w:rsidR="00DB404C">
          <w:t xml:space="preserve">’, </w:t>
        </w:r>
      </w:ins>
      <w:r>
        <w:rPr>
          <w:i/>
          <w:iCs/>
        </w:rPr>
        <w:t xml:space="preserve">Social Policy and </w:t>
      </w:r>
      <w:del w:id="3747" w:author="Meg Walker" w:date="2026-01-12T21:44:00Z" w16du:dateUtc="2026-01-12T21:44:00Z">
        <w:r w:rsidDel="00DB404C">
          <w:rPr>
            <w:i/>
            <w:iCs/>
          </w:rPr>
          <w:delText>Society</w:delText>
        </w:r>
        <w:r w:rsidDel="00DB404C">
          <w:delText xml:space="preserve"> </w:delText>
        </w:r>
      </w:del>
      <w:ins w:id="3748" w:author="Meg Walker" w:date="2026-01-12T21:44:00Z" w16du:dateUtc="2026-01-12T21:44:00Z">
        <w:r w:rsidR="00DB404C">
          <w:rPr>
            <w:i/>
            <w:iCs/>
          </w:rPr>
          <w:t>Society</w:t>
        </w:r>
        <w:r w:rsidR="00DB404C" w:rsidRPr="00074EC3">
          <w:t xml:space="preserve">, Vol. </w:t>
        </w:r>
      </w:ins>
      <w:r w:rsidRPr="00074EC3">
        <w:t>21</w:t>
      </w:r>
      <w:del w:id="3749" w:author="Meg Walker" w:date="2026-01-12T21:44:00Z" w16du:dateUtc="2026-01-12T21:44:00Z">
        <w:r w:rsidRPr="00074EC3" w:rsidDel="00DB404C">
          <w:delText xml:space="preserve"> (</w:delText>
        </w:r>
      </w:del>
      <w:ins w:id="3750" w:author="Meg Walker" w:date="2026-01-12T21:44:00Z" w16du:dateUtc="2026-01-12T21:44:00Z">
        <w:r w:rsidR="00DB404C" w:rsidRPr="00074EC3">
          <w:t xml:space="preserve">, No. </w:t>
        </w:r>
      </w:ins>
      <w:r w:rsidRPr="00074EC3">
        <w:t>4</w:t>
      </w:r>
      <w:del w:id="3751" w:author="Meg Walker" w:date="2026-01-12T21:44:00Z" w16du:dateUtc="2026-01-12T21:44:00Z">
        <w:r w:rsidRPr="00074EC3" w:rsidDel="00DB404C">
          <w:delText xml:space="preserve">): </w:delText>
        </w:r>
      </w:del>
      <w:ins w:id="3752" w:author="Meg Walker" w:date="2026-01-12T21:44:00Z" w16du:dateUtc="2026-01-12T21:44:00Z">
        <w:r w:rsidR="00DB404C" w:rsidRPr="00074EC3">
          <w:t>, pp.</w:t>
        </w:r>
      </w:ins>
      <w:r w:rsidRPr="00074EC3">
        <w:t>646–56</w:t>
      </w:r>
      <w:del w:id="3753" w:author="Meg Walker" w:date="2026-01-12T21:44:00Z" w16du:dateUtc="2026-01-12T21:44:00Z">
        <w:r w:rsidRPr="00074EC3" w:rsidDel="00DB404C">
          <w:delText xml:space="preserve">. </w:delText>
        </w:r>
      </w:del>
      <w:ins w:id="3754" w:author="Meg Walker" w:date="2026-01-12T21:44:00Z" w16du:dateUtc="2026-01-12T21:44:00Z">
        <w:r w:rsidR="00DB404C" w:rsidRPr="00074EC3">
          <w:t xml:space="preserve">, </w:t>
        </w:r>
      </w:ins>
      <w:r w:rsidRPr="00074EC3">
        <w:fldChar w:fldCharType="begin"/>
      </w:r>
      <w:r w:rsidRPr="00074EC3">
        <w:instrText>HYPERLINK "https://doi.org/10.1017/S1474746422000082" \h</w:instrText>
      </w:r>
      <w:r w:rsidRPr="00074EC3">
        <w:fldChar w:fldCharType="separate"/>
      </w:r>
      <w:r w:rsidRPr="00DB404C">
        <w:rPr>
          <w:rPrChange w:id="3755" w:author="Meg Walker" w:date="2026-01-12T21:44:00Z" w16du:dateUtc="2026-01-12T21:44:00Z">
            <w:rPr>
              <w:rStyle w:val="Hyperlink"/>
            </w:rPr>
          </w:rPrChange>
        </w:rPr>
        <w:t>https://doi.org/10.1017/S1474746422000082</w:t>
      </w:r>
      <w:r w:rsidRPr="00074EC3">
        <w:fldChar w:fldCharType="end"/>
      </w:r>
      <w:r w:rsidRPr="00074EC3">
        <w:t>.</w:t>
      </w:r>
    </w:p>
    <w:p w14:paraId="51DD4DEB" w14:textId="36B84890" w:rsidR="000E35CE" w:rsidRDefault="00D9434A">
      <w:pPr>
        <w:pStyle w:val="RSReferencestext"/>
        <w:pPrChange w:id="3756" w:author="Meg Walker" w:date="2026-01-12T17:58:00Z" w16du:dateUtc="2026-01-12T17:58:00Z">
          <w:pPr/>
        </w:pPrChange>
      </w:pPr>
      <w:bookmarkStart w:id="3757" w:name="ref-roantree_poverty_2025"/>
      <w:bookmarkEnd w:id="3729"/>
      <w:r>
        <w:t xml:space="preserve">Roantree, </w:t>
      </w:r>
      <w:del w:id="3758" w:author="Meg Walker" w:date="2026-01-13T11:13:00Z" w16du:dateUtc="2026-01-13T11:13:00Z">
        <w:r w:rsidDel="00074EC3">
          <w:delText>Barra</w:delText>
        </w:r>
      </w:del>
      <w:ins w:id="3759" w:author="Meg Walker" w:date="2026-01-13T11:13:00Z" w16du:dateUtc="2026-01-13T11:13:00Z">
        <w:r w:rsidR="00074EC3">
          <w:t>B.</w:t>
        </w:r>
      </w:ins>
      <w:r>
        <w:t xml:space="preserve">, </w:t>
      </w:r>
      <w:del w:id="3760" w:author="Meg Walker" w:date="2026-01-13T11:14:00Z" w16du:dateUtc="2026-01-13T11:14:00Z">
        <w:r w:rsidDel="00074EC3">
          <w:delText xml:space="preserve">Helen </w:delText>
        </w:r>
      </w:del>
      <w:r>
        <w:t>Russell,</w:t>
      </w:r>
      <w:ins w:id="3761" w:author="Meg Walker" w:date="2026-01-13T11:13:00Z" w16du:dateUtc="2026-01-13T11:13:00Z">
        <w:r w:rsidR="00074EC3">
          <w:t xml:space="preserve"> R.</w:t>
        </w:r>
      </w:ins>
      <w:ins w:id="3762" w:author="Meg Walker" w:date="2026-01-13T11:14:00Z" w16du:dateUtc="2026-01-13T11:14:00Z">
        <w:r w:rsidR="00074EC3">
          <w:t>,</w:t>
        </w:r>
      </w:ins>
      <w:r>
        <w:t xml:space="preserve"> </w:t>
      </w:r>
      <w:del w:id="3763" w:author="Meg Walker" w:date="2026-01-13T11:14:00Z" w16du:dateUtc="2026-01-13T11:14:00Z">
        <w:r w:rsidDel="00074EC3">
          <w:delText xml:space="preserve">Anousheh </w:delText>
        </w:r>
      </w:del>
      <w:r>
        <w:t>Alamir,</w:t>
      </w:r>
      <w:ins w:id="3764" w:author="Meg Walker" w:date="2026-01-13T11:14:00Z" w16du:dateUtc="2026-01-13T11:14:00Z">
        <w:r w:rsidR="00074EC3">
          <w:t xml:space="preserve"> A.,</w:t>
        </w:r>
      </w:ins>
      <w:r>
        <w:t xml:space="preserve"> </w:t>
      </w:r>
      <w:del w:id="3765" w:author="Meg Walker" w:date="2026-01-13T11:14:00Z" w16du:dateUtc="2026-01-13T11:14:00Z">
        <w:r w:rsidDel="00074EC3">
          <w:delText xml:space="preserve">Míde </w:delText>
        </w:r>
      </w:del>
      <w:r>
        <w:t>Griffin,</w:t>
      </w:r>
      <w:ins w:id="3766" w:author="Meg Walker" w:date="2026-01-13T11:14:00Z" w16du:dateUtc="2026-01-13T11:14:00Z">
        <w:r w:rsidR="00074EC3">
          <w:t xml:space="preserve"> M.,</w:t>
        </w:r>
      </w:ins>
      <w:r>
        <w:t xml:space="preserve"> </w:t>
      </w:r>
      <w:del w:id="3767" w:author="Meg Walker" w:date="2026-01-13T11:14:00Z" w16du:dateUtc="2026-01-13T11:14:00Z">
        <w:r w:rsidDel="00074EC3">
          <w:delText xml:space="preserve">Bertrand </w:delText>
        </w:r>
      </w:del>
      <w:r>
        <w:t>Maître,</w:t>
      </w:r>
      <w:ins w:id="3768" w:author="Meg Walker" w:date="2026-01-13T11:14:00Z" w16du:dateUtc="2026-01-13T11:14:00Z">
        <w:r w:rsidR="00074EC3">
          <w:t xml:space="preserve"> B.,</w:t>
        </w:r>
      </w:ins>
      <w:r>
        <w:t xml:space="preserve"> and </w:t>
      </w:r>
      <w:del w:id="3769" w:author="Meg Walker" w:date="2026-01-13T11:14:00Z" w16du:dateUtc="2026-01-13T11:14:00Z">
        <w:r w:rsidDel="00074EC3">
          <w:delText xml:space="preserve">Tara </w:delText>
        </w:r>
      </w:del>
      <w:r>
        <w:t>Mitchell</w:t>
      </w:r>
      <w:ins w:id="3770" w:author="Meg Walker" w:date="2026-01-13T11:14:00Z" w16du:dateUtc="2026-01-13T11:14:00Z">
        <w:r w:rsidR="00074EC3">
          <w:t>, T</w:t>
        </w:r>
      </w:ins>
      <w:r>
        <w:t xml:space="preserve">. </w:t>
      </w:r>
      <w:ins w:id="3771" w:author="Meg Walker" w:date="2026-01-13T11:14:00Z" w16du:dateUtc="2026-01-13T11:14:00Z">
        <w:r w:rsidR="00074EC3">
          <w:t>(</w:t>
        </w:r>
      </w:ins>
      <w:r>
        <w:t>2025</w:t>
      </w:r>
      <w:ins w:id="3772" w:author="Meg Walker" w:date="2026-01-13T11:14:00Z" w16du:dateUtc="2026-01-13T11:14:00Z">
        <w:r w:rsidR="00074EC3">
          <w:t>)</w:t>
        </w:r>
      </w:ins>
      <w:r>
        <w:t xml:space="preserve">. </w:t>
      </w:r>
      <w:del w:id="3773" w:author="Meg Walker" w:date="2026-01-13T11:14:00Z" w16du:dateUtc="2026-01-13T11:14:00Z">
        <w:r w:rsidDel="00074EC3">
          <w:delText>“</w:delText>
        </w:r>
      </w:del>
      <w:ins w:id="3774" w:author="Meg Walker" w:date="2026-01-13T11:14:00Z" w16du:dateUtc="2026-01-13T11:14:00Z">
        <w:r w:rsidR="00074EC3">
          <w:t>‘</w:t>
        </w:r>
      </w:ins>
      <w:r>
        <w:t xml:space="preserve">Poverty, </w:t>
      </w:r>
      <w:r w:rsidR="00074EC3">
        <w:t xml:space="preserve">income inequality and living standards </w:t>
      </w:r>
      <w:r>
        <w:t xml:space="preserve">in Ireland: Fifth </w:t>
      </w:r>
      <w:del w:id="3775" w:author="Meg Walker" w:date="2026-01-13T11:15:00Z" w16du:dateUtc="2026-01-13T11:15:00Z">
        <w:r w:rsidDel="00074EC3">
          <w:delText xml:space="preserve">Annual </w:delText>
        </w:r>
      </w:del>
      <w:ins w:id="3776" w:author="Meg Walker" w:date="2026-01-13T11:15:00Z" w16du:dateUtc="2026-01-13T11:15:00Z">
        <w:r w:rsidR="00074EC3">
          <w:t xml:space="preserve">annual </w:t>
        </w:r>
      </w:ins>
      <w:del w:id="3777" w:author="Meg Walker" w:date="2026-01-13T11:15:00Z" w16du:dateUtc="2026-01-13T11:15:00Z">
        <w:r w:rsidDel="00074EC3">
          <w:delText>Report</w:delText>
        </w:r>
      </w:del>
      <w:ins w:id="3778" w:author="Meg Walker" w:date="2026-01-13T11:15:00Z" w16du:dateUtc="2026-01-13T11:15:00Z">
        <w:r w:rsidR="00074EC3">
          <w:t>report</w:t>
        </w:r>
      </w:ins>
      <w:del w:id="3779" w:author="Meg Walker" w:date="2026-01-13T11:15:00Z" w16du:dateUtc="2026-01-13T11:15:00Z">
        <w:r w:rsidRPr="007F119D" w:rsidDel="00074EC3">
          <w:delText xml:space="preserve">.” </w:delText>
        </w:r>
      </w:del>
      <w:ins w:id="3780" w:author="Meg Walker" w:date="2026-01-13T11:15:00Z" w16du:dateUtc="2026-01-13T11:15:00Z">
        <w:r w:rsidR="00074EC3" w:rsidRPr="007F119D">
          <w:t xml:space="preserve">’, </w:t>
        </w:r>
      </w:ins>
      <w:r w:rsidRPr="007F119D">
        <w:t>ESRI</w:t>
      </w:r>
      <w:del w:id="3781" w:author="Meg Walker" w:date="2026-01-13T11:15:00Z" w16du:dateUtc="2026-01-13T11:15:00Z">
        <w:r w:rsidRPr="007F119D" w:rsidDel="00074EC3">
          <w:delText xml:space="preserve">. </w:delText>
        </w:r>
      </w:del>
      <w:ins w:id="3782" w:author="Meg Walker" w:date="2026-01-13T11:15:00Z" w16du:dateUtc="2026-01-13T11:15:00Z">
        <w:r w:rsidR="00074EC3" w:rsidRPr="007F119D">
          <w:t xml:space="preserve">, </w:t>
        </w:r>
      </w:ins>
      <w:r w:rsidRPr="007F119D">
        <w:fldChar w:fldCharType="begin"/>
      </w:r>
      <w:r w:rsidRPr="007F119D">
        <w:instrText>HYPERLINK "https://doi.org/10.26504/jr14" \h</w:instrText>
      </w:r>
      <w:r w:rsidRPr="007F119D">
        <w:fldChar w:fldCharType="separate"/>
      </w:r>
      <w:r w:rsidRPr="00074EC3">
        <w:rPr>
          <w:rPrChange w:id="3783" w:author="Meg Walker" w:date="2026-01-13T11:15:00Z" w16du:dateUtc="2026-01-13T11:15:00Z">
            <w:rPr>
              <w:rStyle w:val="Hyperlink"/>
            </w:rPr>
          </w:rPrChange>
        </w:rPr>
        <w:t>https://doi.org/10.26504/jr14</w:t>
      </w:r>
      <w:r w:rsidRPr="007F119D">
        <w:fldChar w:fldCharType="end"/>
      </w:r>
      <w:r w:rsidRPr="007F119D">
        <w:t>.</w:t>
      </w:r>
    </w:p>
    <w:p w14:paraId="51DD4DEC" w14:textId="2E189A12" w:rsidR="000E35CE" w:rsidRDefault="00D9434A">
      <w:pPr>
        <w:pStyle w:val="RSReferencestext"/>
        <w:pPrChange w:id="3784" w:author="Meg Walker" w:date="2026-01-12T17:58:00Z" w16du:dateUtc="2026-01-12T17:58:00Z">
          <w:pPr/>
        </w:pPrChange>
      </w:pPr>
      <w:bookmarkStart w:id="3785" w:name="ref-rosset_unevenly_2025"/>
      <w:bookmarkEnd w:id="3757"/>
      <w:r>
        <w:t xml:space="preserve">Rosset, </w:t>
      </w:r>
      <w:del w:id="3786" w:author="Meg Walker" w:date="2026-01-13T11:15:00Z" w16du:dateUtc="2026-01-13T11:15:00Z">
        <w:r w:rsidDel="007F119D">
          <w:delText>Jan</w:delText>
        </w:r>
      </w:del>
      <w:ins w:id="3787" w:author="Meg Walker" w:date="2026-01-13T11:15:00Z" w16du:dateUtc="2026-01-13T11:15:00Z">
        <w:r w:rsidR="007F119D">
          <w:t>J.</w:t>
        </w:r>
      </w:ins>
      <w:r>
        <w:t xml:space="preserve">, </w:t>
      </w:r>
      <w:del w:id="3788" w:author="Meg Walker" w:date="2026-01-13T11:15:00Z" w16du:dateUtc="2026-01-13T11:15:00Z">
        <w:r w:rsidDel="007F119D">
          <w:delText xml:space="preserve">Jérémie </w:delText>
        </w:r>
      </w:del>
      <w:r>
        <w:t>Poltier,</w:t>
      </w:r>
      <w:ins w:id="3789" w:author="Meg Walker" w:date="2026-01-13T11:15:00Z" w16du:dateUtc="2026-01-13T11:15:00Z">
        <w:r w:rsidR="007F119D">
          <w:t xml:space="preserve"> J.,</w:t>
        </w:r>
      </w:ins>
      <w:r>
        <w:t xml:space="preserve"> and </w:t>
      </w:r>
      <w:del w:id="3790" w:author="Meg Walker" w:date="2026-01-13T11:15:00Z" w16du:dateUtc="2026-01-13T11:15:00Z">
        <w:r w:rsidDel="007F119D">
          <w:delText xml:space="preserve">Jonas </w:delText>
        </w:r>
      </w:del>
      <w:r>
        <w:t>Pontusson</w:t>
      </w:r>
      <w:ins w:id="3791" w:author="Meg Walker" w:date="2026-01-13T11:15:00Z" w16du:dateUtc="2026-01-13T11:15:00Z">
        <w:r w:rsidR="007F119D">
          <w:t>, J</w:t>
        </w:r>
      </w:ins>
      <w:r>
        <w:t xml:space="preserve">. </w:t>
      </w:r>
      <w:ins w:id="3792" w:author="Meg Walker" w:date="2026-01-13T11:15:00Z" w16du:dateUtc="2026-01-13T11:15:00Z">
        <w:r w:rsidR="007F119D">
          <w:t>(</w:t>
        </w:r>
      </w:ins>
      <w:r>
        <w:t>2025</w:t>
      </w:r>
      <w:ins w:id="3793" w:author="Meg Walker" w:date="2026-01-13T11:15:00Z" w16du:dateUtc="2026-01-13T11:15:00Z">
        <w:r w:rsidR="007F119D">
          <w:t>)</w:t>
        </w:r>
      </w:ins>
      <w:r>
        <w:t xml:space="preserve">. </w:t>
      </w:r>
      <w:del w:id="3794" w:author="Meg Walker" w:date="2026-01-13T11:15:00Z" w16du:dateUtc="2026-01-13T11:15:00Z">
        <w:r w:rsidDel="007F119D">
          <w:delText>“</w:delText>
        </w:r>
      </w:del>
      <w:ins w:id="3795" w:author="Meg Walker" w:date="2026-01-13T11:15:00Z" w16du:dateUtc="2026-01-13T11:15:00Z">
        <w:r w:rsidR="007F119D">
          <w:t>‘</w:t>
        </w:r>
      </w:ins>
      <w:r>
        <w:t xml:space="preserve">Unevenly </w:t>
      </w:r>
      <w:r w:rsidR="007F119D">
        <w:t xml:space="preserve">unequal responsiveness: </w:t>
      </w:r>
      <w:ins w:id="3796" w:author="Meg Walker" w:date="2026-01-13T11:16:00Z" w16du:dateUtc="2026-01-13T11:16:00Z">
        <w:r w:rsidR="007F119D">
          <w:t>P</w:t>
        </w:r>
      </w:ins>
      <w:del w:id="3797" w:author="Meg Walker" w:date="2026-01-13T11:16:00Z" w16du:dateUtc="2026-01-13T11:16:00Z">
        <w:r w:rsidR="007F119D" w:rsidDel="007F119D">
          <w:delText>p</w:delText>
        </w:r>
      </w:del>
      <w:r w:rsidR="007F119D">
        <w:t xml:space="preserve">ublic opinion and redistributive policy shifts in </w:t>
      </w:r>
      <w:r>
        <w:t xml:space="preserve">Western Europe </w:t>
      </w:r>
      <w:del w:id="3798" w:author="Meg Walker" w:date="2026-01-13T11:16:00Z" w16du:dateUtc="2026-01-13T11:16:00Z">
        <w:r w:rsidDel="007F119D">
          <w:delText xml:space="preserve">Since </w:delText>
        </w:r>
      </w:del>
      <w:ins w:id="3799" w:author="Meg Walker" w:date="2026-01-13T11:16:00Z" w16du:dateUtc="2026-01-13T11:16:00Z">
        <w:r w:rsidR="007F119D">
          <w:t xml:space="preserve">since </w:t>
        </w:r>
      </w:ins>
      <w:r>
        <w:t>2008</w:t>
      </w:r>
      <w:del w:id="3800" w:author="Meg Walker" w:date="2026-01-13T11:16:00Z" w16du:dateUtc="2026-01-13T11:16:00Z">
        <w:r w:rsidDel="007F119D">
          <w:delText xml:space="preserve">.” </w:delText>
        </w:r>
      </w:del>
      <w:ins w:id="3801" w:author="Meg Walker" w:date="2026-01-13T11:16:00Z" w16du:dateUtc="2026-01-13T11:16:00Z">
        <w:r w:rsidR="007F119D">
          <w:t xml:space="preserve">’, </w:t>
        </w:r>
      </w:ins>
      <w:r>
        <w:rPr>
          <w:i/>
          <w:iCs/>
        </w:rPr>
        <w:t>Politics &amp; Society</w:t>
      </w:r>
      <w:del w:id="3802" w:author="Meg Walker" w:date="2026-01-13T11:16:00Z" w16du:dateUtc="2026-01-13T11:16:00Z">
        <w:r w:rsidDel="007F119D">
          <w:delText xml:space="preserve"> </w:delText>
        </w:r>
      </w:del>
      <w:ins w:id="3803" w:author="Meg Walker" w:date="2026-01-13T11:16:00Z" w16du:dateUtc="2026-01-13T11:16:00Z">
        <w:r w:rsidR="007F119D">
          <w:t xml:space="preserve">, Vol. </w:t>
        </w:r>
      </w:ins>
      <w:r>
        <w:t>53</w:t>
      </w:r>
      <w:ins w:id="3804" w:author="Meg Walker" w:date="2026-01-13T11:16:00Z" w16du:dateUtc="2026-01-13T11:16:00Z">
        <w:r w:rsidR="007F119D">
          <w:t>, No.</w:t>
        </w:r>
      </w:ins>
      <w:r>
        <w:t xml:space="preserve"> </w:t>
      </w:r>
      <w:del w:id="3805" w:author="Meg Walker" w:date="2026-01-13T11:16:00Z" w16du:dateUtc="2026-01-13T11:16:00Z">
        <w:r w:rsidDel="007F119D">
          <w:delText>(</w:delText>
        </w:r>
      </w:del>
      <w:r>
        <w:t>2</w:t>
      </w:r>
      <w:del w:id="3806" w:author="Meg Walker" w:date="2026-01-13T11:16:00Z" w16du:dateUtc="2026-01-13T11:16:00Z">
        <w:r w:rsidDel="007F119D">
          <w:delText xml:space="preserve">): </w:delText>
        </w:r>
      </w:del>
      <w:ins w:id="3807" w:author="Meg Walker" w:date="2026-01-13T11:16:00Z" w16du:dateUtc="2026-01-13T11:16:00Z">
        <w:r w:rsidR="007F119D">
          <w:t>, pp.</w:t>
        </w:r>
      </w:ins>
      <w:r>
        <w:t>2</w:t>
      </w:r>
      <w:r w:rsidRPr="007F119D">
        <w:t>43–73</w:t>
      </w:r>
      <w:del w:id="3808" w:author="Meg Walker" w:date="2026-01-13T11:16:00Z" w16du:dateUtc="2026-01-13T11:16:00Z">
        <w:r w:rsidRPr="007F119D" w:rsidDel="007F119D">
          <w:delText xml:space="preserve">. </w:delText>
        </w:r>
      </w:del>
      <w:ins w:id="3809" w:author="Meg Walker" w:date="2026-01-13T11:16:00Z" w16du:dateUtc="2026-01-13T11:16:00Z">
        <w:r w:rsidR="007F119D" w:rsidRPr="007F119D">
          <w:t xml:space="preserve">, </w:t>
        </w:r>
      </w:ins>
      <w:r w:rsidRPr="007F119D">
        <w:fldChar w:fldCharType="begin"/>
      </w:r>
      <w:r w:rsidRPr="007F119D">
        <w:instrText>HYPERLINK "https://doi.org/10.1177/00323292241283293" \h</w:instrText>
      </w:r>
      <w:r w:rsidRPr="007F119D">
        <w:fldChar w:fldCharType="separate"/>
      </w:r>
      <w:r w:rsidRPr="007F119D">
        <w:rPr>
          <w:rPrChange w:id="3810" w:author="Meg Walker" w:date="2026-01-13T11:16:00Z" w16du:dateUtc="2026-01-13T11:16:00Z">
            <w:rPr>
              <w:rStyle w:val="Hyperlink"/>
            </w:rPr>
          </w:rPrChange>
        </w:rPr>
        <w:t>https://doi.org/10.1177/00323292241283293</w:t>
      </w:r>
      <w:r w:rsidRPr="007F119D">
        <w:fldChar w:fldCharType="end"/>
      </w:r>
      <w:r w:rsidRPr="007F119D">
        <w:t>.</w:t>
      </w:r>
    </w:p>
    <w:p w14:paraId="51DD4DED" w14:textId="04BDBAC9" w:rsidR="000E35CE" w:rsidRDefault="00D9434A">
      <w:pPr>
        <w:pStyle w:val="RSReferencestext"/>
        <w:pPrChange w:id="3811" w:author="Meg Walker" w:date="2026-01-12T17:58:00Z" w16du:dateUtc="2026-01-12T17:58:00Z">
          <w:pPr/>
        </w:pPrChange>
      </w:pPr>
      <w:bookmarkStart w:id="3812" w:name="ref-shorrocks_attitudinal_2020"/>
      <w:bookmarkEnd w:id="3785"/>
      <w:r>
        <w:t xml:space="preserve">Shorrocks, </w:t>
      </w:r>
      <w:del w:id="3813" w:author="Meg Walker" w:date="2026-01-13T11:16:00Z" w16du:dateUtc="2026-01-13T11:16:00Z">
        <w:r w:rsidDel="007F119D">
          <w:delText>Rosalind</w:delText>
        </w:r>
      </w:del>
      <w:ins w:id="3814" w:author="Meg Walker" w:date="2026-01-13T11:16:00Z" w16du:dateUtc="2026-01-13T11:16:00Z">
        <w:r w:rsidR="007F119D">
          <w:t>R.</w:t>
        </w:r>
      </w:ins>
      <w:r>
        <w:t xml:space="preserve">, and </w:t>
      </w:r>
      <w:del w:id="3815" w:author="Meg Walker" w:date="2026-01-13T11:16:00Z" w16du:dateUtc="2026-01-13T11:16:00Z">
        <w:r w:rsidDel="007F119D">
          <w:delText xml:space="preserve">Maria </w:delText>
        </w:r>
      </w:del>
      <w:del w:id="3816" w:author="Meg Walker" w:date="2026-01-13T11:17:00Z" w16du:dateUtc="2026-01-13T11:17:00Z">
        <w:r w:rsidDel="007F119D">
          <w:delText xml:space="preserve">T. </w:delText>
        </w:r>
      </w:del>
      <w:r>
        <w:t>Grasso</w:t>
      </w:r>
      <w:del w:id="3817" w:author="Meg Walker" w:date="2026-01-13T11:17:00Z" w16du:dateUtc="2026-01-13T11:17:00Z">
        <w:r w:rsidDel="007F119D">
          <w:delText xml:space="preserve">. </w:delText>
        </w:r>
      </w:del>
      <w:ins w:id="3818" w:author="Meg Walker" w:date="2026-01-13T11:17:00Z" w16du:dateUtc="2026-01-13T11:17:00Z">
        <w:r w:rsidR="007F119D">
          <w:t>, M.T. (</w:t>
        </w:r>
      </w:ins>
      <w:r>
        <w:t>2020</w:t>
      </w:r>
      <w:ins w:id="3819" w:author="Meg Walker" w:date="2026-01-13T11:17:00Z" w16du:dateUtc="2026-01-13T11:17:00Z">
        <w:r w:rsidR="007F119D">
          <w:t>)</w:t>
        </w:r>
      </w:ins>
      <w:r>
        <w:t xml:space="preserve">. </w:t>
      </w:r>
      <w:del w:id="3820" w:author="Meg Walker" w:date="2026-01-13T11:17:00Z" w16du:dateUtc="2026-01-13T11:17:00Z">
        <w:r w:rsidDel="007F119D">
          <w:delText>“</w:delText>
        </w:r>
      </w:del>
      <w:ins w:id="3821" w:author="Meg Walker" w:date="2026-01-13T11:17:00Z" w16du:dateUtc="2026-01-13T11:17:00Z">
        <w:r w:rsidR="007F119D">
          <w:t>‘</w:t>
        </w:r>
      </w:ins>
      <w:r>
        <w:t xml:space="preserve">The </w:t>
      </w:r>
      <w:r w:rsidR="007F119D">
        <w:t xml:space="preserve">attitudinal gender gap across generations: </w:t>
      </w:r>
      <w:ins w:id="3822" w:author="Meg Walker" w:date="2026-01-13T11:17:00Z" w16du:dateUtc="2026-01-13T11:17:00Z">
        <w:r w:rsidR="007F119D">
          <w:t>S</w:t>
        </w:r>
      </w:ins>
      <w:del w:id="3823" w:author="Meg Walker" w:date="2026-01-13T11:17:00Z" w16du:dateUtc="2026-01-13T11:17:00Z">
        <w:r w:rsidR="007F119D" w:rsidDel="007F119D">
          <w:delText>s</w:delText>
        </w:r>
      </w:del>
      <w:r w:rsidR="007F119D">
        <w:t>upport for redistribution and government spending in contexts of high and low welfare provision</w:t>
      </w:r>
      <w:del w:id="3824" w:author="Meg Walker" w:date="2026-01-13T11:17:00Z" w16du:dateUtc="2026-01-13T11:17:00Z">
        <w:r w:rsidDel="007F119D">
          <w:delText xml:space="preserve">.” </w:delText>
        </w:r>
      </w:del>
      <w:ins w:id="3825" w:author="Meg Walker" w:date="2026-01-13T11:17:00Z" w16du:dateUtc="2026-01-13T11:17:00Z">
        <w:r w:rsidR="007F119D">
          <w:t xml:space="preserve">’, </w:t>
        </w:r>
      </w:ins>
      <w:r>
        <w:rPr>
          <w:i/>
          <w:iCs/>
        </w:rPr>
        <w:t xml:space="preserve">European Political Science </w:t>
      </w:r>
      <w:del w:id="3826" w:author="Meg Walker" w:date="2026-01-13T11:17:00Z" w16du:dateUtc="2026-01-13T11:17:00Z">
        <w:r w:rsidDel="007F119D">
          <w:rPr>
            <w:i/>
            <w:iCs/>
          </w:rPr>
          <w:delText>Review</w:delText>
        </w:r>
        <w:r w:rsidDel="007F119D">
          <w:delText xml:space="preserve"> </w:delText>
        </w:r>
      </w:del>
      <w:ins w:id="3827" w:author="Meg Walker" w:date="2026-01-13T11:17:00Z" w16du:dateUtc="2026-01-13T11:17:00Z">
        <w:r w:rsidR="007F119D">
          <w:rPr>
            <w:i/>
            <w:iCs/>
          </w:rPr>
          <w:t>Review</w:t>
        </w:r>
        <w:r w:rsidR="007F119D">
          <w:t xml:space="preserve">, Vol. </w:t>
        </w:r>
      </w:ins>
      <w:r w:rsidRPr="007F119D">
        <w:t>12</w:t>
      </w:r>
      <w:del w:id="3828" w:author="Meg Walker" w:date="2026-01-13T11:17:00Z" w16du:dateUtc="2026-01-13T11:17:00Z">
        <w:r w:rsidRPr="007F119D" w:rsidDel="007F119D">
          <w:delText xml:space="preserve"> (</w:delText>
        </w:r>
      </w:del>
      <w:ins w:id="3829" w:author="Meg Walker" w:date="2026-01-13T11:17:00Z" w16du:dateUtc="2026-01-13T11:17:00Z">
        <w:r w:rsidR="007F119D" w:rsidRPr="007F119D">
          <w:t xml:space="preserve">, No. </w:t>
        </w:r>
      </w:ins>
      <w:r w:rsidRPr="007F119D">
        <w:t>3</w:t>
      </w:r>
      <w:del w:id="3830" w:author="Meg Walker" w:date="2026-01-13T11:17:00Z" w16du:dateUtc="2026-01-13T11:17:00Z">
        <w:r w:rsidRPr="007F119D" w:rsidDel="007F119D">
          <w:delText xml:space="preserve">): </w:delText>
        </w:r>
      </w:del>
      <w:ins w:id="3831" w:author="Meg Walker" w:date="2026-01-13T11:17:00Z" w16du:dateUtc="2026-01-13T11:17:00Z">
        <w:r w:rsidR="007F119D" w:rsidRPr="007F119D">
          <w:t>, pp.</w:t>
        </w:r>
      </w:ins>
      <w:r w:rsidRPr="007F119D">
        <w:t>289–306</w:t>
      </w:r>
      <w:del w:id="3832" w:author="Meg Walker" w:date="2026-01-13T11:18:00Z" w16du:dateUtc="2026-01-13T11:18:00Z">
        <w:r w:rsidRPr="007F119D" w:rsidDel="007F119D">
          <w:delText>.</w:delText>
        </w:r>
      </w:del>
      <w:ins w:id="3833" w:author="Meg Walker" w:date="2026-01-13T11:18:00Z" w16du:dateUtc="2026-01-13T11:18:00Z">
        <w:r w:rsidR="007F119D" w:rsidRPr="007F119D">
          <w:t xml:space="preserve">, </w:t>
        </w:r>
      </w:ins>
      <w:r w:rsidR="00B30ACC" w:rsidRPr="007F119D">
        <w:fldChar w:fldCharType="begin"/>
      </w:r>
      <w:r w:rsidR="00B30ACC" w:rsidRPr="007F119D">
        <w:instrText>HYPERLINK "https://doi.org/10.1017/S1755773920000120"</w:instrText>
      </w:r>
      <w:r w:rsidR="00B30ACC" w:rsidRPr="007F119D">
        <w:fldChar w:fldCharType="separate"/>
      </w:r>
      <w:r w:rsidR="00B30ACC" w:rsidRPr="007F119D">
        <w:rPr>
          <w:rPrChange w:id="3834" w:author="Meg Walker" w:date="2026-01-13T11:18:00Z" w16du:dateUtc="2026-01-13T11:18:00Z">
            <w:rPr>
              <w:rStyle w:val="Hyperlink"/>
            </w:rPr>
          </w:rPrChange>
        </w:rPr>
        <w:t>https://doi.org/10.1017/S1755773920000120</w:t>
      </w:r>
      <w:r w:rsidR="00B30ACC" w:rsidRPr="007F119D">
        <w:fldChar w:fldCharType="end"/>
      </w:r>
      <w:r w:rsidRPr="007F119D">
        <w:t>.</w:t>
      </w:r>
    </w:p>
    <w:p w14:paraId="6071CF5F" w14:textId="797A244D" w:rsidR="00B30ACC" w:rsidRDefault="00B30ACC">
      <w:pPr>
        <w:pStyle w:val="RSReferencestext"/>
        <w:pPrChange w:id="3835" w:author="Meg Walker" w:date="2026-01-12T17:58:00Z" w16du:dateUtc="2026-01-12T17:58:00Z">
          <w:pPr/>
        </w:pPrChange>
      </w:pPr>
      <w:r w:rsidRPr="00B30ACC">
        <w:t xml:space="preserve">Slevin, E., Russell, H., and Maître, B. (2025). </w:t>
      </w:r>
      <w:ins w:id="3836" w:author="Meg Walker" w:date="2026-01-13T11:18:00Z" w16du:dateUtc="2026-01-13T11:18:00Z">
        <w:r w:rsidR="00CB0B50">
          <w:t>‘</w:t>
        </w:r>
      </w:ins>
      <w:r w:rsidRPr="00B30ACC">
        <w:t>Deprived children in Ireland: Characterising those who are deprived but not inco</w:t>
      </w:r>
      <w:r w:rsidRPr="00CB0B50">
        <w:t>me-poor</w:t>
      </w:r>
      <w:ins w:id="3837" w:author="Meg Walker" w:date="2026-01-13T11:18:00Z" w16du:dateUtc="2026-01-13T11:18:00Z">
        <w:r w:rsidR="00CB0B50" w:rsidRPr="00CB0B50">
          <w:t>’</w:t>
        </w:r>
      </w:ins>
      <w:r w:rsidRPr="00CB0B50">
        <w:t xml:space="preserve">, ESRI Research Series 217, Dublin: ESRI, </w:t>
      </w:r>
      <w:ins w:id="3838" w:author="Meg Walker" w:date="2026-01-13T11:18:00Z" w16du:dateUtc="2026-01-13T11:18:00Z">
        <w:r w:rsidR="00CB0B50" w:rsidRPr="00CB0B50">
          <w:fldChar w:fldCharType="begin"/>
        </w:r>
        <w:r w:rsidR="00CB0B50" w:rsidRPr="00CB0B50">
          <w:instrText>HYPERLINK "https://doi.org/10.26504/rs217"</w:instrText>
        </w:r>
        <w:r w:rsidR="00CB0B50" w:rsidRPr="00CB0B50">
          <w:fldChar w:fldCharType="separate"/>
        </w:r>
        <w:r w:rsidRPr="00CB0B50">
          <w:rPr>
            <w:rPrChange w:id="3839" w:author="Meg Walker" w:date="2026-01-13T11:18:00Z" w16du:dateUtc="2026-01-13T11:18:00Z">
              <w:rPr>
                <w:rStyle w:val="Hyperlink"/>
                <w:rFonts w:asciiTheme="minorHAnsi" w:hAnsiTheme="minorHAnsi"/>
              </w:rPr>
            </w:rPrChange>
          </w:rPr>
          <w:t>https://doi.org/10.26504/rs217</w:t>
        </w:r>
        <w:r w:rsidR="00CB0B50" w:rsidRPr="00CB0B50">
          <w:fldChar w:fldCharType="end"/>
        </w:r>
        <w:r w:rsidR="00CB0B50" w:rsidRPr="00CB0B50">
          <w:t>.</w:t>
        </w:r>
      </w:ins>
    </w:p>
    <w:p w14:paraId="51DD4DEE" w14:textId="5856D2B9" w:rsidR="000E35CE" w:rsidRDefault="00D9434A">
      <w:pPr>
        <w:pStyle w:val="RSReferencestext"/>
        <w:pPrChange w:id="3840" w:author="Meg Walker" w:date="2026-01-12T17:58:00Z" w16du:dateUtc="2026-01-12T17:58:00Z">
          <w:pPr/>
        </w:pPrChange>
      </w:pPr>
      <w:bookmarkStart w:id="3841" w:name="ref-steele_attitudes_2019"/>
      <w:bookmarkEnd w:id="3812"/>
      <w:r>
        <w:t xml:space="preserve">Steele, </w:t>
      </w:r>
      <w:del w:id="3842" w:author="Meg Walker" w:date="2026-01-13T11:19:00Z" w16du:dateUtc="2026-01-13T11:19:00Z">
        <w:r w:rsidDel="00CB0B50">
          <w:delText xml:space="preserve">Liza </w:delText>
        </w:r>
      </w:del>
      <w:ins w:id="3843" w:author="Meg Walker" w:date="2026-01-13T11:19:00Z" w16du:dateUtc="2026-01-13T11:19:00Z">
        <w:r w:rsidR="00CB0B50">
          <w:t>L.</w:t>
        </w:r>
      </w:ins>
      <w:r>
        <w:t xml:space="preserve">G., and </w:t>
      </w:r>
      <w:del w:id="3844" w:author="Meg Walker" w:date="2026-01-13T11:19:00Z" w16du:dateUtc="2026-01-13T11:19:00Z">
        <w:r w:rsidDel="00CB0B50">
          <w:delText xml:space="preserve">Nate </w:delText>
        </w:r>
      </w:del>
      <w:r>
        <w:t>Breznau</w:t>
      </w:r>
      <w:ins w:id="3845" w:author="Meg Walker" w:date="2026-01-13T11:19:00Z" w16du:dateUtc="2026-01-13T11:19:00Z">
        <w:r w:rsidR="00CB0B50">
          <w:t>, N</w:t>
        </w:r>
      </w:ins>
      <w:r>
        <w:t xml:space="preserve">. </w:t>
      </w:r>
      <w:ins w:id="3846" w:author="Meg Walker" w:date="2026-01-13T11:19:00Z" w16du:dateUtc="2026-01-13T11:19:00Z">
        <w:r w:rsidR="00CB0B50">
          <w:t>(</w:t>
        </w:r>
      </w:ins>
      <w:r>
        <w:t>2019</w:t>
      </w:r>
      <w:del w:id="3847" w:author="Meg Walker" w:date="2026-01-13T11:19:00Z" w16du:dateUtc="2026-01-13T11:19:00Z">
        <w:r w:rsidDel="00CB0B50">
          <w:delText xml:space="preserve">. </w:delText>
        </w:r>
      </w:del>
      <w:ins w:id="3848" w:author="Meg Walker" w:date="2026-01-13T11:19:00Z" w16du:dateUtc="2026-01-13T11:19:00Z">
        <w:r w:rsidR="00CB0B50">
          <w:t xml:space="preserve">). </w:t>
        </w:r>
      </w:ins>
      <w:del w:id="3849" w:author="Meg Walker" w:date="2026-01-13T11:19:00Z" w16du:dateUtc="2026-01-13T11:19:00Z">
        <w:r w:rsidDel="00CB0B50">
          <w:delText>“</w:delText>
        </w:r>
      </w:del>
      <w:ins w:id="3850" w:author="Meg Walker" w:date="2026-01-13T11:19:00Z" w16du:dateUtc="2026-01-13T11:19:00Z">
        <w:r w:rsidR="00CB0B50">
          <w:t>‘</w:t>
        </w:r>
      </w:ins>
      <w:r>
        <w:t xml:space="preserve">Attitudes </w:t>
      </w:r>
      <w:del w:id="3851" w:author="Meg Walker" w:date="2026-01-13T11:19:00Z" w16du:dateUtc="2026-01-13T11:19:00Z">
        <w:r w:rsidDel="00CB0B50">
          <w:delText xml:space="preserve">Toward </w:delText>
        </w:r>
      </w:del>
      <w:ins w:id="3852" w:author="Meg Walker" w:date="2026-01-13T11:19:00Z" w16du:dateUtc="2026-01-13T11:19:00Z">
        <w:r w:rsidR="00CB0B50">
          <w:t xml:space="preserve">toward </w:t>
        </w:r>
      </w:ins>
      <w:del w:id="3853" w:author="Meg Walker" w:date="2026-01-13T11:19:00Z" w16du:dateUtc="2026-01-13T11:19:00Z">
        <w:r w:rsidDel="00CB0B50">
          <w:delText xml:space="preserve">Redistributive </w:delText>
        </w:r>
      </w:del>
      <w:ins w:id="3854" w:author="Meg Walker" w:date="2026-01-13T11:19:00Z" w16du:dateUtc="2026-01-13T11:19:00Z">
        <w:r w:rsidR="00CB0B50">
          <w:t xml:space="preserve">redistributive </w:t>
        </w:r>
      </w:ins>
      <w:del w:id="3855" w:author="Meg Walker" w:date="2026-01-13T11:19:00Z" w16du:dateUtc="2026-01-13T11:19:00Z">
        <w:r w:rsidDel="00CB0B50">
          <w:delText>Policy</w:delText>
        </w:r>
      </w:del>
      <w:ins w:id="3856" w:author="Meg Walker" w:date="2026-01-13T11:19:00Z" w16du:dateUtc="2026-01-13T11:19:00Z">
        <w:r w:rsidR="00CB0B50">
          <w:t>policy</w:t>
        </w:r>
      </w:ins>
      <w:r>
        <w:t xml:space="preserve">: An </w:t>
      </w:r>
      <w:del w:id="3857" w:author="Meg Walker" w:date="2026-01-13T11:19:00Z" w16du:dateUtc="2026-01-13T11:19:00Z">
        <w:r w:rsidDel="00CB0B50">
          <w:delText>Introduction</w:delText>
        </w:r>
      </w:del>
      <w:ins w:id="3858" w:author="Meg Walker" w:date="2026-01-13T11:19:00Z" w16du:dateUtc="2026-01-13T11:19:00Z">
        <w:r w:rsidR="00CB0B50">
          <w:t>introduction’,</w:t>
        </w:r>
      </w:ins>
      <w:del w:id="3859" w:author="Meg Walker" w:date="2026-01-13T11:19:00Z" w16du:dateUtc="2026-01-13T11:19:00Z">
        <w:r w:rsidDel="00CB0B50">
          <w:delText>.”</w:delText>
        </w:r>
      </w:del>
      <w:r>
        <w:t xml:space="preserve"> </w:t>
      </w:r>
      <w:del w:id="3860" w:author="Meg Walker" w:date="2026-01-13T11:19:00Z" w16du:dateUtc="2026-01-13T11:19:00Z">
        <w:r w:rsidDel="00CB0B50">
          <w:rPr>
            <w:i/>
            <w:iCs/>
          </w:rPr>
          <w:delText>Societies</w:delText>
        </w:r>
        <w:r w:rsidDel="00CB0B50">
          <w:delText xml:space="preserve"> </w:delText>
        </w:r>
      </w:del>
      <w:ins w:id="3861" w:author="Meg Walker" w:date="2026-01-13T11:19:00Z" w16du:dateUtc="2026-01-13T11:19:00Z">
        <w:r w:rsidR="00CB0B50">
          <w:rPr>
            <w:i/>
            <w:iCs/>
          </w:rPr>
          <w:t>Societies</w:t>
        </w:r>
        <w:r w:rsidR="00CB0B50">
          <w:t xml:space="preserve">, Vol. </w:t>
        </w:r>
      </w:ins>
      <w:r>
        <w:t>9</w:t>
      </w:r>
      <w:ins w:id="3862" w:author="Meg Walker" w:date="2026-01-13T11:19:00Z" w16du:dateUtc="2026-01-13T11:19:00Z">
        <w:r w:rsidR="00CB0B50">
          <w:t>,</w:t>
        </w:r>
      </w:ins>
      <w:r>
        <w:t xml:space="preserve"> </w:t>
      </w:r>
      <w:del w:id="3863" w:author="Meg Walker" w:date="2026-01-13T11:19:00Z" w16du:dateUtc="2026-01-13T11:19:00Z">
        <w:r w:rsidDel="00CB0B50">
          <w:delText>(</w:delText>
        </w:r>
      </w:del>
      <w:ins w:id="3864" w:author="Meg Walker" w:date="2026-01-13T11:19:00Z" w16du:dateUtc="2026-01-13T11:19:00Z">
        <w:r w:rsidR="00CB0B50">
          <w:t xml:space="preserve">No. </w:t>
        </w:r>
      </w:ins>
      <w:r>
        <w:t>3</w:t>
      </w:r>
      <w:del w:id="3865" w:author="Meg Walker" w:date="2026-01-13T11:19:00Z" w16du:dateUtc="2026-01-13T11:19:00Z">
        <w:r w:rsidDel="00CB0B50">
          <w:delText xml:space="preserve">): </w:delText>
        </w:r>
      </w:del>
      <w:ins w:id="3866" w:author="Meg Walker" w:date="2026-01-13T11:19:00Z" w16du:dateUtc="2026-01-13T11:19:00Z">
        <w:r w:rsidR="00CB0B50">
          <w:t xml:space="preserve">, </w:t>
        </w:r>
      </w:ins>
      <w:r w:rsidRPr="00CB0B50">
        <w:t>50</w:t>
      </w:r>
      <w:del w:id="3867" w:author="Meg Walker" w:date="2026-01-13T11:19:00Z" w16du:dateUtc="2026-01-13T11:19:00Z">
        <w:r w:rsidRPr="00CB0B50" w:rsidDel="00CB0B50">
          <w:delText xml:space="preserve">. </w:delText>
        </w:r>
      </w:del>
      <w:ins w:id="3868" w:author="Meg Walker" w:date="2026-01-13T11:19:00Z" w16du:dateUtc="2026-01-13T11:19:00Z">
        <w:r w:rsidR="00CB0B50" w:rsidRPr="00CB0B50">
          <w:t xml:space="preserve">, </w:t>
        </w:r>
      </w:ins>
      <w:r w:rsidRPr="00CB0B50">
        <w:fldChar w:fldCharType="begin"/>
      </w:r>
      <w:r w:rsidRPr="00CB0B50">
        <w:instrText>HYPERLINK "https://doi.org/10.3390/soc9030050" \h</w:instrText>
      </w:r>
      <w:r w:rsidRPr="00CB0B50">
        <w:fldChar w:fldCharType="separate"/>
      </w:r>
      <w:r w:rsidRPr="00CB0B50">
        <w:rPr>
          <w:rPrChange w:id="3869" w:author="Meg Walker" w:date="2026-01-13T11:20:00Z" w16du:dateUtc="2026-01-13T11:20:00Z">
            <w:rPr>
              <w:rStyle w:val="Hyperlink"/>
            </w:rPr>
          </w:rPrChange>
        </w:rPr>
        <w:t>https://doi.org/10.3390/soc9030050</w:t>
      </w:r>
      <w:r w:rsidRPr="00CB0B50">
        <w:fldChar w:fldCharType="end"/>
      </w:r>
      <w:r w:rsidRPr="00CB0B50">
        <w:t>.</w:t>
      </w:r>
    </w:p>
    <w:p w14:paraId="51DD4DEF" w14:textId="7D343279" w:rsidR="000E35CE" w:rsidRDefault="00D9434A">
      <w:pPr>
        <w:pStyle w:val="RSReferencestext"/>
        <w:pPrChange w:id="3870" w:author="Meg Walker" w:date="2026-01-12T17:58:00Z" w16du:dateUtc="2026-01-12T17:58:00Z">
          <w:pPr/>
        </w:pPrChange>
      </w:pPr>
      <w:bookmarkStart w:id="3871" w:name="ref-steele_wealth_2022"/>
      <w:bookmarkEnd w:id="3841"/>
      <w:r>
        <w:t xml:space="preserve">Steele, </w:t>
      </w:r>
      <w:del w:id="3872" w:author="Meg Walker" w:date="2026-01-13T11:20:00Z" w16du:dateUtc="2026-01-13T11:20:00Z">
        <w:r w:rsidDel="00CB0B50">
          <w:delText xml:space="preserve">Liza </w:delText>
        </w:r>
      </w:del>
      <w:ins w:id="3873" w:author="Meg Walker" w:date="2026-01-13T11:20:00Z" w16du:dateUtc="2026-01-13T11:20:00Z">
        <w:r w:rsidR="00CB0B50">
          <w:t>L.</w:t>
        </w:r>
      </w:ins>
      <w:r>
        <w:t xml:space="preserve">G., </w:t>
      </w:r>
      <w:del w:id="3874" w:author="Meg Walker" w:date="2026-01-13T11:20:00Z" w16du:dateUtc="2026-01-13T11:20:00Z">
        <w:r w:rsidDel="00CB0B50">
          <w:delText xml:space="preserve">Joseph Nathan </w:delText>
        </w:r>
      </w:del>
      <w:r>
        <w:t>Cohen,</w:t>
      </w:r>
      <w:ins w:id="3875" w:author="Meg Walker" w:date="2026-01-13T11:20:00Z" w16du:dateUtc="2026-01-13T11:20:00Z">
        <w:r w:rsidR="00CB0B50">
          <w:t xml:space="preserve"> J.N.,</w:t>
        </w:r>
      </w:ins>
      <w:r>
        <w:t xml:space="preserve"> and </w:t>
      </w:r>
      <w:del w:id="3876" w:author="Meg Walker" w:date="2026-01-13T11:20:00Z" w16du:dateUtc="2026-01-13T11:20:00Z">
        <w:r w:rsidDel="00CB0B50">
          <w:delText xml:space="preserve">Joseph R. </w:delText>
        </w:r>
      </w:del>
      <w:r>
        <w:t>Van Der Naald</w:t>
      </w:r>
      <w:ins w:id="3877" w:author="Meg Walker" w:date="2026-01-13T11:20:00Z" w16du:dateUtc="2026-01-13T11:20:00Z">
        <w:r w:rsidR="00CB0B50">
          <w:t>, J.R.</w:t>
        </w:r>
      </w:ins>
      <w:del w:id="3878" w:author="Meg Walker" w:date="2026-01-13T11:20:00Z" w16du:dateUtc="2026-01-13T11:20:00Z">
        <w:r w:rsidDel="00CB0B50">
          <w:delText>.</w:delText>
        </w:r>
      </w:del>
      <w:r>
        <w:t xml:space="preserve"> </w:t>
      </w:r>
      <w:ins w:id="3879" w:author="Meg Walker" w:date="2026-01-13T11:20:00Z" w16du:dateUtc="2026-01-13T11:20:00Z">
        <w:r w:rsidR="00CB0B50">
          <w:t>(</w:t>
        </w:r>
      </w:ins>
      <w:r>
        <w:t>2022</w:t>
      </w:r>
      <w:ins w:id="3880" w:author="Meg Walker" w:date="2026-01-13T11:20:00Z" w16du:dateUtc="2026-01-13T11:20:00Z">
        <w:r w:rsidR="00CB0B50">
          <w:t>)</w:t>
        </w:r>
      </w:ins>
      <w:r>
        <w:t xml:space="preserve">. </w:t>
      </w:r>
      <w:del w:id="3881" w:author="Meg Walker" w:date="2026-01-13T11:20:00Z" w16du:dateUtc="2026-01-13T11:20:00Z">
        <w:r w:rsidDel="00CB0B50">
          <w:delText>“</w:delText>
        </w:r>
      </w:del>
      <w:ins w:id="3882" w:author="Meg Walker" w:date="2026-01-13T11:20:00Z" w16du:dateUtc="2026-01-13T11:20:00Z">
        <w:r w:rsidR="00CB0B50">
          <w:t>‘</w:t>
        </w:r>
      </w:ins>
      <w:r>
        <w:t xml:space="preserve">Wealth, </w:t>
      </w:r>
      <w:r w:rsidR="00CB0B50">
        <w:t>income, and preferences for redistributio</w:t>
      </w:r>
      <w:r>
        <w:t xml:space="preserve">n: Evidence from 30 </w:t>
      </w:r>
      <w:del w:id="3883" w:author="Meg Walker" w:date="2026-01-13T11:21:00Z" w16du:dateUtc="2026-01-13T11:21:00Z">
        <w:r w:rsidDel="00CB0B50">
          <w:delText>Countries</w:delText>
        </w:r>
      </w:del>
      <w:ins w:id="3884" w:author="Meg Walker" w:date="2026-01-13T11:21:00Z" w16du:dateUtc="2026-01-13T11:21:00Z">
        <w:r w:rsidR="00CB0B50">
          <w:t>countries</w:t>
        </w:r>
      </w:ins>
      <w:del w:id="3885" w:author="Meg Walker" w:date="2026-01-13T11:21:00Z" w16du:dateUtc="2026-01-13T11:21:00Z">
        <w:r w:rsidDel="00CB0B50">
          <w:delText xml:space="preserve">.” </w:delText>
        </w:r>
      </w:del>
      <w:ins w:id="3886" w:author="Meg Walker" w:date="2026-01-13T11:21:00Z" w16du:dateUtc="2026-01-13T11:21:00Z">
        <w:r w:rsidR="00CB0B50">
          <w:t xml:space="preserve">’, </w:t>
        </w:r>
      </w:ins>
      <w:r>
        <w:rPr>
          <w:i/>
          <w:iCs/>
        </w:rPr>
        <w:t xml:space="preserve">Social Science </w:t>
      </w:r>
      <w:del w:id="3887" w:author="Meg Walker" w:date="2026-01-13T11:21:00Z" w16du:dateUtc="2026-01-13T11:21:00Z">
        <w:r w:rsidDel="00CB0B50">
          <w:rPr>
            <w:i/>
            <w:iCs/>
          </w:rPr>
          <w:delText>Research</w:delText>
        </w:r>
        <w:r w:rsidDel="00CB0B50">
          <w:delText xml:space="preserve"> </w:delText>
        </w:r>
      </w:del>
      <w:ins w:id="3888" w:author="Meg Walker" w:date="2026-01-13T11:21:00Z" w16du:dateUtc="2026-01-13T11:21:00Z">
        <w:r w:rsidR="00CB0B50">
          <w:rPr>
            <w:i/>
            <w:iCs/>
          </w:rPr>
          <w:t>Research</w:t>
        </w:r>
        <w:r w:rsidR="00CB0B50" w:rsidRPr="00CB0B50">
          <w:t xml:space="preserve">, Vol. </w:t>
        </w:r>
      </w:ins>
      <w:r w:rsidRPr="00CB0B50">
        <w:t>108</w:t>
      </w:r>
      <w:ins w:id="3889" w:author="Meg Walker" w:date="2026-01-13T11:21:00Z" w16du:dateUtc="2026-01-13T11:21:00Z">
        <w:r w:rsidR="00CB0B50" w:rsidRPr="00CB0B50">
          <w:t>,</w:t>
        </w:r>
      </w:ins>
      <w:r w:rsidRPr="00CB0B50">
        <w:t xml:space="preserve"> </w:t>
      </w:r>
      <w:del w:id="3890" w:author="Meg Walker" w:date="2026-01-13T11:21:00Z" w16du:dateUtc="2026-01-13T11:21:00Z">
        <w:r w:rsidRPr="00CB0B50" w:rsidDel="00CB0B50">
          <w:delText>(</w:delText>
        </w:r>
      </w:del>
      <w:r w:rsidRPr="00CB0B50">
        <w:t>November</w:t>
      </w:r>
      <w:del w:id="3891" w:author="Meg Walker" w:date="2026-01-13T11:21:00Z" w16du:dateUtc="2026-01-13T11:21:00Z">
        <w:r w:rsidRPr="00CB0B50" w:rsidDel="00CB0B50">
          <w:delText xml:space="preserve">): </w:delText>
        </w:r>
      </w:del>
      <w:ins w:id="3892" w:author="Meg Walker" w:date="2026-01-13T11:21:00Z" w16du:dateUtc="2026-01-13T11:21:00Z">
        <w:r w:rsidR="00CB0B50" w:rsidRPr="00CB0B50">
          <w:t xml:space="preserve">, </w:t>
        </w:r>
      </w:ins>
      <w:r w:rsidRPr="00CB0B50">
        <w:t>102746</w:t>
      </w:r>
      <w:del w:id="3893" w:author="Meg Walker" w:date="2026-01-13T11:21:00Z" w16du:dateUtc="2026-01-13T11:21:00Z">
        <w:r w:rsidRPr="00CB0B50" w:rsidDel="00CB0B50">
          <w:delText xml:space="preserve">. </w:delText>
        </w:r>
      </w:del>
      <w:ins w:id="3894" w:author="Meg Walker" w:date="2026-01-13T11:21:00Z" w16du:dateUtc="2026-01-13T11:21:00Z">
        <w:r w:rsidR="00CB0B50" w:rsidRPr="00CB0B50">
          <w:t xml:space="preserve">, </w:t>
        </w:r>
      </w:ins>
      <w:r w:rsidRPr="00CB0B50">
        <w:fldChar w:fldCharType="begin"/>
      </w:r>
      <w:r w:rsidRPr="00CB0B50">
        <w:instrText>HYPERLINK "https://doi.org/10.1016/j.ssresearch.2022.102746" \h</w:instrText>
      </w:r>
      <w:r w:rsidRPr="00CB0B50">
        <w:fldChar w:fldCharType="separate"/>
      </w:r>
      <w:r w:rsidRPr="00CB0B50">
        <w:rPr>
          <w:rPrChange w:id="3895" w:author="Meg Walker" w:date="2026-01-13T11:21:00Z" w16du:dateUtc="2026-01-13T11:21:00Z">
            <w:rPr>
              <w:rStyle w:val="Hyperlink"/>
            </w:rPr>
          </w:rPrChange>
        </w:rPr>
        <w:t>https://doi.org/10.1016/j.ssresearch.2022.102746</w:t>
      </w:r>
      <w:r w:rsidRPr="00CB0B50">
        <w:fldChar w:fldCharType="end"/>
      </w:r>
      <w:r w:rsidRPr="00CB0B50">
        <w:t>.</w:t>
      </w:r>
    </w:p>
    <w:p w14:paraId="51DD4DF0" w14:textId="08B70695" w:rsidR="000E35CE" w:rsidRDefault="00D9434A">
      <w:pPr>
        <w:pStyle w:val="RSReferencestext"/>
        <w:pPrChange w:id="3896" w:author="Meg Walker" w:date="2026-01-12T17:58:00Z" w16du:dateUtc="2026-01-12T17:58:00Z">
          <w:pPr/>
        </w:pPrChange>
      </w:pPr>
      <w:bookmarkStart w:id="3897" w:name="ref-svallfors_contested_2012"/>
      <w:bookmarkEnd w:id="3871"/>
      <w:r>
        <w:t xml:space="preserve">Svallfors, </w:t>
      </w:r>
      <w:del w:id="3898" w:author="Meg Walker" w:date="2026-01-13T11:21:00Z" w16du:dateUtc="2026-01-13T11:21:00Z">
        <w:r w:rsidDel="00CB0B50">
          <w:delText>Stefan</w:delText>
        </w:r>
      </w:del>
      <w:ins w:id="3899" w:author="Meg Walker" w:date="2026-01-13T11:21:00Z" w16du:dateUtc="2026-01-13T11:21:00Z">
        <w:r w:rsidR="00CB0B50">
          <w:t>S.</w:t>
        </w:r>
      </w:ins>
      <w:del w:id="3900" w:author="Meg Walker" w:date="2026-01-13T11:22:00Z" w16du:dateUtc="2026-01-13T11:22:00Z">
        <w:r w:rsidDel="00CB0B50">
          <w:delText>,</w:delText>
        </w:r>
      </w:del>
      <w:r>
        <w:t xml:space="preserve"> </w:t>
      </w:r>
      <w:ins w:id="3901" w:author="Meg Walker" w:date="2026-01-13T11:22:00Z" w16du:dateUtc="2026-01-13T11:22:00Z">
        <w:r w:rsidR="00CB0B50">
          <w:t>(</w:t>
        </w:r>
      </w:ins>
      <w:r>
        <w:t>ed.</w:t>
      </w:r>
      <w:ins w:id="3902" w:author="Meg Walker" w:date="2026-01-13T11:22:00Z" w16du:dateUtc="2026-01-13T11:22:00Z">
        <w:r w:rsidR="00CB0B50">
          <w:t>)</w:t>
        </w:r>
      </w:ins>
      <w:r>
        <w:t xml:space="preserve"> </w:t>
      </w:r>
      <w:ins w:id="3903" w:author="Meg Walker" w:date="2026-01-13T11:22:00Z" w16du:dateUtc="2026-01-13T11:22:00Z">
        <w:r w:rsidR="00CB0B50">
          <w:t>(</w:t>
        </w:r>
      </w:ins>
      <w:r>
        <w:t>2012</w:t>
      </w:r>
      <w:ins w:id="3904" w:author="Meg Walker" w:date="2026-01-13T11:22:00Z" w16du:dateUtc="2026-01-13T11:22:00Z">
        <w:r w:rsidR="00CB0B50">
          <w:t>)</w:t>
        </w:r>
      </w:ins>
      <w:r>
        <w:t xml:space="preserve">. </w:t>
      </w:r>
      <w:r>
        <w:rPr>
          <w:i/>
          <w:iCs/>
        </w:rPr>
        <w:t xml:space="preserve">Contested Welfare States: Welfare Attitudes in Europe </w:t>
      </w:r>
      <w:ins w:id="3905" w:author="Meg Walker" w:date="2026-01-13T11:22:00Z" w16du:dateUtc="2026-01-13T11:22:00Z">
        <w:r w:rsidR="00CB0B50">
          <w:rPr>
            <w:i/>
            <w:iCs/>
          </w:rPr>
          <w:br/>
        </w:r>
      </w:ins>
      <w:r>
        <w:rPr>
          <w:i/>
          <w:iCs/>
        </w:rPr>
        <w:t>and Beyond</w:t>
      </w:r>
      <w:del w:id="3906" w:author="Meg Walker" w:date="2026-01-13T11:22:00Z" w16du:dateUtc="2026-01-13T11:22:00Z">
        <w:r w:rsidDel="00CB0B50">
          <w:delText xml:space="preserve">. </w:delText>
        </w:r>
      </w:del>
      <w:ins w:id="3907" w:author="Meg Walker" w:date="2026-01-13T11:22:00Z" w16du:dateUtc="2026-01-13T11:22:00Z">
        <w:r w:rsidR="00CB0B50">
          <w:t xml:space="preserve">, </w:t>
        </w:r>
      </w:ins>
      <w:r>
        <w:t xml:space="preserve">Stanford University </w:t>
      </w:r>
      <w:r w:rsidRPr="00CB0B50">
        <w:t>Press</w:t>
      </w:r>
      <w:del w:id="3908" w:author="Meg Walker" w:date="2026-01-13T11:22:00Z" w16du:dateUtc="2026-01-13T11:22:00Z">
        <w:r w:rsidRPr="00CB0B50" w:rsidDel="00CB0B50">
          <w:delText xml:space="preserve">. </w:delText>
        </w:r>
      </w:del>
      <w:ins w:id="3909" w:author="Meg Walker" w:date="2026-01-13T11:22:00Z" w16du:dateUtc="2026-01-13T11:22:00Z">
        <w:r w:rsidR="00CB0B50" w:rsidRPr="00CB0B50">
          <w:t xml:space="preserve">, </w:t>
        </w:r>
      </w:ins>
      <w:r w:rsidRPr="00CB0B50">
        <w:fldChar w:fldCharType="begin"/>
      </w:r>
      <w:r w:rsidRPr="00CB0B50">
        <w:instrText>HYPERLINK "https://doi.org/10.11126/stanford/9780804782524.001.0001" \h</w:instrText>
      </w:r>
      <w:r w:rsidRPr="00CB0B50">
        <w:fldChar w:fldCharType="separate"/>
      </w:r>
      <w:r w:rsidRPr="00CB0B50">
        <w:rPr>
          <w:rPrChange w:id="3910" w:author="Meg Walker" w:date="2026-01-13T11:22:00Z" w16du:dateUtc="2026-01-13T11:22:00Z">
            <w:rPr>
              <w:rStyle w:val="Hyperlink"/>
            </w:rPr>
          </w:rPrChange>
        </w:rPr>
        <w:t>https://doi.org/10.11126/stanford/9780804782524.001.0001</w:t>
      </w:r>
      <w:r w:rsidRPr="00CB0B50">
        <w:fldChar w:fldCharType="end"/>
      </w:r>
      <w:r w:rsidRPr="00CB0B50">
        <w:t>.</w:t>
      </w:r>
    </w:p>
    <w:p w14:paraId="24FEB551" w14:textId="16A38A70" w:rsidR="006A2C95" w:rsidRDefault="00D9434A" w:rsidP="00623E76">
      <w:pPr>
        <w:pStyle w:val="RSReferencestext"/>
        <w:rPr>
          <w:ins w:id="3911" w:author="Meg Walker" w:date="2026-01-13T11:24:00Z" w16du:dateUtc="2026-01-13T11:24:00Z"/>
        </w:rPr>
      </w:pPr>
      <w:bookmarkStart w:id="3912" w:name="ref-tawfik_script_2020"/>
      <w:bookmarkEnd w:id="3897"/>
      <w:r w:rsidRPr="00A5762D">
        <w:rPr>
          <w:lang w:val="de-DE"/>
        </w:rPr>
        <w:t xml:space="preserve">Tawfik, </w:t>
      </w:r>
      <w:del w:id="3913" w:author="Meg Walker" w:date="2026-01-13T11:22:00Z" w16du:dateUtc="2026-01-13T11:22:00Z">
        <w:r w:rsidRPr="00A5762D" w:rsidDel="00CB0B50">
          <w:rPr>
            <w:lang w:val="de-DE"/>
          </w:rPr>
          <w:delText>Amal</w:delText>
        </w:r>
      </w:del>
      <w:ins w:id="3914" w:author="Meg Walker" w:date="2026-01-13T11:22:00Z" w16du:dateUtc="2026-01-13T11:22:00Z">
        <w:r w:rsidR="00CB0B50" w:rsidRPr="00A5762D">
          <w:rPr>
            <w:lang w:val="de-DE"/>
          </w:rPr>
          <w:t>A</w:t>
        </w:r>
        <w:r w:rsidR="00CB0B50">
          <w:rPr>
            <w:lang w:val="de-DE"/>
          </w:rPr>
          <w:t>.</w:t>
        </w:r>
      </w:ins>
      <w:r w:rsidRPr="00A5762D">
        <w:rPr>
          <w:lang w:val="de-DE"/>
        </w:rPr>
        <w:t xml:space="preserve">, and </w:t>
      </w:r>
      <w:del w:id="3915" w:author="Meg Walker" w:date="2026-01-13T11:23:00Z" w16du:dateUtc="2026-01-13T11:23:00Z">
        <w:r w:rsidRPr="00A5762D" w:rsidDel="00CB0B50">
          <w:rPr>
            <w:lang w:val="de-DE"/>
          </w:rPr>
          <w:delText xml:space="preserve">Daniel </w:delText>
        </w:r>
      </w:del>
      <w:r w:rsidRPr="00A5762D">
        <w:rPr>
          <w:lang w:val="de-DE"/>
        </w:rPr>
        <w:t>Oesch</w:t>
      </w:r>
      <w:ins w:id="3916" w:author="Meg Walker" w:date="2026-01-13T11:22:00Z" w16du:dateUtc="2026-01-13T11:22:00Z">
        <w:r w:rsidR="00CB0B50">
          <w:rPr>
            <w:lang w:val="de-DE"/>
          </w:rPr>
          <w:t>, D</w:t>
        </w:r>
      </w:ins>
      <w:r w:rsidRPr="00A5762D">
        <w:rPr>
          <w:lang w:val="de-DE"/>
        </w:rPr>
        <w:t xml:space="preserve">. </w:t>
      </w:r>
      <w:ins w:id="3917" w:author="Meg Walker" w:date="2026-01-13T11:23:00Z" w16du:dateUtc="2026-01-13T11:23:00Z">
        <w:r w:rsidR="00CB0B50">
          <w:rPr>
            <w:lang w:val="de-DE"/>
          </w:rPr>
          <w:t>(</w:t>
        </w:r>
      </w:ins>
      <w:r>
        <w:t>202</w:t>
      </w:r>
      <w:r w:rsidRPr="006A2C95">
        <w:t>0</w:t>
      </w:r>
      <w:ins w:id="3918" w:author="Meg Walker" w:date="2026-01-13T11:23:00Z" w16du:dateUtc="2026-01-13T11:23:00Z">
        <w:r w:rsidR="00CB0B50" w:rsidRPr="006A2C95">
          <w:t>)</w:t>
        </w:r>
      </w:ins>
      <w:r w:rsidRPr="006A2C95">
        <w:t xml:space="preserve">. </w:t>
      </w:r>
      <w:del w:id="3919" w:author="Meg Walker" w:date="2026-01-13T11:23:00Z" w16du:dateUtc="2026-01-13T11:23:00Z">
        <w:r w:rsidRPr="006A2C95" w:rsidDel="00CB0B50">
          <w:delText>“</w:delText>
        </w:r>
      </w:del>
      <w:ins w:id="3920" w:author="Meg Walker" w:date="2026-01-13T11:23:00Z" w16du:dateUtc="2026-01-13T11:23:00Z">
        <w:r w:rsidR="00CB0B50" w:rsidRPr="006A2C95">
          <w:t>‘</w:t>
        </w:r>
      </w:ins>
      <w:r w:rsidRPr="006A2C95">
        <w:t xml:space="preserve">Script to </w:t>
      </w:r>
      <w:r w:rsidR="00CB0B50" w:rsidRPr="006A2C95">
        <w:t xml:space="preserve">construct an indicator of social class </w:t>
      </w:r>
      <w:r w:rsidRPr="006A2C95">
        <w:t>in the ESS</w:t>
      </w:r>
      <w:del w:id="3921" w:author="Meg Walker" w:date="2026-01-13T11:23:00Z" w16du:dateUtc="2026-01-13T11:23:00Z">
        <w:r w:rsidRPr="006A2C95" w:rsidDel="00CB0B50">
          <w:delText xml:space="preserve">.” </w:delText>
        </w:r>
      </w:del>
      <w:ins w:id="3922" w:author="Meg Walker" w:date="2026-01-13T11:23:00Z" w16du:dateUtc="2026-01-13T11:23:00Z">
        <w:r w:rsidR="00CB0B50" w:rsidRPr="006A2C95">
          <w:t xml:space="preserve">’, </w:t>
        </w:r>
      </w:ins>
      <w:del w:id="3923" w:author="Meg Walker" w:date="2026-01-13T11:24:00Z" w16du:dateUtc="2026-01-13T11:24:00Z">
        <w:r w:rsidRPr="006A2C95" w:rsidDel="006A2C95">
          <w:rPr>
            <w:rPrChange w:id="3924" w:author="Meg Walker" w:date="2026-01-13T11:26:00Z" w16du:dateUtc="2026-01-13T11:26:00Z">
              <w:rPr>
                <w:i/>
                <w:iCs/>
              </w:rPr>
            </w:rPrChange>
          </w:rPr>
          <w:delText xml:space="preserve">Https://Www. Europeansocialsurvey. Org/Docs/Shared_user_resources/Oesch/Oesch_social_class_schema. </w:delText>
        </w:r>
      </w:del>
      <w:del w:id="3925" w:author="Meg Walker" w:date="2026-01-13T11:25:00Z" w16du:dateUtc="2026-01-13T11:25:00Z">
        <w:r w:rsidRPr="006A2C95" w:rsidDel="006A2C95">
          <w:rPr>
            <w:rPrChange w:id="3926" w:author="Meg Walker" w:date="2026-01-13T11:26:00Z" w16du:dateUtc="2026-01-13T11:26:00Z">
              <w:rPr>
                <w:i/>
                <w:iCs/>
                <w:lang w:val="de-DE"/>
              </w:rPr>
            </w:rPrChange>
          </w:rPr>
          <w:delText>Zip (Zugegriffen Am 11.11. 2021)</w:delText>
        </w:r>
        <w:r w:rsidRPr="006A2C95" w:rsidDel="006A2C95">
          <w:rPr>
            <w:rPrChange w:id="3927" w:author="Meg Walker" w:date="2026-01-13T11:26:00Z" w16du:dateUtc="2026-01-13T11:26:00Z">
              <w:rPr>
                <w:lang w:val="de-DE"/>
              </w:rPr>
            </w:rPrChange>
          </w:rPr>
          <w:delText xml:space="preserve">. </w:delText>
        </w:r>
      </w:del>
      <w:del w:id="3928" w:author="Meg Walker" w:date="2026-01-13T11:26:00Z" w16du:dateUtc="2026-01-13T11:26:00Z">
        <w:r w:rsidRPr="006A2C95" w:rsidDel="006A2C95">
          <w:fldChar w:fldCharType="begin"/>
        </w:r>
        <w:r w:rsidRPr="006A2C95" w:rsidDel="006A2C95">
          <w:delInstrText>HYPERLINK "https://scholar.google.com/scholar?cluster=14780777134980176311&amp;hl=en&amp;oi=scholarr" \h</w:delInstrText>
        </w:r>
        <w:r w:rsidRPr="006A2C95" w:rsidDel="006A2C95">
          <w:fldChar w:fldCharType="separate"/>
        </w:r>
        <w:r w:rsidRPr="006A2C95" w:rsidDel="006A2C95">
          <w:rPr>
            <w:rPrChange w:id="3929" w:author="Meg Walker" w:date="2026-01-13T11:26:00Z" w16du:dateUtc="2026-01-13T11:26:00Z">
              <w:rPr>
                <w:rStyle w:val="Hyperlink"/>
              </w:rPr>
            </w:rPrChange>
          </w:rPr>
          <w:delText>https://scholar.google.com/scholar?cluster=14780777134980176311&amp;hl=en&amp;oi=scholarr</w:delText>
        </w:r>
        <w:r w:rsidRPr="006A2C95" w:rsidDel="006A2C95">
          <w:fldChar w:fldCharType="end"/>
        </w:r>
        <w:r w:rsidRPr="006A2C95" w:rsidDel="006A2C95">
          <w:delText>.</w:delText>
        </w:r>
      </w:del>
      <w:ins w:id="3930" w:author="Meg Walker" w:date="2026-01-13T11:26:00Z" w16du:dateUtc="2026-01-13T11:26:00Z">
        <w:r w:rsidR="006A2C95" w:rsidRPr="006A2C95">
          <w:fldChar w:fldCharType="begin"/>
        </w:r>
        <w:r w:rsidR="006A2C95" w:rsidRPr="006A2C95">
          <w:instrText>HYPERLINK "https://people.unil.ch/danieloesch/files/2014/05/Description_SocialClassPackage_ESS_26Nov2015.pdf"</w:instrText>
        </w:r>
        <w:r w:rsidR="006A2C95" w:rsidRPr="006A2C95">
          <w:fldChar w:fldCharType="separate"/>
        </w:r>
        <w:r w:rsidR="006A2C95" w:rsidRPr="006A2C95">
          <w:rPr>
            <w:rPrChange w:id="3931" w:author="Meg Walker" w:date="2026-01-13T11:26:00Z" w16du:dateUtc="2026-01-13T11:26:00Z">
              <w:rPr>
                <w:rStyle w:val="Hyperlink"/>
                <w:rFonts w:asciiTheme="minorHAnsi" w:hAnsiTheme="minorHAnsi"/>
              </w:rPr>
            </w:rPrChange>
          </w:rPr>
          <w:t>https://people.unil.ch/danieloesch/files/2014/05/Description_SocialClassPackage_ESS_26Nov2015.pdf</w:t>
        </w:r>
        <w:r w:rsidR="006A2C95" w:rsidRPr="006A2C95">
          <w:fldChar w:fldCharType="end"/>
        </w:r>
        <w:r w:rsidR="006A2C95" w:rsidRPr="006A2C95">
          <w:t>.</w:t>
        </w:r>
      </w:ins>
    </w:p>
    <w:p w14:paraId="774D51DE" w14:textId="7C3C41BC" w:rsidR="006A2C95" w:rsidRPr="007B3D92" w:rsidDel="006A2C95" w:rsidRDefault="006A2C95">
      <w:pPr>
        <w:pStyle w:val="RSReferencestext"/>
        <w:rPr>
          <w:del w:id="3932" w:author="Meg Walker" w:date="2026-01-13T11:26:00Z" w16du:dateUtc="2026-01-13T11:26:00Z"/>
        </w:rPr>
        <w:pPrChange w:id="3933" w:author="Meg Walker" w:date="2026-01-12T17:58:00Z" w16du:dateUtc="2026-01-12T17:58:00Z">
          <w:pPr/>
        </w:pPrChange>
      </w:pPr>
      <w:bookmarkStart w:id="3934" w:name="reftrumpincome2023"/>
      <w:bookmarkStart w:id="3935" w:name="ref_trump_income_2023"/>
    </w:p>
    <w:p w14:paraId="6005CBF7" w14:textId="0A620209" w:rsidR="00280A33" w:rsidRPr="00280A33" w:rsidRDefault="00280A33">
      <w:pPr>
        <w:pStyle w:val="RSReferencestext"/>
        <w:pPrChange w:id="3936" w:author="Meg Walker" w:date="2026-01-12T17:58:00Z" w16du:dateUtc="2026-01-12T17:58:00Z">
          <w:pPr/>
        </w:pPrChange>
      </w:pPr>
      <w:bookmarkStart w:id="3937" w:name="ref-van_hootegem_wave_2023"/>
      <w:bookmarkEnd w:id="3912"/>
      <w:r w:rsidRPr="00280A33">
        <w:t>Trump, K</w:t>
      </w:r>
      <w:del w:id="3938" w:author="Meg Walker" w:date="2026-01-13T11:26:00Z" w16du:dateUtc="2026-01-13T11:26:00Z">
        <w:r w:rsidRPr="00280A33" w:rsidDel="006A2C95">
          <w:delText>ris</w:delText>
        </w:r>
      </w:del>
      <w:r w:rsidRPr="00280A33">
        <w:t>-S</w:t>
      </w:r>
      <w:del w:id="3939" w:author="Meg Walker" w:date="2026-01-13T11:26:00Z" w16du:dateUtc="2026-01-13T11:26:00Z">
        <w:r w:rsidRPr="00280A33" w:rsidDel="006A2C95">
          <w:delText>tella</w:delText>
        </w:r>
      </w:del>
      <w:r w:rsidRPr="00280A33">
        <w:t xml:space="preserve">. </w:t>
      </w:r>
      <w:ins w:id="3940" w:author="Meg Walker" w:date="2026-01-13T11:26:00Z" w16du:dateUtc="2026-01-13T11:26:00Z">
        <w:r w:rsidR="006A2C95">
          <w:t>(</w:t>
        </w:r>
      </w:ins>
      <w:r w:rsidRPr="00280A33">
        <w:t>2023</w:t>
      </w:r>
      <w:ins w:id="3941" w:author="Meg Walker" w:date="2026-01-13T11:26:00Z" w16du:dateUtc="2026-01-13T11:26:00Z">
        <w:r w:rsidR="006A2C95">
          <w:t>)</w:t>
        </w:r>
      </w:ins>
      <w:r w:rsidRPr="00280A33">
        <w:t>.</w:t>
      </w:r>
      <w:bookmarkEnd w:id="3934"/>
      <w:r w:rsidRPr="00280A33">
        <w:t xml:space="preserve"> </w:t>
      </w:r>
      <w:bookmarkEnd w:id="3935"/>
      <w:del w:id="3942" w:author="Meg Walker" w:date="2026-01-13T11:26:00Z" w16du:dateUtc="2026-01-13T11:26:00Z">
        <w:r w:rsidRPr="00280A33" w:rsidDel="006A2C95">
          <w:delText>“</w:delText>
        </w:r>
      </w:del>
      <w:ins w:id="3943" w:author="Meg Walker" w:date="2026-01-13T11:26:00Z" w16du:dateUtc="2026-01-13T11:26:00Z">
        <w:r w:rsidR="006A2C95">
          <w:t>‘</w:t>
        </w:r>
      </w:ins>
      <w:r w:rsidRPr="00280A33">
        <w:t xml:space="preserve">Income </w:t>
      </w:r>
      <w:r w:rsidR="006A2C95" w:rsidRPr="00280A33">
        <w:t>inequality is unrelated to perceived inequality and support for redistribution</w:t>
      </w:r>
      <w:del w:id="3944" w:author="Meg Walker" w:date="2026-01-13T11:26:00Z" w16du:dateUtc="2026-01-13T11:26:00Z">
        <w:r w:rsidRPr="00280A33" w:rsidDel="006A2C95">
          <w:delText xml:space="preserve">.” </w:delText>
        </w:r>
      </w:del>
      <w:ins w:id="3945" w:author="Meg Walker" w:date="2026-01-13T11:26:00Z" w16du:dateUtc="2026-01-13T11:26:00Z">
        <w:r w:rsidR="006A2C95">
          <w:t>’,</w:t>
        </w:r>
        <w:r w:rsidR="006A2C95" w:rsidRPr="00280A33">
          <w:t xml:space="preserve"> </w:t>
        </w:r>
      </w:ins>
      <w:r w:rsidRPr="00280A33">
        <w:rPr>
          <w:i/>
          <w:iCs/>
        </w:rPr>
        <w:t xml:space="preserve">Social Science </w:t>
      </w:r>
      <w:del w:id="3946" w:author="Meg Walker" w:date="2026-01-13T11:27:00Z" w16du:dateUtc="2026-01-13T11:27:00Z">
        <w:r w:rsidRPr="00280A33" w:rsidDel="006A2C95">
          <w:rPr>
            <w:i/>
            <w:iCs/>
          </w:rPr>
          <w:delText>Quarterly</w:delText>
        </w:r>
        <w:r w:rsidRPr="00280A33" w:rsidDel="006A2C95">
          <w:delText xml:space="preserve"> </w:delText>
        </w:r>
      </w:del>
      <w:ins w:id="3947" w:author="Meg Walker" w:date="2026-01-13T11:27:00Z" w16du:dateUtc="2026-01-13T11:27:00Z">
        <w:r w:rsidR="006A2C95" w:rsidRPr="00280A33">
          <w:rPr>
            <w:i/>
            <w:iCs/>
          </w:rPr>
          <w:t>Quarterly</w:t>
        </w:r>
        <w:r w:rsidR="006A2C95" w:rsidRPr="006A2C95">
          <w:t xml:space="preserve">, Vol. </w:t>
        </w:r>
      </w:ins>
      <w:r w:rsidRPr="006A2C95">
        <w:t>104</w:t>
      </w:r>
      <w:del w:id="3948" w:author="Meg Walker" w:date="2026-01-13T11:27:00Z" w16du:dateUtc="2026-01-13T11:27:00Z">
        <w:r w:rsidRPr="006A2C95" w:rsidDel="006A2C95">
          <w:delText>(</w:delText>
        </w:r>
      </w:del>
      <w:ins w:id="3949" w:author="Meg Walker" w:date="2026-01-13T11:27:00Z" w16du:dateUtc="2026-01-13T11:27:00Z">
        <w:r w:rsidR="006A2C95" w:rsidRPr="006A2C95">
          <w:t xml:space="preserve">, No. </w:t>
        </w:r>
      </w:ins>
      <w:r w:rsidRPr="006A2C95">
        <w:t>2</w:t>
      </w:r>
      <w:del w:id="3950" w:author="Meg Walker" w:date="2026-01-13T11:27:00Z" w16du:dateUtc="2026-01-13T11:27:00Z">
        <w:r w:rsidRPr="006A2C95" w:rsidDel="006A2C95">
          <w:delText>):</w:delText>
        </w:r>
      </w:del>
      <w:ins w:id="3951" w:author="Meg Walker" w:date="2026-01-13T11:27:00Z" w16du:dateUtc="2026-01-13T11:27:00Z">
        <w:r w:rsidR="006A2C95" w:rsidRPr="006A2C95">
          <w:t>, pp.</w:t>
        </w:r>
      </w:ins>
      <w:r w:rsidRPr="006A2C95">
        <w:t>180–88</w:t>
      </w:r>
      <w:del w:id="3952" w:author="Meg Walker" w:date="2026-01-13T11:27:00Z" w16du:dateUtc="2026-01-13T11:27:00Z">
        <w:r w:rsidRPr="006A2C95" w:rsidDel="006A2C95">
          <w:delText xml:space="preserve">. </w:delText>
        </w:r>
      </w:del>
      <w:ins w:id="3953" w:author="Meg Walker" w:date="2026-01-13T11:27:00Z" w16du:dateUtc="2026-01-13T11:27:00Z">
        <w:r w:rsidR="006A2C95" w:rsidRPr="006A2C95">
          <w:t xml:space="preserve">, </w:t>
        </w:r>
      </w:ins>
      <w:del w:id="3954" w:author="Meg Walker" w:date="2026-01-13T11:27:00Z" w16du:dateUtc="2026-01-13T11:27:00Z">
        <w:r w:rsidRPr="006A2C95" w:rsidDel="006A2C95">
          <w:delText>doi:</w:delText>
        </w:r>
        <w:r w:rsidRPr="006A2C95" w:rsidDel="006A2C95">
          <w:fldChar w:fldCharType="begin"/>
        </w:r>
        <w:r w:rsidRPr="006A2C95" w:rsidDel="006A2C95">
          <w:delInstrText>HYPERLINK "https://doi.org/10.1111/ssqu.13269"</w:delInstrText>
        </w:r>
        <w:r w:rsidRPr="006A2C95" w:rsidDel="006A2C95">
          <w:fldChar w:fldCharType="separate"/>
        </w:r>
        <w:r w:rsidRPr="006A2C95" w:rsidDel="006A2C95">
          <w:rPr>
            <w:rPrChange w:id="3955" w:author="Meg Walker" w:date="2026-01-13T11:27:00Z" w16du:dateUtc="2026-01-13T11:27:00Z">
              <w:rPr>
                <w:rStyle w:val="Hyperlink"/>
                <w:rFonts w:asciiTheme="minorHAnsi" w:hAnsiTheme="minorHAnsi" w:cstheme="minorBidi"/>
              </w:rPr>
            </w:rPrChange>
          </w:rPr>
          <w:delText>10.1111/ssqu.13269</w:delText>
        </w:r>
        <w:r w:rsidRPr="006A2C95" w:rsidDel="006A2C95">
          <w:fldChar w:fldCharType="end"/>
        </w:r>
        <w:r w:rsidRPr="006A2C95" w:rsidDel="006A2C95">
          <w:delText>.</w:delText>
        </w:r>
      </w:del>
      <w:ins w:id="3956" w:author="Meg Walker" w:date="2026-01-13T11:27:00Z" w16du:dateUtc="2026-01-13T11:27:00Z">
        <w:r w:rsidR="006A2C95" w:rsidRPr="006A2C95">
          <w:fldChar w:fldCharType="begin"/>
        </w:r>
        <w:r w:rsidR="006A2C95" w:rsidRPr="006A2C95">
          <w:instrText>HYPERLINK "https://doi.org/10.1111/ssqu.13269"</w:instrText>
        </w:r>
        <w:r w:rsidR="006A2C95" w:rsidRPr="006A2C95">
          <w:fldChar w:fldCharType="separate"/>
        </w:r>
        <w:r w:rsidR="006A2C95" w:rsidRPr="006A2C95">
          <w:rPr>
            <w:rPrChange w:id="3957" w:author="Meg Walker" w:date="2026-01-13T11:27:00Z" w16du:dateUtc="2026-01-13T11:27:00Z">
              <w:rPr>
                <w:rStyle w:val="Hyperlink"/>
                <w:rFonts w:asciiTheme="minorHAnsi" w:hAnsiTheme="minorHAnsi"/>
              </w:rPr>
            </w:rPrChange>
          </w:rPr>
          <w:t>https://doi.org/10.1111/ssqu.13269</w:t>
        </w:r>
        <w:r w:rsidR="006A2C95" w:rsidRPr="006A2C95">
          <w:fldChar w:fldCharType="end"/>
        </w:r>
        <w:r w:rsidR="006A2C95" w:rsidRPr="006A2C95">
          <w:t>.</w:t>
        </w:r>
      </w:ins>
    </w:p>
    <w:p w14:paraId="51DD4DF2" w14:textId="552881A6" w:rsidR="000E35CE" w:rsidRDefault="00D9434A">
      <w:pPr>
        <w:pStyle w:val="RSReferencestext"/>
        <w:pPrChange w:id="3958" w:author="Meg Walker" w:date="2026-01-12T17:58:00Z" w16du:dateUtc="2026-01-12T17:58:00Z">
          <w:pPr/>
        </w:pPrChange>
      </w:pPr>
      <w:r w:rsidRPr="00A5762D">
        <w:rPr>
          <w:lang w:val="nl-NL"/>
        </w:rPr>
        <w:t xml:space="preserve">Van Hootegem, </w:t>
      </w:r>
      <w:del w:id="3959" w:author="Meg Walker" w:date="2026-01-13T11:27:00Z" w16du:dateUtc="2026-01-13T11:27:00Z">
        <w:r w:rsidRPr="00A5762D" w:rsidDel="006A2C95">
          <w:rPr>
            <w:lang w:val="nl-NL"/>
          </w:rPr>
          <w:delText>Arno</w:delText>
        </w:r>
      </w:del>
      <w:ins w:id="3960" w:author="Meg Walker" w:date="2026-01-13T11:27:00Z" w16du:dateUtc="2026-01-13T11:27:00Z">
        <w:r w:rsidR="006A2C95" w:rsidRPr="00A5762D">
          <w:rPr>
            <w:lang w:val="nl-NL"/>
          </w:rPr>
          <w:t>A</w:t>
        </w:r>
        <w:r w:rsidR="006A2C95">
          <w:rPr>
            <w:lang w:val="nl-NL"/>
          </w:rPr>
          <w:t>.</w:t>
        </w:r>
      </w:ins>
      <w:r w:rsidRPr="00A5762D">
        <w:rPr>
          <w:lang w:val="nl-NL"/>
        </w:rPr>
        <w:t xml:space="preserve">, and </w:t>
      </w:r>
      <w:del w:id="3961" w:author="Meg Walker" w:date="2026-01-13T11:27:00Z" w16du:dateUtc="2026-01-13T11:27:00Z">
        <w:r w:rsidRPr="00A5762D" w:rsidDel="006A2C95">
          <w:rPr>
            <w:lang w:val="nl-NL"/>
          </w:rPr>
          <w:delText xml:space="preserve">Tijs </w:delText>
        </w:r>
      </w:del>
      <w:r w:rsidRPr="00A5762D">
        <w:rPr>
          <w:lang w:val="nl-NL"/>
        </w:rPr>
        <w:t>Laenen</w:t>
      </w:r>
      <w:ins w:id="3962" w:author="Meg Walker" w:date="2026-01-13T11:27:00Z" w16du:dateUtc="2026-01-13T11:27:00Z">
        <w:r w:rsidR="006A2C95">
          <w:rPr>
            <w:lang w:val="nl-NL"/>
          </w:rPr>
          <w:t>, T</w:t>
        </w:r>
      </w:ins>
      <w:r w:rsidRPr="00A5762D">
        <w:rPr>
          <w:lang w:val="nl-NL"/>
        </w:rPr>
        <w:t xml:space="preserve">. </w:t>
      </w:r>
      <w:ins w:id="3963" w:author="Meg Walker" w:date="2026-01-13T11:28:00Z" w16du:dateUtc="2026-01-13T11:28:00Z">
        <w:r w:rsidR="006A2C95">
          <w:rPr>
            <w:lang w:val="nl-NL"/>
          </w:rPr>
          <w:t>(</w:t>
        </w:r>
      </w:ins>
      <w:r>
        <w:t>2023</w:t>
      </w:r>
      <w:ins w:id="3964" w:author="Meg Walker" w:date="2026-01-13T11:28:00Z" w16du:dateUtc="2026-01-13T11:28:00Z">
        <w:r w:rsidR="006A2C95">
          <w:t>)</w:t>
        </w:r>
      </w:ins>
      <w:r>
        <w:t xml:space="preserve">. </w:t>
      </w:r>
      <w:del w:id="3965" w:author="Meg Walker" w:date="2026-01-13T11:28:00Z" w16du:dateUtc="2026-01-13T11:28:00Z">
        <w:r w:rsidDel="006A2C95">
          <w:delText>“</w:delText>
        </w:r>
      </w:del>
      <w:ins w:id="3966" w:author="Meg Walker" w:date="2026-01-13T11:28:00Z" w16du:dateUtc="2026-01-13T11:28:00Z">
        <w:r w:rsidR="006A2C95">
          <w:t>‘</w:t>
        </w:r>
      </w:ins>
      <w:r>
        <w:t xml:space="preserve">A </w:t>
      </w:r>
      <w:del w:id="3967" w:author="Meg Walker" w:date="2026-01-13T11:28:00Z" w16du:dateUtc="2026-01-13T11:28:00Z">
        <w:r w:rsidDel="006A2C95">
          <w:delText xml:space="preserve">Wave </w:delText>
        </w:r>
      </w:del>
      <w:ins w:id="3968" w:author="Meg Walker" w:date="2026-01-13T11:28:00Z" w16du:dateUtc="2026-01-13T11:28:00Z">
        <w:r w:rsidR="006A2C95">
          <w:t xml:space="preserve">wave </w:t>
        </w:r>
      </w:ins>
      <w:r>
        <w:t xml:space="preserve">of </w:t>
      </w:r>
      <w:del w:id="3969" w:author="Meg Walker" w:date="2026-01-13T11:28:00Z" w16du:dateUtc="2026-01-13T11:28:00Z">
        <w:r w:rsidDel="006A2C95">
          <w:delText>Support</w:delText>
        </w:r>
      </w:del>
      <w:ins w:id="3970" w:author="Meg Walker" w:date="2026-01-13T11:28:00Z" w16du:dateUtc="2026-01-13T11:28:00Z">
        <w:r w:rsidR="006A2C95">
          <w:t>support</w:t>
        </w:r>
      </w:ins>
      <w:r>
        <w:t xml:space="preserve">? A </w:t>
      </w:r>
      <w:r w:rsidR="006A2C95">
        <w:t xml:space="preserve">natural experiment </w:t>
      </w:r>
      <w:ins w:id="3971" w:author="Meg Walker" w:date="2026-01-13T11:29:00Z" w16du:dateUtc="2026-01-13T11:29:00Z">
        <w:r w:rsidR="006A2C95">
          <w:br/>
        </w:r>
      </w:ins>
      <w:r w:rsidR="006A2C95">
        <w:t xml:space="preserve">on how the </w:t>
      </w:r>
      <w:r>
        <w:t xml:space="preserve">COVID-19 </w:t>
      </w:r>
      <w:r w:rsidR="006A2C95">
        <w:t>pandemic affected the popularity of a basic income</w:t>
      </w:r>
      <w:del w:id="3972" w:author="Meg Walker" w:date="2026-01-13T11:28:00Z" w16du:dateUtc="2026-01-13T11:28:00Z">
        <w:r w:rsidDel="006A2C95">
          <w:delText xml:space="preserve">.” </w:delText>
        </w:r>
      </w:del>
      <w:ins w:id="3973" w:author="Meg Walker" w:date="2026-01-13T11:28:00Z" w16du:dateUtc="2026-01-13T11:28:00Z">
        <w:r w:rsidR="006A2C95">
          <w:t xml:space="preserve">’, </w:t>
        </w:r>
      </w:ins>
      <w:ins w:id="3974" w:author="Meg Walker" w:date="2026-01-13T11:29:00Z" w16du:dateUtc="2026-01-13T11:29:00Z">
        <w:r w:rsidR="006A2C95">
          <w:br/>
        </w:r>
      </w:ins>
      <w:r>
        <w:rPr>
          <w:i/>
          <w:iCs/>
        </w:rPr>
        <w:t xml:space="preserve">Acta </w:t>
      </w:r>
      <w:del w:id="3975" w:author="Meg Walker" w:date="2026-01-13T11:28:00Z" w16du:dateUtc="2026-01-13T11:28:00Z">
        <w:r w:rsidDel="006A2C95">
          <w:rPr>
            <w:i/>
            <w:iCs/>
          </w:rPr>
          <w:delText>Politica</w:delText>
        </w:r>
        <w:r w:rsidDel="006A2C95">
          <w:delText xml:space="preserve"> </w:delText>
        </w:r>
      </w:del>
      <w:ins w:id="3976" w:author="Meg Walker" w:date="2026-01-13T11:28:00Z" w16du:dateUtc="2026-01-13T11:28:00Z">
        <w:r w:rsidR="006A2C95">
          <w:rPr>
            <w:i/>
            <w:iCs/>
          </w:rPr>
          <w:t>Politica</w:t>
        </w:r>
        <w:r w:rsidR="006A2C95" w:rsidRPr="006A2C95">
          <w:t xml:space="preserve">, Vol. </w:t>
        </w:r>
      </w:ins>
      <w:r w:rsidRPr="006A2C95">
        <w:t>58</w:t>
      </w:r>
      <w:ins w:id="3977" w:author="Meg Walker" w:date="2026-01-13T11:28:00Z" w16du:dateUtc="2026-01-13T11:28:00Z">
        <w:r w:rsidR="006A2C95" w:rsidRPr="006A2C95">
          <w:t>,</w:t>
        </w:r>
      </w:ins>
      <w:r w:rsidRPr="006A2C95">
        <w:t xml:space="preserve"> </w:t>
      </w:r>
      <w:del w:id="3978" w:author="Meg Walker" w:date="2026-01-13T11:28:00Z" w16du:dateUtc="2026-01-13T11:28:00Z">
        <w:r w:rsidRPr="006A2C95" w:rsidDel="006A2C95">
          <w:delText>(</w:delText>
        </w:r>
      </w:del>
      <w:ins w:id="3979" w:author="Meg Walker" w:date="2026-01-13T11:28:00Z" w16du:dateUtc="2026-01-13T11:28:00Z">
        <w:r w:rsidR="006A2C95" w:rsidRPr="006A2C95">
          <w:t xml:space="preserve">, No. </w:t>
        </w:r>
      </w:ins>
      <w:r w:rsidRPr="006A2C95">
        <w:t>3</w:t>
      </w:r>
      <w:del w:id="3980" w:author="Meg Walker" w:date="2026-01-13T11:28:00Z" w16du:dateUtc="2026-01-13T11:28:00Z">
        <w:r w:rsidRPr="006A2C95" w:rsidDel="006A2C95">
          <w:delText xml:space="preserve">): </w:delText>
        </w:r>
      </w:del>
      <w:ins w:id="3981" w:author="Meg Walker" w:date="2026-01-13T11:28:00Z" w16du:dateUtc="2026-01-13T11:28:00Z">
        <w:r w:rsidR="006A2C95" w:rsidRPr="006A2C95">
          <w:t>, pp.</w:t>
        </w:r>
      </w:ins>
      <w:r w:rsidRPr="006A2C95">
        <w:t>695–713</w:t>
      </w:r>
      <w:del w:id="3982" w:author="Meg Walker" w:date="2026-01-13T11:29:00Z" w16du:dateUtc="2026-01-13T11:29:00Z">
        <w:r w:rsidRPr="006A2C95" w:rsidDel="006A2C95">
          <w:delText xml:space="preserve">. </w:delText>
        </w:r>
      </w:del>
      <w:ins w:id="3983" w:author="Meg Walker" w:date="2026-01-13T11:29:00Z" w16du:dateUtc="2026-01-13T11:29:00Z">
        <w:r w:rsidR="006A2C95" w:rsidRPr="006A2C95">
          <w:t xml:space="preserve">, </w:t>
        </w:r>
      </w:ins>
      <w:r w:rsidRPr="006A2C95">
        <w:fldChar w:fldCharType="begin"/>
      </w:r>
      <w:r w:rsidRPr="006A2C95">
        <w:instrText>HYPERLINK "https://doi.org/10.1057/s41269-022-00260-9" \h</w:instrText>
      </w:r>
      <w:r w:rsidRPr="006A2C95">
        <w:fldChar w:fldCharType="separate"/>
      </w:r>
      <w:r w:rsidRPr="006A2C95">
        <w:rPr>
          <w:rPrChange w:id="3984" w:author="Meg Walker" w:date="2026-01-13T11:29:00Z" w16du:dateUtc="2026-01-13T11:29:00Z">
            <w:rPr>
              <w:rStyle w:val="Hyperlink"/>
            </w:rPr>
          </w:rPrChange>
        </w:rPr>
        <w:t>https://doi.org/10.1057/s41269-022-00260-9</w:t>
      </w:r>
      <w:r w:rsidRPr="006A2C95">
        <w:fldChar w:fldCharType="end"/>
      </w:r>
      <w:r w:rsidRPr="006A2C95">
        <w:t>.</w:t>
      </w:r>
    </w:p>
    <w:p w14:paraId="71DAE8E0" w14:textId="77777777" w:rsidR="00DB404C" w:rsidRDefault="00DB404C" w:rsidP="00DB404C">
      <w:pPr>
        <w:pStyle w:val="RSReferencestext"/>
        <w:rPr>
          <w:ins w:id="3985" w:author="Meg Walker" w:date="2026-01-12T21:43:00Z" w16du:dateUtc="2026-01-12T21:43:00Z"/>
        </w:rPr>
      </w:pPr>
      <w:bookmarkStart w:id="3986" w:name="ref_van_oorschot_social_2017"/>
      <w:bookmarkStart w:id="3987" w:name="ref-velev_economic_2024"/>
      <w:bookmarkEnd w:id="3937"/>
      <w:ins w:id="3988" w:author="Meg Walker" w:date="2026-01-12T21:43:00Z" w16du:dateUtc="2026-01-12T21:43:00Z">
        <w:r>
          <w:lastRenderedPageBreak/>
          <w:t xml:space="preserve">van Oorschot, W., and Roosma, F. (2017). </w:t>
        </w:r>
        <w:bookmarkEnd w:id="3986"/>
        <w:r>
          <w:t xml:space="preserve">‘The social legitimacy of differently targeted benefits’, </w:t>
        </w:r>
        <w:r w:rsidRPr="00DB404C">
          <w:t>ImPRovE Working Papers</w:t>
        </w:r>
        <w:r>
          <w:t xml:space="preserve"> </w:t>
        </w:r>
        <w:r w:rsidRPr="00DB404C">
          <w:t>No 15/11</w:t>
        </w:r>
        <w:r>
          <w:t>.</w:t>
        </w:r>
      </w:ins>
    </w:p>
    <w:p w14:paraId="51DD4DF3" w14:textId="5CC48E73" w:rsidR="000E35CE" w:rsidRDefault="00D9434A">
      <w:pPr>
        <w:pStyle w:val="RSReferencestext"/>
        <w:pPrChange w:id="3989" w:author="Meg Walker" w:date="2026-01-12T17:58:00Z" w16du:dateUtc="2026-01-12T17:58:00Z">
          <w:pPr/>
        </w:pPrChange>
      </w:pPr>
      <w:r>
        <w:t xml:space="preserve">Velev, </w:t>
      </w:r>
      <w:del w:id="3990" w:author="Meg Walker" w:date="2026-01-13T11:29:00Z" w16du:dateUtc="2026-01-13T11:29:00Z">
        <w:r w:rsidDel="006A2C95">
          <w:delText>Valentin</w:delText>
        </w:r>
      </w:del>
      <w:ins w:id="3991" w:author="Meg Walker" w:date="2026-01-13T11:29:00Z" w16du:dateUtc="2026-01-13T11:29:00Z">
        <w:r w:rsidR="006A2C95">
          <w:t>V.</w:t>
        </w:r>
      </w:ins>
      <w:r>
        <w:t xml:space="preserve">, and </w:t>
      </w:r>
      <w:del w:id="3992" w:author="Meg Walker" w:date="2026-01-13T11:29:00Z" w16du:dateUtc="2026-01-13T11:29:00Z">
        <w:r w:rsidDel="006A2C95">
          <w:delText xml:space="preserve">Alexander W </w:delText>
        </w:r>
      </w:del>
      <w:r>
        <w:t>Schmidt-Catran</w:t>
      </w:r>
      <w:ins w:id="3993" w:author="Meg Walker" w:date="2026-01-13T11:29:00Z" w16du:dateUtc="2026-01-13T11:29:00Z">
        <w:r w:rsidR="006A2C95">
          <w:t>, A.W</w:t>
        </w:r>
      </w:ins>
      <w:r>
        <w:t xml:space="preserve">. </w:t>
      </w:r>
      <w:ins w:id="3994" w:author="Meg Walker" w:date="2026-01-13T11:29:00Z" w16du:dateUtc="2026-01-13T11:29:00Z">
        <w:r w:rsidR="006A2C95">
          <w:t>(</w:t>
        </w:r>
      </w:ins>
      <w:r>
        <w:t>2024</w:t>
      </w:r>
      <w:ins w:id="3995" w:author="Meg Walker" w:date="2026-01-13T11:29:00Z" w16du:dateUtc="2026-01-13T11:29:00Z">
        <w:r w:rsidR="006A2C95">
          <w:t>)</w:t>
        </w:r>
      </w:ins>
      <w:r>
        <w:t xml:space="preserve">. </w:t>
      </w:r>
      <w:del w:id="3996" w:author="Meg Walker" w:date="2026-01-13T11:30:00Z" w16du:dateUtc="2026-01-13T11:30:00Z">
        <w:r w:rsidDel="006A2C95">
          <w:delText>“</w:delText>
        </w:r>
      </w:del>
      <w:ins w:id="3997" w:author="Meg Walker" w:date="2026-01-13T11:30:00Z" w16du:dateUtc="2026-01-13T11:30:00Z">
        <w:r w:rsidR="006A2C95">
          <w:t>‘</w:t>
        </w:r>
      </w:ins>
      <w:r>
        <w:t xml:space="preserve">Economic </w:t>
      </w:r>
      <w:r w:rsidR="006A2C95">
        <w:t>inequality and public support for redistribution</w:t>
      </w:r>
      <w:r>
        <w:t xml:space="preserve"> in Europe: A </w:t>
      </w:r>
      <w:r w:rsidR="006A2C95">
        <w:t>cross-sectional and longitudinal multilevel analysis</w:t>
      </w:r>
      <w:del w:id="3998" w:author="Meg Walker" w:date="2026-01-13T11:30:00Z" w16du:dateUtc="2026-01-13T11:30:00Z">
        <w:r w:rsidDel="006A2C95">
          <w:delText xml:space="preserve">.” </w:delText>
        </w:r>
      </w:del>
      <w:ins w:id="3999" w:author="Meg Walker" w:date="2026-01-13T11:30:00Z" w16du:dateUtc="2026-01-13T11:30:00Z">
        <w:r w:rsidR="006A2C95">
          <w:t xml:space="preserve">’, </w:t>
        </w:r>
      </w:ins>
      <w:r>
        <w:rPr>
          <w:i/>
          <w:iCs/>
        </w:rPr>
        <w:t xml:space="preserve">International Journal of Public Opinion </w:t>
      </w:r>
      <w:del w:id="4000" w:author="Meg Walker" w:date="2026-01-13T11:30:00Z" w16du:dateUtc="2026-01-13T11:30:00Z">
        <w:r w:rsidDel="006A2C95">
          <w:rPr>
            <w:i/>
            <w:iCs/>
          </w:rPr>
          <w:delText>Research</w:delText>
        </w:r>
        <w:r w:rsidDel="006A2C95">
          <w:delText xml:space="preserve"> </w:delText>
        </w:r>
      </w:del>
      <w:ins w:id="4001" w:author="Meg Walker" w:date="2026-01-13T11:30:00Z" w16du:dateUtc="2026-01-13T11:30:00Z">
        <w:r w:rsidR="006A2C95">
          <w:rPr>
            <w:i/>
            <w:iCs/>
          </w:rPr>
          <w:t>Research</w:t>
        </w:r>
        <w:r w:rsidR="006A2C95" w:rsidRPr="006A2C95">
          <w:t xml:space="preserve">, Vol. </w:t>
        </w:r>
      </w:ins>
      <w:r w:rsidRPr="006A2C95">
        <w:t>36</w:t>
      </w:r>
      <w:del w:id="4002" w:author="Meg Walker" w:date="2026-01-13T11:30:00Z" w16du:dateUtc="2026-01-13T11:30:00Z">
        <w:r w:rsidRPr="006A2C95" w:rsidDel="006A2C95">
          <w:delText xml:space="preserve"> (</w:delText>
        </w:r>
      </w:del>
      <w:ins w:id="4003" w:author="Meg Walker" w:date="2026-01-13T11:30:00Z" w16du:dateUtc="2026-01-13T11:30:00Z">
        <w:r w:rsidR="006A2C95" w:rsidRPr="006A2C95">
          <w:t xml:space="preserve">, No. </w:t>
        </w:r>
      </w:ins>
      <w:r w:rsidRPr="006A2C95">
        <w:t>4</w:t>
      </w:r>
      <w:del w:id="4004" w:author="Meg Walker" w:date="2026-01-13T11:30:00Z" w16du:dateUtc="2026-01-13T11:30:00Z">
        <w:r w:rsidRPr="006A2C95" w:rsidDel="006A2C95">
          <w:delText xml:space="preserve">): </w:delText>
        </w:r>
      </w:del>
      <w:ins w:id="4005" w:author="Meg Walker" w:date="2026-01-13T11:30:00Z" w16du:dateUtc="2026-01-13T11:30:00Z">
        <w:r w:rsidR="006A2C95" w:rsidRPr="006A2C95">
          <w:t xml:space="preserve">, </w:t>
        </w:r>
      </w:ins>
      <w:r w:rsidRPr="006A2C95">
        <w:t>edae055</w:t>
      </w:r>
      <w:del w:id="4006" w:author="Meg Walker" w:date="2026-01-13T11:30:00Z" w16du:dateUtc="2026-01-13T11:30:00Z">
        <w:r w:rsidRPr="006A2C95" w:rsidDel="006A2C95">
          <w:delText xml:space="preserve">. </w:delText>
        </w:r>
      </w:del>
      <w:ins w:id="4007" w:author="Meg Walker" w:date="2026-01-13T11:30:00Z" w16du:dateUtc="2026-01-13T11:30:00Z">
        <w:r w:rsidR="006A2C95" w:rsidRPr="006A2C95">
          <w:t xml:space="preserve">, </w:t>
        </w:r>
      </w:ins>
      <w:r w:rsidRPr="006A2C95">
        <w:fldChar w:fldCharType="begin"/>
      </w:r>
      <w:r w:rsidRPr="006A2C95">
        <w:instrText>HYPERLINK "https://doi.org/10.1093/ijpor/edae055" \h</w:instrText>
      </w:r>
      <w:r w:rsidRPr="006A2C95">
        <w:fldChar w:fldCharType="separate"/>
      </w:r>
      <w:r w:rsidRPr="006A2C95">
        <w:rPr>
          <w:rPrChange w:id="4008" w:author="Meg Walker" w:date="2026-01-13T11:30:00Z" w16du:dateUtc="2026-01-13T11:30:00Z">
            <w:rPr>
              <w:rStyle w:val="Hyperlink"/>
            </w:rPr>
          </w:rPrChange>
        </w:rPr>
        <w:t>https://doi.org/10.1093/ijpor/edae055</w:t>
      </w:r>
      <w:r w:rsidRPr="006A2C95">
        <w:fldChar w:fldCharType="end"/>
      </w:r>
      <w:r w:rsidRPr="006A2C95">
        <w:t>.</w:t>
      </w:r>
      <w:bookmarkEnd w:id="2706"/>
      <w:bookmarkEnd w:id="2711"/>
      <w:bookmarkEnd w:id="3987"/>
    </w:p>
    <w:p w14:paraId="12F81FF8" w14:textId="108B6163" w:rsidR="00502F30" w:rsidRDefault="00502F30">
      <w:pPr>
        <w:pStyle w:val="RSReferencestext"/>
        <w:pPrChange w:id="4009" w:author="Meg Walker" w:date="2026-01-12T17:58:00Z" w16du:dateUtc="2026-01-12T17:58:00Z">
          <w:pPr/>
        </w:pPrChange>
      </w:pPr>
      <w:r w:rsidRPr="00502F30">
        <w:t xml:space="preserve">Watson, D., </w:t>
      </w:r>
      <w:r w:rsidRPr="00A5762D">
        <w:t>Whelan, C.T</w:t>
      </w:r>
      <w:r w:rsidRPr="006A2C95">
        <w:rPr>
          <w:rPrChange w:id="4010" w:author="Meg Walker" w:date="2026-01-13T11:31:00Z" w16du:dateUtc="2026-01-13T11:31:00Z">
            <w:rPr>
              <w:b/>
              <w:bCs/>
            </w:rPr>
          </w:rPrChange>
        </w:rPr>
        <w:t>.</w:t>
      </w:r>
      <w:r w:rsidRPr="00502F30">
        <w:t>, Maître, B.</w:t>
      </w:r>
      <w:ins w:id="4011" w:author="Meg Walker" w:date="2026-01-13T11:31:00Z" w16du:dateUtc="2026-01-13T11:31:00Z">
        <w:r w:rsidR="006A2C95">
          <w:t>,</w:t>
        </w:r>
      </w:ins>
      <w:r w:rsidRPr="00502F30">
        <w:t xml:space="preserve"> and Williams, J.</w:t>
      </w:r>
      <w:del w:id="4012" w:author="Meg Walker" w:date="2026-01-13T11:31:00Z" w16du:dateUtc="2026-01-13T11:31:00Z">
        <w:r w:rsidRPr="00502F30" w:rsidDel="006A2C95">
          <w:delText>,</w:delText>
        </w:r>
      </w:del>
      <w:r w:rsidRPr="00502F30">
        <w:t xml:space="preserve"> </w:t>
      </w:r>
      <w:ins w:id="4013" w:author="Meg Walker" w:date="2026-01-13T11:31:00Z" w16du:dateUtc="2026-01-13T11:31:00Z">
        <w:r w:rsidR="006A2C95">
          <w:t>(</w:t>
        </w:r>
      </w:ins>
      <w:r w:rsidRPr="00502F30">
        <w:t>2017</w:t>
      </w:r>
      <w:ins w:id="4014" w:author="Meg Walker" w:date="2026-01-13T11:31:00Z" w16du:dateUtc="2026-01-13T11:31:00Z">
        <w:r w:rsidR="006A2C95">
          <w:t>)</w:t>
        </w:r>
      </w:ins>
      <w:r w:rsidRPr="00502F30">
        <w:t xml:space="preserve">. </w:t>
      </w:r>
      <w:del w:id="4015" w:author="Meg Walker" w:date="2026-01-13T11:31:00Z" w16du:dateUtc="2026-01-13T11:31:00Z">
        <w:r w:rsidRPr="00502F30" w:rsidDel="006A2C95">
          <w:delText>“</w:delText>
        </w:r>
      </w:del>
      <w:ins w:id="4016" w:author="Meg Walker" w:date="2026-01-13T11:31:00Z" w16du:dateUtc="2026-01-13T11:31:00Z">
        <w:r w:rsidR="006A2C95">
          <w:t>‘</w:t>
        </w:r>
      </w:ins>
      <w:r w:rsidRPr="00502F30">
        <w:t xml:space="preserve">ESRI </w:t>
      </w:r>
      <w:del w:id="4017" w:author="Meg Walker" w:date="2026-01-13T11:31:00Z" w16du:dateUtc="2026-01-13T11:31:00Z">
        <w:r w:rsidRPr="00502F30" w:rsidDel="006A2C95">
          <w:delText xml:space="preserve">Approach </w:delText>
        </w:r>
      </w:del>
      <w:ins w:id="4018" w:author="Meg Walker" w:date="2026-01-13T11:31:00Z" w16du:dateUtc="2026-01-13T11:31:00Z">
        <w:r w:rsidR="006A2C95">
          <w:t>a</w:t>
        </w:r>
        <w:r w:rsidR="006A2C95" w:rsidRPr="00502F30">
          <w:t xml:space="preserve">pproach </w:t>
        </w:r>
      </w:ins>
      <w:r w:rsidRPr="00502F30">
        <w:t xml:space="preserve">to </w:t>
      </w:r>
      <w:del w:id="4019" w:author="Meg Walker" w:date="2026-01-13T11:31:00Z" w16du:dateUtc="2026-01-13T11:31:00Z">
        <w:r w:rsidRPr="00502F30" w:rsidDel="006A2C95">
          <w:delText>Poverty</w:delText>
        </w:r>
        <w:r w:rsidDel="006A2C95">
          <w:delText xml:space="preserve"> </w:delText>
        </w:r>
      </w:del>
      <w:ins w:id="4020" w:author="Meg Walker" w:date="2026-01-13T11:31:00Z" w16du:dateUtc="2026-01-13T11:31:00Z">
        <w:r w:rsidR="006A2C95">
          <w:t>p</w:t>
        </w:r>
        <w:r w:rsidR="006A2C95" w:rsidRPr="00502F30">
          <w:t>overty</w:t>
        </w:r>
        <w:r w:rsidR="006A2C95">
          <w:t xml:space="preserve"> </w:t>
        </w:r>
      </w:ins>
      <w:del w:id="4021" w:author="Meg Walker" w:date="2026-01-13T11:31:00Z" w16du:dateUtc="2026-01-13T11:31:00Z">
        <w:r w:rsidDel="006A2C95">
          <w:delText>M</w:delText>
        </w:r>
        <w:r w:rsidRPr="00502F30" w:rsidDel="006A2C95">
          <w:delText>easurement</w:delText>
        </w:r>
      </w:del>
      <w:ins w:id="4022" w:author="Meg Walker" w:date="2026-01-13T11:31:00Z" w16du:dateUtc="2026-01-13T11:31:00Z">
        <w:r w:rsidR="006A2C95">
          <w:t>m</w:t>
        </w:r>
        <w:r w:rsidR="006A2C95" w:rsidRPr="00502F30">
          <w:t>easurement</w:t>
        </w:r>
      </w:ins>
      <w:r w:rsidRPr="00502F30">
        <w:t>: Non-</w:t>
      </w:r>
      <w:r w:rsidR="006A2C95" w:rsidRPr="00502F30">
        <w:t>monetary indicators and multiple dim</w:t>
      </w:r>
      <w:r w:rsidRPr="00502F30">
        <w:t>ensions</w:t>
      </w:r>
      <w:del w:id="4023" w:author="Meg Walker" w:date="2026-01-13T11:31:00Z" w16du:dateUtc="2026-01-13T11:31:00Z">
        <w:r w:rsidRPr="00502F30" w:rsidDel="006A2C95">
          <w:delText xml:space="preserve">”, </w:delText>
        </w:r>
      </w:del>
      <w:ins w:id="4024" w:author="Meg Walker" w:date="2026-01-13T11:31:00Z" w16du:dateUtc="2026-01-13T11:31:00Z">
        <w:r w:rsidR="006A2C95">
          <w:t>’</w:t>
        </w:r>
        <w:r w:rsidR="006A2C95" w:rsidRPr="00502F30">
          <w:t xml:space="preserve">, </w:t>
        </w:r>
      </w:ins>
      <w:r w:rsidRPr="00502F30">
        <w:rPr>
          <w:i/>
          <w:iCs/>
        </w:rPr>
        <w:t>The Economic and Social</w:t>
      </w:r>
      <w:r>
        <w:rPr>
          <w:i/>
          <w:iCs/>
        </w:rPr>
        <w:t xml:space="preserve"> </w:t>
      </w:r>
      <w:r w:rsidRPr="00502F30">
        <w:rPr>
          <w:i/>
          <w:iCs/>
        </w:rPr>
        <w:t>Review</w:t>
      </w:r>
      <w:r w:rsidRPr="00502F30">
        <w:t xml:space="preserve">, </w:t>
      </w:r>
      <w:ins w:id="4025" w:author="Meg Walker" w:date="2026-01-13T11:31:00Z" w16du:dateUtc="2026-01-13T11:31:00Z">
        <w:r w:rsidR="006A2C95">
          <w:t xml:space="preserve">Vol. </w:t>
        </w:r>
      </w:ins>
      <w:r w:rsidRPr="00502F30">
        <w:t>48</w:t>
      </w:r>
      <w:ins w:id="4026" w:author="Meg Walker" w:date="2026-01-13T11:31:00Z" w16du:dateUtc="2026-01-13T11:31:00Z">
        <w:r w:rsidR="006A2C95">
          <w:t xml:space="preserve">, No. </w:t>
        </w:r>
      </w:ins>
      <w:del w:id="4027" w:author="Meg Walker" w:date="2026-01-13T11:31:00Z" w16du:dateUtc="2026-01-13T11:31:00Z">
        <w:r w:rsidRPr="00502F30" w:rsidDel="006A2C95">
          <w:delText>.</w:delText>
        </w:r>
      </w:del>
      <w:r w:rsidRPr="00502F30">
        <w:t>4</w:t>
      </w:r>
      <w:del w:id="4028" w:author="Meg Walker" w:date="2026-01-13T11:31:00Z" w16du:dateUtc="2026-01-13T11:31:00Z">
        <w:r w:rsidRPr="00502F30" w:rsidDel="006A2C95">
          <w:delText xml:space="preserve">: </w:delText>
        </w:r>
      </w:del>
      <w:ins w:id="4029" w:author="Meg Walker" w:date="2026-01-13T11:31:00Z" w16du:dateUtc="2026-01-13T11:31:00Z">
        <w:r w:rsidR="006A2C95">
          <w:t>,</w:t>
        </w:r>
        <w:r w:rsidR="006A2C95" w:rsidRPr="00502F30">
          <w:t xml:space="preserve"> </w:t>
        </w:r>
        <w:r w:rsidR="006A2C95">
          <w:t>p</w:t>
        </w:r>
      </w:ins>
      <w:ins w:id="4030" w:author="Meg Walker" w:date="2026-01-13T11:32:00Z" w16du:dateUtc="2026-01-13T11:32:00Z">
        <w:r w:rsidR="006A2C95">
          <w:t>p.</w:t>
        </w:r>
      </w:ins>
      <w:r w:rsidRPr="00502F30">
        <w:t>369</w:t>
      </w:r>
      <w:ins w:id="4031" w:author="Meg Walker" w:date="2026-01-13T11:32:00Z" w16du:dateUtc="2026-01-13T11:32:00Z">
        <w:r w:rsidR="006A2C95">
          <w:t>–</w:t>
        </w:r>
      </w:ins>
      <w:del w:id="4032" w:author="Meg Walker" w:date="2026-01-13T11:32:00Z" w16du:dateUtc="2026-01-13T11:32:00Z">
        <w:r w:rsidRPr="00502F30" w:rsidDel="006A2C95">
          <w:delText>-</w:delText>
        </w:r>
      </w:del>
      <w:r w:rsidRPr="00502F30">
        <w:t>392.</w:t>
      </w:r>
    </w:p>
    <w:p w14:paraId="37243814" w14:textId="3BD20ABB" w:rsidR="00055464" w:rsidRDefault="00253B8A">
      <w:pPr>
        <w:pStyle w:val="RSReferencestext"/>
        <w:rPr>
          <w:ins w:id="4033" w:author="Daniel Capistrano" w:date="2026-01-24T12:03:00Z" w16du:dateUtc="2026-01-24T12:03:00Z"/>
        </w:rPr>
      </w:pPr>
      <w:bookmarkStart w:id="4034" w:name="ref_witko_attitudes_2025"/>
      <w:r w:rsidRPr="00253B8A">
        <w:t xml:space="preserve">Witko, </w:t>
      </w:r>
      <w:del w:id="4035" w:author="Meg Walker" w:date="2026-01-13T11:33:00Z" w16du:dateUtc="2026-01-13T11:33:00Z">
        <w:r w:rsidRPr="00253B8A" w:rsidDel="006A2C95">
          <w:delText>Christopher</w:delText>
        </w:r>
      </w:del>
      <w:ins w:id="4036" w:author="Meg Walker" w:date="2026-01-13T11:33:00Z" w16du:dateUtc="2026-01-13T11:33:00Z">
        <w:r w:rsidR="006A2C95" w:rsidRPr="00253B8A">
          <w:t>C</w:t>
        </w:r>
        <w:r w:rsidR="006A2C95">
          <w:t>.</w:t>
        </w:r>
      </w:ins>
      <w:r w:rsidRPr="00253B8A">
        <w:t xml:space="preserve">, and </w:t>
      </w:r>
      <w:del w:id="4037" w:author="Meg Walker" w:date="2026-01-13T11:33:00Z" w16du:dateUtc="2026-01-13T11:33:00Z">
        <w:r w:rsidRPr="00253B8A" w:rsidDel="006A2C95">
          <w:delText xml:space="preserve">Temirlan T. </w:delText>
        </w:r>
      </w:del>
      <w:r w:rsidRPr="00253B8A">
        <w:t>Moldogaziev</w:t>
      </w:r>
      <w:ins w:id="4038" w:author="Meg Walker" w:date="2026-01-13T11:33:00Z" w16du:dateUtc="2026-01-13T11:33:00Z">
        <w:r w:rsidR="006A2C95">
          <w:t>, T.T</w:t>
        </w:r>
      </w:ins>
      <w:r w:rsidRPr="00253B8A">
        <w:t xml:space="preserve">. </w:t>
      </w:r>
      <w:ins w:id="4039" w:author="Meg Walker" w:date="2026-01-13T11:33:00Z" w16du:dateUtc="2026-01-13T11:33:00Z">
        <w:r w:rsidR="006A2C95">
          <w:t>(</w:t>
        </w:r>
      </w:ins>
      <w:r w:rsidRPr="00253B8A">
        <w:t>2025</w:t>
      </w:r>
      <w:ins w:id="4040" w:author="Meg Walker" w:date="2026-01-13T11:33:00Z" w16du:dateUtc="2026-01-13T11:33:00Z">
        <w:r w:rsidR="006A2C95">
          <w:t>)</w:t>
        </w:r>
      </w:ins>
      <w:r w:rsidRPr="00253B8A">
        <w:t xml:space="preserve">. </w:t>
      </w:r>
      <w:bookmarkEnd w:id="4034"/>
      <w:del w:id="4041" w:author="Meg Walker" w:date="2026-01-13T11:33:00Z" w16du:dateUtc="2026-01-13T11:33:00Z">
        <w:r w:rsidRPr="00253B8A" w:rsidDel="006A2C95">
          <w:delText>“</w:delText>
        </w:r>
      </w:del>
      <w:ins w:id="4042" w:author="Meg Walker" w:date="2026-01-13T11:33:00Z" w16du:dateUtc="2026-01-13T11:33:00Z">
        <w:r w:rsidR="006A2C95">
          <w:t>‘</w:t>
        </w:r>
      </w:ins>
      <w:r w:rsidRPr="00253B8A">
        <w:t xml:space="preserve">Attitudes toward </w:t>
      </w:r>
      <w:r w:rsidR="006A2C95" w:rsidRPr="00253B8A">
        <w:t>government, rich and poor, and support for redistribution</w:t>
      </w:r>
      <w:del w:id="4043" w:author="Meg Walker" w:date="2026-01-13T11:33:00Z" w16du:dateUtc="2026-01-13T11:33:00Z">
        <w:r w:rsidRPr="00253B8A" w:rsidDel="006A2C95">
          <w:delText xml:space="preserve">.” </w:delText>
        </w:r>
      </w:del>
      <w:ins w:id="4044" w:author="Meg Walker" w:date="2026-01-13T11:33:00Z" w16du:dateUtc="2026-01-13T11:33:00Z">
        <w:r w:rsidR="006A2C95">
          <w:t>’,</w:t>
        </w:r>
        <w:r w:rsidR="006A2C95" w:rsidRPr="00253B8A">
          <w:t xml:space="preserve"> </w:t>
        </w:r>
      </w:ins>
      <w:r w:rsidRPr="00253B8A">
        <w:rPr>
          <w:i/>
          <w:iCs/>
        </w:rPr>
        <w:t xml:space="preserve">Journal of Social </w:t>
      </w:r>
      <w:del w:id="4045" w:author="Meg Walker" w:date="2026-01-13T11:34:00Z" w16du:dateUtc="2026-01-13T11:34:00Z">
        <w:r w:rsidRPr="00253B8A" w:rsidDel="006A2C95">
          <w:rPr>
            <w:i/>
            <w:iCs/>
          </w:rPr>
          <w:delText>Policy</w:delText>
        </w:r>
        <w:r w:rsidRPr="00253B8A" w:rsidDel="006A2C95">
          <w:delText xml:space="preserve"> </w:delText>
        </w:r>
      </w:del>
      <w:ins w:id="4046" w:author="Meg Walker" w:date="2026-01-13T11:34:00Z" w16du:dateUtc="2026-01-13T11:34:00Z">
        <w:r w:rsidR="006A2C95" w:rsidRPr="00253B8A">
          <w:rPr>
            <w:i/>
            <w:iCs/>
          </w:rPr>
          <w:t>Policy</w:t>
        </w:r>
        <w:r w:rsidR="006A2C95" w:rsidRPr="00ED06AD">
          <w:t xml:space="preserve">, </w:t>
        </w:r>
      </w:ins>
      <w:ins w:id="4047" w:author="Meg Walker" w:date="2026-01-13T11:33:00Z" w16du:dateUtc="2026-01-13T11:33:00Z">
        <w:r w:rsidR="006A2C95" w:rsidRPr="00ED06AD">
          <w:t xml:space="preserve">Vol. </w:t>
        </w:r>
      </w:ins>
      <w:r w:rsidRPr="00ED06AD">
        <w:t>54</w:t>
      </w:r>
      <w:del w:id="4048" w:author="Meg Walker" w:date="2026-01-13T11:34:00Z" w16du:dateUtc="2026-01-13T11:34:00Z">
        <w:r w:rsidRPr="00ED06AD" w:rsidDel="006A2C95">
          <w:delText>(</w:delText>
        </w:r>
      </w:del>
      <w:ins w:id="4049" w:author="Meg Walker" w:date="2026-01-13T11:34:00Z" w16du:dateUtc="2026-01-13T11:34:00Z">
        <w:r w:rsidR="006A2C95" w:rsidRPr="00ED06AD">
          <w:t xml:space="preserve">, No. </w:t>
        </w:r>
      </w:ins>
      <w:r w:rsidRPr="00ED06AD">
        <w:t>2</w:t>
      </w:r>
      <w:del w:id="4050" w:author="Meg Walker" w:date="2026-01-13T11:34:00Z" w16du:dateUtc="2026-01-13T11:34:00Z">
        <w:r w:rsidRPr="00ED06AD" w:rsidDel="006A2C95">
          <w:delText>):</w:delText>
        </w:r>
      </w:del>
      <w:ins w:id="4051" w:author="Meg Walker" w:date="2026-01-13T11:34:00Z" w16du:dateUtc="2026-01-13T11:34:00Z">
        <w:r w:rsidR="006A2C95" w:rsidRPr="00ED06AD">
          <w:t>, pp.</w:t>
        </w:r>
      </w:ins>
      <w:r w:rsidRPr="00ED06AD">
        <w:t>487–507</w:t>
      </w:r>
      <w:del w:id="4052" w:author="Meg Walker" w:date="2026-01-13T11:34:00Z" w16du:dateUtc="2026-01-13T11:34:00Z">
        <w:r w:rsidRPr="00ED06AD" w:rsidDel="006A2C95">
          <w:delText xml:space="preserve">. </w:delText>
        </w:r>
      </w:del>
      <w:ins w:id="4053" w:author="Meg Walker" w:date="2026-01-13T11:34:00Z" w16du:dateUtc="2026-01-13T11:34:00Z">
        <w:r w:rsidR="006A2C95" w:rsidRPr="00ED06AD">
          <w:t xml:space="preserve">, </w:t>
        </w:r>
      </w:ins>
      <w:del w:id="4054" w:author="Meg Walker" w:date="2026-01-13T11:35:00Z" w16du:dateUtc="2026-01-13T11:35:00Z">
        <w:r w:rsidRPr="00ED06AD" w:rsidDel="007B79DD">
          <w:delText>doi:</w:delText>
        </w:r>
        <w:r w:rsidRPr="00ED06AD" w:rsidDel="007B79DD">
          <w:fldChar w:fldCharType="begin"/>
        </w:r>
        <w:r w:rsidRPr="00ED06AD" w:rsidDel="007B79DD">
          <w:delInstrText>HYPERLINK "https://doi.org/10.1017/S0047279423000120"</w:delInstrText>
        </w:r>
        <w:r w:rsidRPr="00ED06AD" w:rsidDel="007B79DD">
          <w:fldChar w:fldCharType="separate"/>
        </w:r>
        <w:r w:rsidRPr="007B79DD" w:rsidDel="007B79DD">
          <w:rPr>
            <w:rPrChange w:id="4055" w:author="Meg Walker" w:date="2026-01-13T11:35:00Z" w16du:dateUtc="2026-01-13T11:35:00Z">
              <w:rPr>
                <w:rStyle w:val="Hyperlink"/>
                <w:rFonts w:asciiTheme="minorHAnsi" w:hAnsiTheme="minorHAnsi" w:cstheme="minorBidi"/>
                <w:lang w:val="en-IE"/>
              </w:rPr>
            </w:rPrChange>
          </w:rPr>
          <w:delText>10.1017/S0047279423000120</w:delText>
        </w:r>
        <w:r w:rsidRPr="00ED06AD" w:rsidDel="007B79DD">
          <w:fldChar w:fldCharType="end"/>
        </w:r>
        <w:r w:rsidRPr="00ED06AD" w:rsidDel="007B79DD">
          <w:delText>.</w:delText>
        </w:r>
      </w:del>
      <w:ins w:id="4056" w:author="Meg Walker" w:date="2026-01-13T11:34:00Z" w16du:dateUtc="2026-01-13T11:34:00Z">
        <w:r w:rsidR="007B79DD" w:rsidRPr="00ED06AD">
          <w:fldChar w:fldCharType="begin"/>
        </w:r>
        <w:r w:rsidR="007B79DD" w:rsidRPr="00ED06AD">
          <w:instrText>HYPERLINK "https://doi.org/10.1017/S0047279423000120"</w:instrText>
        </w:r>
        <w:r w:rsidR="007B79DD" w:rsidRPr="00ED06AD">
          <w:fldChar w:fldCharType="separate"/>
        </w:r>
        <w:r w:rsidR="007B79DD" w:rsidRPr="007B79DD">
          <w:rPr>
            <w:rPrChange w:id="4057" w:author="Meg Walker" w:date="2026-01-13T11:35:00Z" w16du:dateUtc="2026-01-13T11:35:00Z">
              <w:rPr>
                <w:rStyle w:val="Hyperlink"/>
                <w:rFonts w:asciiTheme="minorHAnsi" w:hAnsiTheme="minorHAnsi"/>
                <w:lang w:val="en-IE"/>
              </w:rPr>
            </w:rPrChange>
          </w:rPr>
          <w:t>https://doi.org/10.1017/S0047279423000120</w:t>
        </w:r>
        <w:r w:rsidR="007B79DD" w:rsidRPr="00ED06AD">
          <w:fldChar w:fldCharType="end"/>
        </w:r>
        <w:r w:rsidR="007B79DD" w:rsidRPr="00ED06AD">
          <w:t>.</w:t>
        </w:r>
      </w:ins>
    </w:p>
    <w:p w14:paraId="2C77DC8B" w14:textId="03B9D7FE" w:rsidR="00055464" w:rsidRPr="00055464" w:rsidRDefault="00055464" w:rsidP="00055464">
      <w:pPr>
        <w:rPr>
          <w:rFonts w:cs="Times New Roman"/>
          <w:lang w:val="en-GB"/>
          <w:rPrChange w:id="4058" w:author="Daniel Capistrano" w:date="2026-01-24T12:05:00Z" w16du:dateUtc="2026-01-24T12:05:00Z">
            <w:rPr/>
          </w:rPrChange>
        </w:rPr>
      </w:pPr>
    </w:p>
    <w:sectPr w:rsidR="00055464" w:rsidRPr="00055464" w:rsidSect="005B4F71">
      <w:headerReference w:type="default" r:id="rId90"/>
      <w:pgSz w:w="11906" w:h="16838"/>
      <w:pgMar w:top="1440" w:right="1440" w:bottom="851" w:left="1440" w:header="709" w:footer="709" w:gutter="0"/>
      <w:cols w:space="708"/>
      <w:docGrid w:linePitch="360"/>
      <w:sectPrChange w:id="4065" w:author="Meg Walker" w:date="2026-01-12T17:46:00Z" w16du:dateUtc="2026-01-12T17:46:00Z">
        <w:sectPr w:rsidR="00055464" w:rsidRPr="00055464" w:rsidSect="005B4F71">
          <w:pgMar w:top="1440" w:right="1440" w:bottom="851" w:left="1440" w:header="708" w:footer="708" w:gutter="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70" w:author="Meg Walker" w:date="2026-01-12T17:41:00Z" w:initials="MW">
    <w:p w14:paraId="02ECC251" w14:textId="77777777" w:rsidR="00F72C6C" w:rsidRDefault="00F72C6C" w:rsidP="00F72C6C">
      <w:r>
        <w:rPr>
          <w:rStyle w:val="CommentReference"/>
        </w:rPr>
        <w:annotationRef/>
      </w:r>
      <w:r>
        <w:rPr>
          <w:sz w:val="20"/>
          <w:szCs w:val="20"/>
        </w:rPr>
        <w:t>Please add author details and acknowledgements</w:t>
      </w:r>
    </w:p>
  </w:comment>
  <w:comment w:id="1101" w:author="Meg Walker" w:date="2026-01-20T12:34:00Z" w:initials="MW">
    <w:p w14:paraId="212C2B24" w14:textId="77777777" w:rsidR="008B4229" w:rsidRDefault="008B4229" w:rsidP="008B4229">
      <w:r>
        <w:rPr>
          <w:rStyle w:val="CommentReference"/>
        </w:rPr>
        <w:annotationRef/>
      </w:r>
      <w:r>
        <w:rPr>
          <w:sz w:val="20"/>
          <w:szCs w:val="20"/>
        </w:rPr>
        <w:t>There's no Annex 1 in this document nor a link to an online version; please add (there are several references to this Annex 1 throughout the report). Should there be an Appendix?</w:t>
      </w:r>
    </w:p>
  </w:comment>
  <w:comment w:id="1211" w:author="Meg Walker" w:date="2026-01-20T14:32:00Z" w:initials="MW">
    <w:p w14:paraId="09324D56" w14:textId="77777777" w:rsidR="00650949" w:rsidRDefault="00650949" w:rsidP="00650949">
      <w:r>
        <w:rPr>
          <w:rStyle w:val="CommentReference"/>
        </w:rPr>
        <w:annotationRef/>
      </w:r>
      <w:r>
        <w:rPr>
          <w:sz w:val="20"/>
          <w:szCs w:val="20"/>
        </w:rPr>
        <w:t>No appendix currently in this document so please add in Draft 2</w:t>
      </w:r>
    </w:p>
  </w:comment>
  <w:comment w:id="1951" w:author="Meg Walker" w:date="2026-01-20T16:31:00Z" w:initials="MW">
    <w:p w14:paraId="58EBF54A" w14:textId="77777777" w:rsidR="00B7707F" w:rsidRDefault="00B7707F" w:rsidP="00B7707F">
      <w:r>
        <w:rPr>
          <w:rStyle w:val="CommentReference"/>
        </w:rPr>
        <w:annotationRef/>
      </w:r>
      <w:r>
        <w:rPr>
          <w:sz w:val="20"/>
          <w:szCs w:val="20"/>
        </w:rPr>
        <w:t>See comment in references but I think this was published in 2025 (not 2024 but covered the 2024 election) and the survey covered 2024–2025 (not 2015)</w:t>
      </w:r>
    </w:p>
  </w:comment>
  <w:comment w:id="2599" w:author="Meg Walker" w:date="2026-01-20T18:55:00Z" w:initials="MW">
    <w:p w14:paraId="371305A4" w14:textId="77777777" w:rsidR="00002C24" w:rsidRDefault="00002C24" w:rsidP="00002C24">
      <w:r>
        <w:rPr>
          <w:rStyle w:val="CommentReference"/>
        </w:rPr>
        <w:annotationRef/>
      </w:r>
      <w:r>
        <w:rPr>
          <w:sz w:val="20"/>
          <w:szCs w:val="20"/>
        </w:rPr>
        <w:t>furloughed is misspelled twice in this figure; can you amend and replace the figure with a correct version? (Apologies I cannot edit a figure/image)</w:t>
      </w:r>
    </w:p>
  </w:comment>
  <w:comment w:id="2672" w:author="Meg Walker" w:date="2026-01-20T19:02:00Z" w:initials="MW">
    <w:p w14:paraId="28D974F1" w14:textId="77777777" w:rsidR="00254293" w:rsidRDefault="00254293" w:rsidP="00254293">
      <w:r>
        <w:rPr>
          <w:rStyle w:val="CommentReference"/>
        </w:rPr>
        <w:annotationRef/>
      </w:r>
      <w:r>
        <w:rPr>
          <w:sz w:val="20"/>
          <w:szCs w:val="20"/>
        </w:rPr>
        <w:t>I've edited this sentence slightly – just check I haven't changed the intended meaning here</w:t>
      </w:r>
    </w:p>
  </w:comment>
  <w:comment w:id="2688" w:author="Meg Walker" w:date="2026-01-20T19:06:00Z" w:initials="MW">
    <w:p w14:paraId="4DFD10A0" w14:textId="77777777" w:rsidR="00BC762A" w:rsidRDefault="00BC762A" w:rsidP="00BC762A">
      <w:r>
        <w:rPr>
          <w:rStyle w:val="CommentReference"/>
        </w:rPr>
        <w:annotationRef/>
      </w:r>
      <w:r>
        <w:rPr>
          <w:sz w:val="20"/>
          <w:szCs w:val="20"/>
        </w:rPr>
        <w:t>again I edited this slightly – check this is as intended</w:t>
      </w:r>
    </w:p>
  </w:comment>
  <w:comment w:id="2696" w:author="Meg Walker" w:date="2026-01-20T19:08:00Z" w:initials="MW">
    <w:p w14:paraId="77697C3A" w14:textId="77777777" w:rsidR="00F2687D" w:rsidRDefault="00F2687D" w:rsidP="00F2687D">
      <w:r>
        <w:rPr>
          <w:rStyle w:val="CommentReference"/>
        </w:rPr>
        <w:annotationRef/>
      </w:r>
      <w:r>
        <w:rPr>
          <w:sz w:val="20"/>
          <w:szCs w:val="20"/>
        </w:rPr>
        <w:t>should this be 'periods of crises' (plural)?</w:t>
      </w:r>
    </w:p>
  </w:comment>
  <w:comment w:id="2732" w:author="Meg Walker" w:date="2026-01-20T16:29:00Z" w:initials="MW">
    <w:p w14:paraId="46A01B46" w14:textId="7F8301FE" w:rsidR="00B7707F" w:rsidRDefault="00B7707F" w:rsidP="00B7707F">
      <w:r>
        <w:rPr>
          <w:rStyle w:val="CommentReference"/>
        </w:rPr>
        <w:annotationRef/>
      </w:r>
      <w:r>
        <w:rPr>
          <w:sz w:val="20"/>
          <w:szCs w:val="20"/>
        </w:rPr>
        <w:t>Double check this reference – what I found was a study that was published in 2025 (but on the election of 2024) so I've changed the date for this but just check it matches what you've cited in this report; also check the official title of the study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2ECC251" w15:done="0"/>
  <w15:commentEx w15:paraId="212C2B24" w15:done="0"/>
  <w15:commentEx w15:paraId="09324D56" w15:done="0"/>
  <w15:commentEx w15:paraId="58EBF54A" w15:done="0"/>
  <w15:commentEx w15:paraId="371305A4" w15:done="0"/>
  <w15:commentEx w15:paraId="28D974F1" w15:done="0"/>
  <w15:commentEx w15:paraId="4DFD10A0" w15:done="0"/>
  <w15:commentEx w15:paraId="77697C3A" w15:done="0"/>
  <w15:commentEx w15:paraId="46A01B4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E39B35B" w16cex:dateUtc="2026-01-12T17:41:00Z">
    <w16cex:extLst>
      <w16:ext w16:uri="{CE6994B0-6A32-4C9F-8C6B-6E91EDA988CE}">
        <cr:reactions xmlns:cr="http://schemas.microsoft.com/office/comments/2020/reactions">
          <cr:reaction reactionType="1">
            <cr:reactionInfo dateUtc="2026-01-25T16:26:09Z">
              <cr:user userId="S::CAPISTRD@tcd.ie::f612668a-0968-46db-a2be-ce86a36331d4" userProvider="AD" userName="Daniel Capistrano"/>
            </cr:reactionInfo>
          </cr:reaction>
        </cr:reactions>
      </w16:ext>
    </w16cex:extLst>
  </w16cex:commentExtensible>
  <w16cex:commentExtensible w16cex:durableId="67842577" w16cex:dateUtc="2026-01-20T12:34:00Z">
    <w16cex:extLst>
      <w16:ext w16:uri="{CE6994B0-6A32-4C9F-8C6B-6E91EDA988CE}">
        <cr:reactions xmlns:cr="http://schemas.microsoft.com/office/comments/2020/reactions">
          <cr:reaction reactionType="1">
            <cr:reactionInfo dateUtc="2026-01-25T16:52:31Z">
              <cr:user userId="S::CAPISTRD@tcd.ie::f612668a-0968-46db-a2be-ce86a36331d4" userProvider="AD" userName="Daniel Capistrano"/>
            </cr:reactionInfo>
          </cr:reaction>
        </cr:reactions>
      </w16:ext>
    </w16cex:extLst>
  </w16cex:commentExtensible>
  <w16cex:commentExtensible w16cex:durableId="6270E346" w16cex:dateUtc="2026-01-20T14:32:00Z">
    <w16cex:extLst>
      <w16:ext w16:uri="{CE6994B0-6A32-4C9F-8C6B-6E91EDA988CE}">
        <cr:reactions xmlns:cr="http://schemas.microsoft.com/office/comments/2020/reactions">
          <cr:reaction reactionType="1">
            <cr:reactionInfo dateUtc="2026-01-25T16:54:15Z">
              <cr:user userId="S::CAPISTRD@tcd.ie::f612668a-0968-46db-a2be-ce86a36331d4" userProvider="AD" userName="Daniel Capistrano"/>
            </cr:reactionInfo>
          </cr:reaction>
        </cr:reactions>
      </w16:ext>
    </w16cex:extLst>
  </w16cex:commentExtensible>
  <w16cex:commentExtensible w16cex:durableId="306482F2" w16cex:dateUtc="2026-01-20T16:31:00Z">
    <w16cex:extLst>
      <w16:ext w16:uri="{CE6994B0-6A32-4C9F-8C6B-6E91EDA988CE}">
        <cr:reactions xmlns:cr="http://schemas.microsoft.com/office/comments/2020/reactions">
          <cr:reaction reactionType="1">
            <cr:reactionInfo dateUtc="2026-01-25T17:14:12Z">
              <cr:user userId="S::CAPISTRD@tcd.ie::f612668a-0968-46db-a2be-ce86a36331d4" userProvider="AD" userName="Daniel Capistrano"/>
            </cr:reactionInfo>
          </cr:reaction>
        </cr:reactions>
      </w16:ext>
    </w16cex:extLst>
  </w16cex:commentExtensible>
  <w16cex:commentExtensible w16cex:durableId="13599C8A" w16cex:dateUtc="2026-01-20T18:55:00Z">
    <w16cex:extLst>
      <w16:ext w16:uri="{CE6994B0-6A32-4C9F-8C6B-6E91EDA988CE}">
        <cr:reactions xmlns:cr="http://schemas.microsoft.com/office/comments/2020/reactions">
          <cr:reaction reactionType="1">
            <cr:reactionInfo dateUtc="2026-01-25T17:32:02Z">
              <cr:user userId="S::CAPISTRD@tcd.ie::f612668a-0968-46db-a2be-ce86a36331d4" userProvider="AD" userName="Daniel Capistrano"/>
            </cr:reactionInfo>
          </cr:reaction>
        </cr:reactions>
      </w16:ext>
    </w16cex:extLst>
  </w16cex:commentExtensible>
  <w16cex:commentExtensible w16cex:durableId="4D89FA86" w16cex:dateUtc="2026-01-20T19:02:00Z">
    <w16cex:extLst>
      <w16:ext w16:uri="{CE6994B0-6A32-4C9F-8C6B-6E91EDA988CE}">
        <cr:reactions xmlns:cr="http://schemas.microsoft.com/office/comments/2020/reactions">
          <cr:reaction reactionType="1">
            <cr:reactionInfo dateUtc="2026-01-25T17:33:28Z">
              <cr:user userId="S::CAPISTRD@tcd.ie::f612668a-0968-46db-a2be-ce86a36331d4" userProvider="AD" userName="Daniel Capistrano"/>
            </cr:reactionInfo>
          </cr:reaction>
        </cr:reactions>
      </w16:ext>
    </w16cex:extLst>
  </w16cex:commentExtensible>
  <w16cex:commentExtensible w16cex:durableId="0E55D0FB" w16cex:dateUtc="2026-01-20T19:06:00Z">
    <w16cex:extLst>
      <w16:ext w16:uri="{CE6994B0-6A32-4C9F-8C6B-6E91EDA988CE}">
        <cr:reactions xmlns:cr="http://schemas.microsoft.com/office/comments/2020/reactions">
          <cr:reaction reactionType="1">
            <cr:reactionInfo dateUtc="2026-01-25T17:33:49Z">
              <cr:user userId="S::CAPISTRD@tcd.ie::f612668a-0968-46db-a2be-ce86a36331d4" userProvider="AD" userName="Daniel Capistrano"/>
            </cr:reactionInfo>
          </cr:reaction>
        </cr:reactions>
      </w16:ext>
    </w16cex:extLst>
  </w16cex:commentExtensible>
  <w16cex:commentExtensible w16cex:durableId="43E237ED" w16cex:dateUtc="2026-01-20T19:08:00Z">
    <w16cex:extLst>
      <w16:ext w16:uri="{CE6994B0-6A32-4C9F-8C6B-6E91EDA988CE}">
        <cr:reactions xmlns:cr="http://schemas.microsoft.com/office/comments/2020/reactions">
          <cr:reaction reactionType="1">
            <cr:reactionInfo dateUtc="2026-01-25T17:33:59Z">
              <cr:user userId="S::CAPISTRD@tcd.ie::f612668a-0968-46db-a2be-ce86a36331d4" userProvider="AD" userName="Daniel Capistrano"/>
            </cr:reactionInfo>
          </cr:reaction>
        </cr:reactions>
      </w16:ext>
    </w16cex:extLst>
  </w16cex:commentExtensible>
  <w16cex:commentExtensible w16cex:durableId="0BEA1773" w16cex:dateUtc="2026-01-20T16:29:00Z">
    <w16cex:extLst>
      <w16:ext w16:uri="{CE6994B0-6A32-4C9F-8C6B-6E91EDA988CE}">
        <cr:reactions xmlns:cr="http://schemas.microsoft.com/office/comments/2020/reactions">
          <cr:reaction reactionType="1">
            <cr:reactionInfo dateUtc="2026-01-25T17:33:02Z">
              <cr:user userId="S::CAPISTRD@tcd.ie::f612668a-0968-46db-a2be-ce86a36331d4" userProvider="AD" userName="Daniel Capistrano"/>
            </cr:reactionInfo>
          </cr:reaction>
        </cr:reactions>
      </w16:ext>
    </w16cex:extLst>
  </w16cex:commentExtensible>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2ECC251" w16cid:durableId="2E39B35B"/>
  <w16cid:commentId w16cid:paraId="212C2B24" w16cid:durableId="67842577"/>
  <w16cid:commentId w16cid:paraId="09324D56" w16cid:durableId="6270E346"/>
  <w16cid:commentId w16cid:paraId="58EBF54A" w16cid:durableId="306482F2"/>
  <w16cid:commentId w16cid:paraId="371305A4" w16cid:durableId="13599C8A"/>
  <w16cid:commentId w16cid:paraId="28D974F1" w16cid:durableId="4D89FA86"/>
  <w16cid:commentId w16cid:paraId="4DFD10A0" w16cid:durableId="0E55D0FB"/>
  <w16cid:commentId w16cid:paraId="77697C3A" w16cid:durableId="43E237ED"/>
  <w16cid:commentId w16cid:paraId="46A01B46" w16cid:durableId="0BEA17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72E7D5" w14:textId="77777777" w:rsidR="00F92EEA" w:rsidRDefault="00F92EEA">
      <w:pPr>
        <w:spacing w:after="0" w:line="240" w:lineRule="auto"/>
      </w:pPr>
      <w:r>
        <w:separator/>
      </w:r>
    </w:p>
  </w:endnote>
  <w:endnote w:type="continuationSeparator" w:id="0">
    <w:p w14:paraId="30B24202" w14:textId="77777777" w:rsidR="00F92EEA" w:rsidRDefault="00F92E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2277C2" w14:textId="77777777" w:rsidR="00F92EEA" w:rsidRDefault="00F92EEA">
      <w:pPr>
        <w:spacing w:after="0" w:line="240" w:lineRule="auto"/>
      </w:pPr>
      <w:r>
        <w:separator/>
      </w:r>
    </w:p>
  </w:footnote>
  <w:footnote w:type="continuationSeparator" w:id="0">
    <w:p w14:paraId="41E9A1B5" w14:textId="77777777" w:rsidR="00F92EEA" w:rsidRDefault="00F92EEA">
      <w:pPr>
        <w:spacing w:after="0" w:line="240" w:lineRule="auto"/>
      </w:pPr>
      <w:r>
        <w:continuationSeparator/>
      </w:r>
    </w:p>
  </w:footnote>
  <w:footnote w:id="1">
    <w:p w14:paraId="7C708C89" w14:textId="3B6FA8DB" w:rsidR="0084001D" w:rsidRPr="0084001D" w:rsidRDefault="0084001D">
      <w:pPr>
        <w:pStyle w:val="RSFootnotetext"/>
        <w:rPr>
          <w:lang w:val="en-IE"/>
        </w:rPr>
      </w:pPr>
      <w:r w:rsidRPr="00967CE4">
        <w:rPr>
          <w:rStyle w:val="FootnoteReference"/>
        </w:rPr>
        <w:footnoteRef/>
      </w:r>
      <w:r>
        <w:t xml:space="preserve"> </w:t>
      </w:r>
      <w:r w:rsidRPr="006D3B5B">
        <w:rPr>
          <w:rStyle w:val="ESRIfootnoteChar"/>
          <w:rPrChange w:id="505" w:author="Meg Walker" w:date="2026-01-13T11:45:00Z" w16du:dateUtc="2026-01-13T11:45:00Z">
            <w:rPr>
              <w:rStyle w:val="RSFootnotetextChar"/>
            </w:rPr>
          </w:rPrChange>
        </w:rPr>
        <w:t>This question is from a special module fielded in ESS 2009 and 2016 only.</w:t>
      </w:r>
      <w:r>
        <w:rPr>
          <w:lang w:val="en-IE"/>
        </w:rPr>
        <w:t xml:space="preserve"> </w:t>
      </w:r>
    </w:p>
  </w:footnote>
  <w:footnote w:id="2">
    <w:p w14:paraId="51DD4E1E" w14:textId="4258AE0D" w:rsidR="000E35CE" w:rsidRDefault="00D9434A">
      <w:pPr>
        <w:pStyle w:val="RSFootnotetext"/>
      </w:pPr>
      <w:r w:rsidRPr="00967CE4">
        <w:rPr>
          <w:rStyle w:val="FootnoteReference"/>
        </w:rPr>
        <w:footnoteRef/>
      </w:r>
      <w:r>
        <w:t xml:space="preserve"> </w:t>
      </w:r>
      <w:r w:rsidRPr="006D3B5B">
        <w:rPr>
          <w:rStyle w:val="ESRIfootnoteChar"/>
          <w:rPrChange w:id="737" w:author="Meg Walker" w:date="2026-01-13T11:50:00Z" w16du:dateUtc="2026-01-13T11:50:00Z">
            <w:rPr>
              <w:rStyle w:val="RSFootnotetextChar"/>
            </w:rPr>
          </w:rPrChange>
        </w:rPr>
        <w:t>For more info</w:t>
      </w:r>
      <w:ins w:id="738" w:author="Meg Walker" w:date="2026-01-20T11:41:00Z" w16du:dateUtc="2026-01-20T11:41:00Z">
        <w:r w:rsidR="009A4D59">
          <w:rPr>
            <w:rStyle w:val="ESRIfootnoteChar"/>
          </w:rPr>
          <w:t>rmation</w:t>
        </w:r>
      </w:ins>
      <w:r w:rsidRPr="006D3B5B">
        <w:rPr>
          <w:rStyle w:val="ESRIfootnoteChar"/>
          <w:rPrChange w:id="739" w:author="Meg Walker" w:date="2026-01-13T11:50:00Z" w16du:dateUtc="2026-01-13T11:50:00Z">
            <w:rPr>
              <w:rStyle w:val="RSFootnotetextChar"/>
            </w:rPr>
          </w:rPrChange>
        </w:rPr>
        <w:t xml:space="preserve">, visit </w:t>
      </w:r>
      <w:ins w:id="740" w:author="Meg Walker" w:date="2026-01-13T11:50:00Z" w16du:dateUtc="2026-01-13T11:50:00Z">
        <w:r w:rsidR="006D3B5B" w:rsidRPr="006D3B5B">
          <w:rPr>
            <w:rStyle w:val="ESRIfootnoteChar"/>
          </w:rPr>
          <w:fldChar w:fldCharType="begin"/>
        </w:r>
        <w:r w:rsidR="006D3B5B" w:rsidRPr="006D3B5B">
          <w:rPr>
            <w:rStyle w:val="ESRIfootnoteChar"/>
          </w:rPr>
          <w:instrText>HYPERLINK "https://www.europeansocialsurvey.org/"</w:instrText>
        </w:r>
        <w:r w:rsidR="006D3B5B" w:rsidRPr="006D3B5B">
          <w:rPr>
            <w:rStyle w:val="ESRIfootnoteChar"/>
          </w:rPr>
        </w:r>
        <w:r w:rsidR="006D3B5B" w:rsidRPr="006D3B5B">
          <w:rPr>
            <w:rStyle w:val="ESRIfootnoteChar"/>
          </w:rPr>
          <w:fldChar w:fldCharType="separate"/>
        </w:r>
        <w:del w:id="741" w:author="Meg Walker" w:date="2026-01-13T11:50:00Z" w16du:dateUtc="2026-01-13T11:50:00Z">
          <w:r w:rsidRPr="006D3B5B" w:rsidDel="006D3B5B">
            <w:rPr>
              <w:rStyle w:val="ESRIfootnoteChar"/>
              <w:rPrChange w:id="742" w:author="Meg Walker" w:date="2026-01-13T11:50:00Z" w16du:dateUtc="2026-01-13T11:50:00Z">
                <w:rPr>
                  <w:rStyle w:val="RSFootnotetextChar"/>
                </w:rPr>
              </w:rPrChange>
            </w:rPr>
            <w:delText>https://</w:delText>
          </w:r>
        </w:del>
        <w:r w:rsidRPr="006D3B5B">
          <w:rPr>
            <w:rStyle w:val="ESRIfootnoteChar"/>
            <w:rPrChange w:id="743" w:author="Meg Walker" w:date="2026-01-13T11:50:00Z" w16du:dateUtc="2026-01-13T11:50:00Z">
              <w:rPr>
                <w:rStyle w:val="RSFootnotetextChar"/>
              </w:rPr>
            </w:rPrChange>
          </w:rPr>
          <w:t>www.europeansocialsurvey.org</w:t>
        </w:r>
        <w:r w:rsidR="006D3B5B" w:rsidRPr="006D3B5B">
          <w:rPr>
            <w:rStyle w:val="ESRIfootnoteChar"/>
          </w:rPr>
          <w:fldChar w:fldCharType="end"/>
        </w:r>
        <w:r w:rsidR="006D3B5B" w:rsidRPr="006D3B5B">
          <w:rPr>
            <w:rStyle w:val="ESRIfootnoteChar"/>
          </w:rPr>
          <w:t>.</w:t>
        </w:r>
      </w:ins>
    </w:p>
  </w:footnote>
  <w:footnote w:id="3">
    <w:p w14:paraId="0C3A3FC5" w14:textId="0014F5CF" w:rsidR="00132E0F" w:rsidRPr="00132E0F" w:rsidRDefault="00132E0F" w:rsidP="00132E0F">
      <w:pPr>
        <w:pStyle w:val="RSFootnotetext"/>
        <w:rPr>
          <w:lang w:val="en-IE"/>
        </w:rPr>
      </w:pPr>
      <w:r w:rsidRPr="00967CE4">
        <w:rPr>
          <w:rStyle w:val="FootnoteReference"/>
        </w:rPr>
        <w:footnoteRef/>
      </w:r>
      <w:r>
        <w:t xml:space="preserve"> </w:t>
      </w:r>
      <w:r w:rsidRPr="00925F7B">
        <w:rPr>
          <w:rStyle w:val="ESRIfootnoteChar"/>
          <w:rPrChange w:id="1061" w:author="Meg Walker" w:date="2026-01-13T12:03:00Z" w16du:dateUtc="2026-01-13T12:03:00Z">
            <w:rPr>
              <w:lang w:val="en-IE"/>
            </w:rPr>
          </w:rPrChange>
        </w:rPr>
        <w:t>In Ireland, the mean value of this scale in the 2023/2024 round was 4.78.</w:t>
      </w:r>
    </w:p>
  </w:footnote>
  <w:footnote w:id="4">
    <w:p w14:paraId="51DD4E1F" w14:textId="4BA573ED" w:rsidR="000E35CE" w:rsidRDefault="00D9434A">
      <w:pPr>
        <w:pStyle w:val="RSFootnotetext"/>
        <w:ind w:left="0" w:firstLine="0"/>
        <w:pPrChange w:id="1071" w:author="Meg Walker" w:date="2026-01-13T12:04:00Z" w16du:dateUtc="2026-01-13T12:04:00Z">
          <w:pPr>
            <w:pStyle w:val="RSFootnotetext"/>
          </w:pPr>
        </w:pPrChange>
      </w:pPr>
      <w:r w:rsidRPr="00967CE4">
        <w:rPr>
          <w:rStyle w:val="FootnoteReference"/>
        </w:rPr>
        <w:footnoteRef/>
      </w:r>
      <w:r>
        <w:t xml:space="preserve"> </w:t>
      </w:r>
      <w:r w:rsidRPr="008B4229">
        <w:rPr>
          <w:rStyle w:val="ESRIfootnoteChar"/>
          <w:rPrChange w:id="1072" w:author="Meg Walker" w:date="2026-01-20T12:38:00Z" w16du:dateUtc="2026-01-20T12:38:00Z">
            <w:rPr/>
          </w:rPrChange>
        </w:rPr>
        <w:t xml:space="preserve">We use a logistic regression model which is a statistical method commonly employed to estimate the probability of an outcome occurring (in this case, supporting </w:t>
      </w:r>
      <w:r w:rsidR="00132E0F" w:rsidRPr="008B4229">
        <w:rPr>
          <w:rStyle w:val="ESRIfootnoteChar"/>
          <w:rPrChange w:id="1073" w:author="Meg Walker" w:date="2026-01-20T12:38:00Z" w16du:dateUtc="2026-01-20T12:38:00Z">
            <w:rPr/>
          </w:rPrChange>
        </w:rPr>
        <w:t>redistribution</w:t>
      </w:r>
      <w:r w:rsidRPr="008B4229">
        <w:rPr>
          <w:rStyle w:val="ESRIfootnoteChar"/>
          <w:rPrChange w:id="1074" w:author="Meg Walker" w:date="2026-01-20T12:38:00Z" w16du:dateUtc="2026-01-20T12:38:00Z">
            <w:rPr/>
          </w:rPrChange>
        </w:rPr>
        <w:t>) based on one or more independent variables (e.g</w:t>
      </w:r>
      <w:del w:id="1075" w:author="Meg Walker" w:date="2026-01-20T12:40:00Z" w16du:dateUtc="2026-01-20T12:40:00Z">
        <w:r w:rsidRPr="008B4229" w:rsidDel="008B4229">
          <w:rPr>
            <w:rStyle w:val="ESRIfootnoteChar"/>
            <w:rPrChange w:id="1076" w:author="Meg Walker" w:date="2026-01-20T12:38:00Z" w16du:dateUtc="2026-01-20T12:38:00Z">
              <w:rPr/>
            </w:rPrChange>
          </w:rPr>
          <w:delText>. </w:delText>
        </w:r>
      </w:del>
      <w:ins w:id="1077" w:author="Meg Walker" w:date="2026-01-20T12:40:00Z" w16du:dateUtc="2026-01-20T12:40:00Z">
        <w:r w:rsidR="008B4229" w:rsidRPr="008B4229">
          <w:rPr>
            <w:rStyle w:val="ESRIfootnoteChar"/>
            <w:rPrChange w:id="1078" w:author="Meg Walker" w:date="2026-01-20T12:38:00Z" w16du:dateUtc="2026-01-20T12:38:00Z">
              <w:rPr/>
            </w:rPrChange>
          </w:rPr>
          <w:t>.</w:t>
        </w:r>
        <w:r w:rsidR="008B4229">
          <w:rPr>
            <w:rStyle w:val="ESRIfootnoteChar"/>
          </w:rPr>
          <w:t xml:space="preserve"> </w:t>
        </w:r>
      </w:ins>
      <w:r w:rsidRPr="008B4229">
        <w:rPr>
          <w:rStyle w:val="ESRIfootnoteChar"/>
          <w:rPrChange w:id="1079" w:author="Meg Walker" w:date="2026-01-20T12:38:00Z" w16du:dateUtc="2026-01-20T12:38:00Z">
            <w:rPr/>
          </w:rPrChange>
        </w:rPr>
        <w:t>gender, age, social class). Similar results are found using a linear model and the original 5-point scale as response variable (please see Annex 1). As observations from multiple rounds were pooled together for this analysis, we added to the model the variable denoting the round to account for the shared variance and dependence of observations within each round.</w:t>
      </w:r>
    </w:p>
  </w:footnote>
  <w:footnote w:id="5">
    <w:p w14:paraId="2C921377" w14:textId="50254885" w:rsidR="00502F30" w:rsidRPr="00A5762D" w:rsidRDefault="00502F30">
      <w:pPr>
        <w:pStyle w:val="FootnoteText"/>
        <w:rPr>
          <w:rStyle w:val="RSFootnotetextChar"/>
        </w:rPr>
      </w:pPr>
      <w:r>
        <w:rPr>
          <w:rStyle w:val="FootnoteReference"/>
        </w:rPr>
        <w:footnoteRef/>
      </w:r>
      <w:r>
        <w:t xml:space="preserve"> </w:t>
      </w:r>
      <w:r w:rsidRPr="00925F7B">
        <w:rPr>
          <w:rStyle w:val="ESRIfootnoteChar"/>
          <w:rPrChange w:id="1084" w:author="Meg Walker" w:date="2026-01-13T12:03:00Z" w16du:dateUtc="2026-01-13T12:03:00Z">
            <w:rPr>
              <w:rStyle w:val="RSFootnotetextChar"/>
            </w:rPr>
          </w:rPrChange>
        </w:rPr>
        <w:t>Previous research has also found that subjective measures of financial strain are strongly correlated with measures of consistent poverty and material deprivation in Ireland (Slevin et al</w:t>
      </w:r>
      <w:ins w:id="1085" w:author="Meg Walker" w:date="2026-01-20T12:40:00Z" w16du:dateUtc="2026-01-20T12:40:00Z">
        <w:r w:rsidR="008B4229">
          <w:rPr>
            <w:rStyle w:val="ESRIfootnoteChar"/>
          </w:rPr>
          <w:t>.,</w:t>
        </w:r>
      </w:ins>
      <w:r w:rsidRPr="00925F7B">
        <w:rPr>
          <w:rStyle w:val="ESRIfootnoteChar"/>
          <w:rPrChange w:id="1086" w:author="Meg Walker" w:date="2026-01-13T12:03:00Z" w16du:dateUtc="2026-01-13T12:03:00Z">
            <w:rPr>
              <w:rStyle w:val="RSFootnotetextChar"/>
            </w:rPr>
          </w:rPrChange>
        </w:rPr>
        <w:t xml:space="preserve"> 2025). </w:t>
      </w:r>
      <w:r w:rsidR="001629A1" w:rsidRPr="00925F7B">
        <w:rPr>
          <w:rStyle w:val="ESRIfootnoteChar"/>
          <w:rPrChange w:id="1087" w:author="Meg Walker" w:date="2026-01-13T12:03:00Z" w16du:dateUtc="2026-01-13T12:03:00Z">
            <w:rPr>
              <w:rStyle w:val="RSFootnotetextChar"/>
            </w:rPr>
          </w:rPrChange>
        </w:rPr>
        <w:t>Further,</w:t>
      </w:r>
      <w:r w:rsidRPr="00925F7B">
        <w:rPr>
          <w:rStyle w:val="ESRIfootnoteChar"/>
          <w:rPrChange w:id="1088" w:author="Meg Walker" w:date="2026-01-13T12:03:00Z" w16du:dateUtc="2026-01-13T12:03:00Z">
            <w:rPr>
              <w:rStyle w:val="RSFootnotetextChar"/>
            </w:rPr>
          </w:rPrChange>
        </w:rPr>
        <w:t xml:space="preserve"> income </w:t>
      </w:r>
      <w:r w:rsidR="001629A1" w:rsidRPr="00925F7B">
        <w:rPr>
          <w:rStyle w:val="ESRIfootnoteChar"/>
          <w:rPrChange w:id="1089" w:author="Meg Walker" w:date="2026-01-13T12:03:00Z" w16du:dateUtc="2026-01-13T12:03:00Z">
            <w:rPr>
              <w:rStyle w:val="RSFootnotetextChar"/>
            </w:rPr>
          </w:rPrChange>
        </w:rPr>
        <w:t xml:space="preserve">measures </w:t>
      </w:r>
      <w:r w:rsidRPr="00925F7B">
        <w:rPr>
          <w:rStyle w:val="ESRIfootnoteChar"/>
          <w:rPrChange w:id="1090" w:author="Meg Walker" w:date="2026-01-13T12:03:00Z" w16du:dateUtc="2026-01-13T12:03:00Z">
            <w:rPr>
              <w:rStyle w:val="RSFootnotetextChar"/>
            </w:rPr>
          </w:rPrChange>
        </w:rPr>
        <w:t>alone fail to capture the extent of households</w:t>
      </w:r>
      <w:ins w:id="1091" w:author="Meg Walker" w:date="2026-01-20T12:41:00Z" w16du:dateUtc="2026-01-20T12:41:00Z">
        <w:r w:rsidR="008B4229">
          <w:rPr>
            <w:rStyle w:val="ESRIfootnoteChar"/>
          </w:rPr>
          <w:t>’</w:t>
        </w:r>
      </w:ins>
      <w:r w:rsidRPr="00925F7B">
        <w:rPr>
          <w:rStyle w:val="ESRIfootnoteChar"/>
          <w:rPrChange w:id="1092" w:author="Meg Walker" w:date="2026-01-13T12:03:00Z" w16du:dateUtc="2026-01-13T12:03:00Z">
            <w:rPr>
              <w:rStyle w:val="RSFootnotetextChar"/>
            </w:rPr>
          </w:rPrChange>
        </w:rPr>
        <w:t xml:space="preserve"> needs and resources (Watson et al</w:t>
      </w:r>
      <w:ins w:id="1093" w:author="Meg Walker" w:date="2026-01-20T12:41:00Z" w16du:dateUtc="2026-01-20T12:41:00Z">
        <w:r w:rsidR="008B4229">
          <w:rPr>
            <w:rStyle w:val="ESRIfootnoteChar"/>
          </w:rPr>
          <w:t>.,</w:t>
        </w:r>
      </w:ins>
      <w:r w:rsidRPr="00925F7B">
        <w:rPr>
          <w:rStyle w:val="ESRIfootnoteChar"/>
          <w:rPrChange w:id="1094" w:author="Meg Walker" w:date="2026-01-13T12:03:00Z" w16du:dateUtc="2026-01-13T12:03:00Z">
            <w:rPr>
              <w:rStyle w:val="RSFootnotetextChar"/>
            </w:rPr>
          </w:rPrChange>
        </w:rPr>
        <w:t xml:space="preserve"> </w:t>
      </w:r>
      <w:r w:rsidR="006C3D93" w:rsidRPr="00925F7B">
        <w:rPr>
          <w:rStyle w:val="ESRIfootnoteChar"/>
          <w:rPrChange w:id="1095" w:author="Meg Walker" w:date="2026-01-13T12:03:00Z" w16du:dateUtc="2026-01-13T12:03:00Z">
            <w:rPr>
              <w:rStyle w:val="RSFootnotetextChar"/>
            </w:rPr>
          </w:rPrChange>
        </w:rPr>
        <w:t>2017</w:t>
      </w:r>
      <w:r w:rsidRPr="00925F7B">
        <w:rPr>
          <w:rStyle w:val="ESRIfootnoteChar"/>
          <w:rPrChange w:id="1096" w:author="Meg Walker" w:date="2026-01-13T12:03:00Z" w16du:dateUtc="2026-01-13T12:03:00Z">
            <w:rPr>
              <w:rStyle w:val="RSFootnotetextChar"/>
            </w:rPr>
          </w:rPrChange>
        </w:rPr>
        <w:t>)</w:t>
      </w:r>
      <w:r w:rsidR="006C3D93" w:rsidRPr="00925F7B">
        <w:rPr>
          <w:rStyle w:val="ESRIfootnoteChar"/>
          <w:rPrChange w:id="1097" w:author="Meg Walker" w:date="2026-01-13T12:03:00Z" w16du:dateUtc="2026-01-13T12:03:00Z">
            <w:rPr>
              <w:rStyle w:val="RSFootnotetextChar"/>
            </w:rPr>
          </w:rPrChange>
        </w:rPr>
        <w:t>.</w:t>
      </w:r>
    </w:p>
  </w:footnote>
  <w:footnote w:id="6">
    <w:p w14:paraId="51DD4E20" w14:textId="098A907D" w:rsidR="000E35CE" w:rsidRDefault="00D9434A">
      <w:pPr>
        <w:pStyle w:val="RSFootnotetext"/>
      </w:pPr>
      <w:r w:rsidRPr="00967CE4">
        <w:rPr>
          <w:rStyle w:val="FootnoteReference"/>
        </w:rPr>
        <w:footnoteRef/>
      </w:r>
      <w:r>
        <w:t xml:space="preserve"> </w:t>
      </w:r>
      <w:r w:rsidRPr="00AB07B4">
        <w:rPr>
          <w:rStyle w:val="ESRIfootnoteChar"/>
          <w:rPrChange w:id="1190" w:author="Meg Walker" w:date="2026-01-13T12:08:00Z" w16du:dateUtc="2026-01-13T12:08:00Z">
            <w:rPr/>
          </w:rPrChange>
        </w:rPr>
        <w:t>Coefficients for the control variables were omitted to facili</w:t>
      </w:r>
      <w:r w:rsidR="00590EED" w:rsidRPr="00AB07B4">
        <w:rPr>
          <w:rStyle w:val="ESRIfootnoteChar"/>
          <w:rPrChange w:id="1191" w:author="Meg Walker" w:date="2026-01-13T12:08:00Z" w16du:dateUtc="2026-01-13T12:08:00Z">
            <w:rPr/>
          </w:rPrChange>
        </w:rPr>
        <w:t>t</w:t>
      </w:r>
      <w:r w:rsidRPr="00AB07B4">
        <w:rPr>
          <w:rStyle w:val="ESRIfootnoteChar"/>
          <w:rPrChange w:id="1192" w:author="Meg Walker" w:date="2026-01-13T12:08:00Z" w16du:dateUtc="2026-01-13T12:08:00Z">
            <w:rPr/>
          </w:rPrChange>
        </w:rPr>
        <w:t>ate reading, but the full table can be found in Annex 1.</w:t>
      </w:r>
    </w:p>
  </w:footnote>
  <w:footnote w:id="7">
    <w:p w14:paraId="51DD4E21" w14:textId="0C5C35A6" w:rsidR="000E35CE" w:rsidRDefault="00D9434A">
      <w:pPr>
        <w:pStyle w:val="RSFootnotetext"/>
      </w:pPr>
      <w:r w:rsidRPr="00967CE4">
        <w:rPr>
          <w:rStyle w:val="FootnoteReference"/>
        </w:rPr>
        <w:footnoteRef/>
      </w:r>
      <w:r>
        <w:t xml:space="preserve"> </w:t>
      </w:r>
      <w:r w:rsidRPr="002F58F4">
        <w:rPr>
          <w:rStyle w:val="ESRIfootnoteChar"/>
          <w:rPrChange w:id="2163" w:author="Meg Walker" w:date="2026-01-13T12:24:00Z" w16du:dateUtc="2026-01-13T12:24:00Z">
            <w:rPr/>
          </w:rPrChange>
        </w:rPr>
        <w:t xml:space="preserve">The ESS data collection period for each round in Ireland varied from </w:t>
      </w:r>
      <w:del w:id="2164" w:author="Meg Walker" w:date="2026-01-13T12:24:00Z" w16du:dateUtc="2026-01-13T12:24:00Z">
        <w:r w:rsidRPr="002F58F4" w:rsidDel="002F58F4">
          <w:rPr>
            <w:rStyle w:val="ESRIfootnoteChar"/>
            <w:rPrChange w:id="2165" w:author="Meg Walker" w:date="2026-01-13T12:24:00Z" w16du:dateUtc="2026-01-13T12:24:00Z">
              <w:rPr/>
            </w:rPrChange>
          </w:rPr>
          <w:delText xml:space="preserve">5 </w:delText>
        </w:r>
      </w:del>
      <w:ins w:id="2166" w:author="Meg Walker" w:date="2026-01-13T12:24:00Z" w16du:dateUtc="2026-01-13T12:24:00Z">
        <w:r w:rsidR="002F58F4">
          <w:rPr>
            <w:rStyle w:val="ESRIfootnoteChar"/>
          </w:rPr>
          <w:t>five</w:t>
        </w:r>
        <w:r w:rsidR="002F58F4" w:rsidRPr="002F58F4">
          <w:rPr>
            <w:rStyle w:val="ESRIfootnoteChar"/>
            <w:rPrChange w:id="2167" w:author="Meg Walker" w:date="2026-01-13T12:24:00Z" w16du:dateUtc="2026-01-13T12:24:00Z">
              <w:rPr/>
            </w:rPrChange>
          </w:rPr>
          <w:t xml:space="preserve"> </w:t>
        </w:r>
      </w:ins>
      <w:r w:rsidRPr="002F58F4">
        <w:rPr>
          <w:rStyle w:val="ESRIfootnoteChar"/>
          <w:rPrChange w:id="2168" w:author="Meg Walker" w:date="2026-01-13T12:24:00Z" w16du:dateUtc="2026-01-13T12:24:00Z">
            <w:rPr/>
          </w:rPrChange>
        </w:rPr>
        <w:t>months up to 20 months.</w:t>
      </w:r>
    </w:p>
  </w:footnote>
  <w:footnote w:id="8">
    <w:p w14:paraId="51DD4E22" w14:textId="77777777" w:rsidR="000E35CE" w:rsidRDefault="00D9434A">
      <w:pPr>
        <w:pStyle w:val="RSFootnotetext"/>
        <w:ind w:left="0" w:firstLine="0"/>
        <w:pPrChange w:id="2329" w:author="Meg Walker" w:date="2026-01-20T18:12:00Z" w16du:dateUtc="2026-01-20T18:12:00Z">
          <w:pPr>
            <w:pStyle w:val="RSFootnotetext"/>
          </w:pPr>
        </w:pPrChange>
      </w:pPr>
      <w:r w:rsidRPr="00967CE4">
        <w:rPr>
          <w:rStyle w:val="FootnoteReference"/>
        </w:rPr>
        <w:footnoteRef/>
      </w:r>
      <w:r>
        <w:t xml:space="preserve"> </w:t>
      </w:r>
      <w:r w:rsidRPr="0041596E">
        <w:rPr>
          <w:rStyle w:val="ESRIfootnoteChar"/>
          <w:rPrChange w:id="2330" w:author="Meg Walker" w:date="2026-01-20T18:12:00Z" w16du:dateUtc="2026-01-20T18:12:00Z">
            <w:rPr/>
          </w:rPrChange>
        </w:rPr>
        <w:t>Exponential moving averages attributes greater weight to more recent observations, making it more responsive to potential trajectory changes.</w:t>
      </w:r>
    </w:p>
  </w:footnote>
  <w:footnote w:id="9">
    <w:p w14:paraId="30724F1A" w14:textId="7437B87B" w:rsidR="00DE24CA" w:rsidRPr="00FE1B7F" w:rsidRDefault="00DE24CA" w:rsidP="00DE24CA">
      <w:pPr>
        <w:pStyle w:val="FootnoteText"/>
        <w:rPr>
          <w:lang w:val="en-US"/>
        </w:rPr>
      </w:pPr>
      <w:r>
        <w:rPr>
          <w:rStyle w:val="FootnoteReference"/>
        </w:rPr>
        <w:footnoteRef/>
      </w:r>
      <w:r>
        <w:t xml:space="preserve"> </w:t>
      </w:r>
      <w:r w:rsidRPr="002F58F4">
        <w:rPr>
          <w:rStyle w:val="ESRIfootnoteChar"/>
          <w:rPrChange w:id="2469" w:author="Meg Walker" w:date="2026-01-13T12:32:00Z" w16du:dateUtc="2026-01-13T12:32:00Z">
            <w:rPr>
              <w:lang w:val="en-US"/>
            </w:rPr>
          </w:rPrChange>
        </w:rPr>
        <w:t>A shorter time</w:t>
      </w:r>
      <w:del w:id="2470" w:author="Meg Walker" w:date="2026-01-20T18:45:00Z" w16du:dateUtc="2026-01-20T18:45:00Z">
        <w:r w:rsidRPr="002F58F4" w:rsidDel="00E41282">
          <w:rPr>
            <w:rStyle w:val="ESRIfootnoteChar"/>
            <w:rPrChange w:id="2471" w:author="Meg Walker" w:date="2026-01-13T12:32:00Z" w16du:dateUtc="2026-01-13T12:32:00Z">
              <w:rPr>
                <w:lang w:val="en-US"/>
              </w:rPr>
            </w:rPrChange>
          </w:rPr>
          <w:delText>-</w:delText>
        </w:r>
      </w:del>
      <w:ins w:id="2472" w:author="Meg Walker" w:date="2026-01-20T18:45:00Z" w16du:dateUtc="2026-01-20T18:45:00Z">
        <w:r w:rsidR="00E41282">
          <w:rPr>
            <w:rStyle w:val="ESRIfootnoteChar"/>
          </w:rPr>
          <w:t xml:space="preserve"> </w:t>
        </w:r>
      </w:ins>
      <w:r w:rsidRPr="002F58F4">
        <w:rPr>
          <w:rStyle w:val="ESRIfootnoteChar"/>
          <w:rPrChange w:id="2473" w:author="Meg Walker" w:date="2026-01-13T12:32:00Z" w16du:dateUtc="2026-01-13T12:32:00Z">
            <w:rPr>
              <w:lang w:val="en-US"/>
            </w:rPr>
          </w:rPrChange>
        </w:rPr>
        <w:t>window</w:t>
      </w:r>
      <w:del w:id="2474" w:author="Meg Walker" w:date="2026-01-20T18:28:00Z" w16du:dateUtc="2026-01-20T18:28:00Z">
        <w:r w:rsidRPr="002F58F4" w:rsidDel="005F2E60">
          <w:rPr>
            <w:rStyle w:val="ESRIfootnoteChar"/>
            <w:rPrChange w:id="2475" w:author="Meg Walker" w:date="2026-01-13T12:32:00Z" w16du:dateUtc="2026-01-13T12:32:00Z">
              <w:rPr>
                <w:lang w:val="en-US"/>
              </w:rPr>
            </w:rPrChange>
          </w:rPr>
          <w:delText>s</w:delText>
        </w:r>
      </w:del>
      <w:r w:rsidRPr="002F58F4">
        <w:rPr>
          <w:rStyle w:val="ESRIfootnoteChar"/>
          <w:rPrChange w:id="2476" w:author="Meg Walker" w:date="2026-01-13T12:32:00Z" w16du:dateUtc="2026-01-13T12:32:00Z">
            <w:rPr>
              <w:lang w:val="en-US"/>
            </w:rPr>
          </w:rPrChange>
        </w:rPr>
        <w:t xml:space="preserve"> of </w:t>
      </w:r>
      <w:del w:id="2477" w:author="Meg Walker" w:date="2026-01-13T12:32:00Z" w16du:dateUtc="2026-01-13T12:32:00Z">
        <w:r w:rsidRPr="002F58F4" w:rsidDel="002F58F4">
          <w:rPr>
            <w:rStyle w:val="ESRIfootnoteChar"/>
            <w:rPrChange w:id="2478" w:author="Meg Walker" w:date="2026-01-13T12:32:00Z" w16du:dateUtc="2026-01-13T12:32:00Z">
              <w:rPr>
                <w:lang w:val="en-US"/>
              </w:rPr>
            </w:rPrChange>
          </w:rPr>
          <w:delText xml:space="preserve">1 </w:delText>
        </w:r>
      </w:del>
      <w:ins w:id="2479" w:author="Meg Walker" w:date="2026-01-13T12:32:00Z" w16du:dateUtc="2026-01-13T12:32:00Z">
        <w:r w:rsidR="002F58F4">
          <w:rPr>
            <w:rStyle w:val="ESRIfootnoteChar"/>
          </w:rPr>
          <w:t>one</w:t>
        </w:r>
        <w:r w:rsidR="002F58F4" w:rsidRPr="002F58F4">
          <w:rPr>
            <w:rStyle w:val="ESRIfootnoteChar"/>
            <w:rPrChange w:id="2480" w:author="Meg Walker" w:date="2026-01-13T12:32:00Z" w16du:dateUtc="2026-01-13T12:32:00Z">
              <w:rPr>
                <w:lang w:val="en-US"/>
              </w:rPr>
            </w:rPrChange>
          </w:rPr>
          <w:t xml:space="preserve"> </w:t>
        </w:r>
      </w:ins>
      <w:r w:rsidRPr="002F58F4">
        <w:rPr>
          <w:rStyle w:val="ESRIfootnoteChar"/>
          <w:rPrChange w:id="2481" w:author="Meg Walker" w:date="2026-01-13T12:32:00Z" w16du:dateUtc="2026-01-13T12:32:00Z">
            <w:rPr>
              <w:lang w:val="en-US"/>
            </w:rPr>
          </w:rPrChange>
        </w:rPr>
        <w:t>week, as used in the previous analysis, could not be used as some models failed to converge due to the low number of observations.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2BB754" w14:textId="1058E0F5" w:rsidR="00F07231" w:rsidRPr="00F07231" w:rsidRDefault="00F07231" w:rsidP="00F07231">
    <w:pPr>
      <w:tabs>
        <w:tab w:val="right" w:pos="7797"/>
      </w:tabs>
      <w:jc w:val="right"/>
      <w:rPr>
        <w:color w:val="1F355E"/>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B35173" w14:textId="42094E89" w:rsidR="005B4F71" w:rsidRPr="00F72C6C" w:rsidRDefault="005B4F71">
    <w:pPr>
      <w:tabs>
        <w:tab w:val="right" w:pos="7797"/>
      </w:tabs>
      <w:jc w:val="right"/>
      <w:rPr>
        <w:color w:val="1F355E"/>
        <w:rPrChange w:id="1195" w:author="Meg Walker" w:date="2026-01-12T17:44:00Z" w16du:dateUtc="2026-01-12T17:44:00Z">
          <w:rPr/>
        </w:rPrChange>
      </w:rPr>
      <w:pPrChange w:id="1196" w:author="Meg Walker" w:date="2026-01-12T17:44:00Z" w16du:dateUtc="2026-01-12T17:44:00Z">
        <w:pPr>
          <w:pStyle w:val="RSHeaderchapterreporttitleLS"/>
        </w:pPr>
      </w:pPrChange>
    </w:pPr>
    <w:ins w:id="1197" w:author="Meg Walker" w:date="2026-01-12T17:46:00Z" w16du:dateUtc="2026-01-12T17:46:00Z">
      <w:r>
        <w:rPr>
          <w:color w:val="999999"/>
          <w:spacing w:val="10"/>
        </w:rPr>
        <w:t>Who supports redistribution?</w:t>
      </w:r>
    </w:ins>
    <w:ins w:id="1198" w:author="Meg Walker" w:date="2026-01-12T17:44:00Z" w16du:dateUtc="2026-01-12T17:44:00Z">
      <w:r w:rsidRPr="00963C1F">
        <w:rPr>
          <w:color w:val="1F355E"/>
        </w:rPr>
        <w:t xml:space="preserve"> | </w:t>
      </w:r>
      <w:r w:rsidRPr="00963C1F">
        <w:rPr>
          <w:b/>
          <w:color w:val="1F355E"/>
        </w:rPr>
        <w:fldChar w:fldCharType="begin"/>
      </w:r>
      <w:r w:rsidRPr="00963C1F">
        <w:rPr>
          <w:color w:val="1F355E"/>
        </w:rPr>
        <w:instrText xml:space="preserve"> PAGE </w:instrText>
      </w:r>
      <w:r w:rsidRPr="00963C1F">
        <w:rPr>
          <w:b/>
          <w:color w:val="1F355E"/>
        </w:rPr>
        <w:fldChar w:fldCharType="separate"/>
      </w:r>
      <w:r>
        <w:rPr>
          <w:b/>
          <w:color w:val="1F355E"/>
        </w:rPr>
        <w:t>iv</w:t>
      </w:r>
      <w:r w:rsidRPr="00963C1F">
        <w:rPr>
          <w:b/>
          <w:color w:val="1F355E"/>
        </w:rPr>
        <w:fldChar w:fldCharType="end"/>
      </w:r>
    </w:ins>
    <w:del w:id="1199" w:author="Meg Walker" w:date="2026-01-12T17:44:00Z" w16du:dateUtc="2026-01-12T17:44:00Z">
      <w:r w:rsidRPr="00EA31BC" w:rsidDel="00F72C6C">
        <w:rPr>
          <w:color w:val="1F355E"/>
        </w:rPr>
        <w:fldChar w:fldCharType="begin"/>
      </w:r>
      <w:r w:rsidRPr="00EA31BC" w:rsidDel="00F72C6C">
        <w:rPr>
          <w:color w:val="1F355E"/>
        </w:rPr>
        <w:delInstrText xml:space="preserve"> PAGE </w:delInstrText>
      </w:r>
      <w:r w:rsidRPr="00EA31BC" w:rsidDel="00F72C6C">
        <w:rPr>
          <w:color w:val="1F355E"/>
        </w:rPr>
        <w:fldChar w:fldCharType="separate"/>
      </w:r>
      <w:r w:rsidDel="00F72C6C">
        <w:rPr>
          <w:color w:val="1F355E"/>
        </w:rPr>
        <w:delText>2</w:delText>
      </w:r>
      <w:r w:rsidRPr="00EA31BC" w:rsidDel="00F72C6C">
        <w:rPr>
          <w:color w:val="1F355E"/>
        </w:rPr>
        <w:fldChar w:fldCharType="end"/>
      </w:r>
      <w:r w:rsidRPr="00EA31BC" w:rsidDel="00F72C6C">
        <w:rPr>
          <w:color w:val="1F355E"/>
        </w:rPr>
        <w:delText xml:space="preserve"> </w:delText>
      </w:r>
      <w:r w:rsidRPr="00963C1F" w:rsidDel="00F72C6C">
        <w:rPr>
          <w:color w:val="1F355E"/>
        </w:rPr>
        <w:delText>|</w:delText>
      </w:r>
      <w:r w:rsidRPr="00917ED7" w:rsidDel="00F72C6C">
        <w:delText xml:space="preserve"> </w:delText>
      </w:r>
      <w:r w:rsidDel="00F72C6C">
        <w:fldChar w:fldCharType="begin"/>
      </w:r>
      <w:r w:rsidDel="00F72C6C">
        <w:delInstrText xml:space="preserve"> STYLEREF  Title  \* MERGEFORMAT </w:delInstrText>
      </w:r>
      <w:r w:rsidDel="00F72C6C">
        <w:fldChar w:fldCharType="separate"/>
      </w:r>
      <w:r w:rsidDel="00F72C6C">
        <w:rPr>
          <w:noProof/>
        </w:rPr>
        <w:delText>Public support for welfare and redistributive policies in Ireland</w:delText>
      </w:r>
      <w:r w:rsidDel="00F72C6C">
        <w:fldChar w:fldCharType="end"/>
      </w:r>
    </w:del>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55C1EB" w14:textId="469AA89B" w:rsidR="005B4F71" w:rsidRPr="00F72C6C" w:rsidRDefault="005B4F71">
    <w:pPr>
      <w:tabs>
        <w:tab w:val="right" w:pos="7797"/>
      </w:tabs>
      <w:jc w:val="right"/>
      <w:rPr>
        <w:color w:val="1F355E"/>
        <w:rPrChange w:id="2060" w:author="Meg Walker" w:date="2026-01-12T17:44:00Z" w16du:dateUtc="2026-01-12T17:44:00Z">
          <w:rPr/>
        </w:rPrChange>
      </w:rPr>
      <w:pPrChange w:id="2061" w:author="Meg Walker" w:date="2026-01-12T17:44:00Z" w16du:dateUtc="2026-01-12T17:44:00Z">
        <w:pPr>
          <w:pStyle w:val="RSHeaderchapterreporttitleLS"/>
        </w:pPr>
      </w:pPrChange>
    </w:pPr>
    <w:ins w:id="2062" w:author="Meg Walker" w:date="2026-01-12T17:47:00Z" w16du:dateUtc="2026-01-12T17:47:00Z">
      <w:r>
        <w:rPr>
          <w:color w:val="999999"/>
          <w:spacing w:val="10"/>
        </w:rPr>
        <w:t>What do people think about w</w:t>
      </w:r>
    </w:ins>
    <w:ins w:id="2063" w:author="Meg Walker" w:date="2026-01-12T17:48:00Z" w16du:dateUtc="2026-01-12T17:48:00Z">
      <w:r>
        <w:rPr>
          <w:color w:val="999999"/>
          <w:spacing w:val="10"/>
        </w:rPr>
        <w:t>elfare and tax policies</w:t>
      </w:r>
    </w:ins>
    <w:ins w:id="2064" w:author="Meg Walker" w:date="2026-01-12T17:46:00Z" w16du:dateUtc="2026-01-12T17:46:00Z">
      <w:r>
        <w:rPr>
          <w:color w:val="999999"/>
          <w:spacing w:val="10"/>
        </w:rPr>
        <w:t>?</w:t>
      </w:r>
    </w:ins>
    <w:ins w:id="2065" w:author="Meg Walker" w:date="2026-01-12T17:44:00Z" w16du:dateUtc="2026-01-12T17:44:00Z">
      <w:r w:rsidRPr="00963C1F">
        <w:rPr>
          <w:color w:val="1F355E"/>
        </w:rPr>
        <w:t xml:space="preserve"> | </w:t>
      </w:r>
      <w:r w:rsidRPr="00963C1F">
        <w:rPr>
          <w:b/>
          <w:color w:val="1F355E"/>
        </w:rPr>
        <w:fldChar w:fldCharType="begin"/>
      </w:r>
      <w:r w:rsidRPr="00963C1F">
        <w:rPr>
          <w:color w:val="1F355E"/>
        </w:rPr>
        <w:instrText xml:space="preserve"> PAGE </w:instrText>
      </w:r>
      <w:r w:rsidRPr="00963C1F">
        <w:rPr>
          <w:b/>
          <w:color w:val="1F355E"/>
        </w:rPr>
        <w:fldChar w:fldCharType="separate"/>
      </w:r>
      <w:r>
        <w:rPr>
          <w:b/>
          <w:color w:val="1F355E"/>
        </w:rPr>
        <w:t>iv</w:t>
      </w:r>
      <w:r w:rsidRPr="00963C1F">
        <w:rPr>
          <w:b/>
          <w:color w:val="1F355E"/>
        </w:rPr>
        <w:fldChar w:fldCharType="end"/>
      </w:r>
    </w:ins>
    <w:del w:id="2066" w:author="Meg Walker" w:date="2026-01-12T17:44:00Z" w16du:dateUtc="2026-01-12T17:44:00Z">
      <w:r w:rsidRPr="00EA31BC" w:rsidDel="00F72C6C">
        <w:rPr>
          <w:color w:val="1F355E"/>
        </w:rPr>
        <w:fldChar w:fldCharType="begin"/>
      </w:r>
      <w:r w:rsidRPr="00EA31BC" w:rsidDel="00F72C6C">
        <w:rPr>
          <w:color w:val="1F355E"/>
        </w:rPr>
        <w:delInstrText xml:space="preserve"> PAGE </w:delInstrText>
      </w:r>
      <w:r w:rsidRPr="00EA31BC" w:rsidDel="00F72C6C">
        <w:rPr>
          <w:color w:val="1F355E"/>
        </w:rPr>
        <w:fldChar w:fldCharType="separate"/>
      </w:r>
      <w:r w:rsidDel="00F72C6C">
        <w:rPr>
          <w:color w:val="1F355E"/>
        </w:rPr>
        <w:delText>2</w:delText>
      </w:r>
      <w:r w:rsidRPr="00EA31BC" w:rsidDel="00F72C6C">
        <w:rPr>
          <w:color w:val="1F355E"/>
        </w:rPr>
        <w:fldChar w:fldCharType="end"/>
      </w:r>
      <w:r w:rsidRPr="00EA31BC" w:rsidDel="00F72C6C">
        <w:rPr>
          <w:color w:val="1F355E"/>
        </w:rPr>
        <w:delText xml:space="preserve"> </w:delText>
      </w:r>
      <w:r w:rsidRPr="00963C1F" w:rsidDel="00F72C6C">
        <w:rPr>
          <w:color w:val="1F355E"/>
        </w:rPr>
        <w:delText>|</w:delText>
      </w:r>
      <w:r w:rsidRPr="00917ED7" w:rsidDel="00F72C6C">
        <w:delText xml:space="preserve"> </w:delText>
      </w:r>
      <w:r w:rsidDel="00F72C6C">
        <w:fldChar w:fldCharType="begin"/>
      </w:r>
      <w:r w:rsidDel="00F72C6C">
        <w:delInstrText xml:space="preserve"> STYLEREF  Title  \* MERGEFORMAT </w:delInstrText>
      </w:r>
      <w:r w:rsidDel="00F72C6C">
        <w:fldChar w:fldCharType="separate"/>
      </w:r>
      <w:r w:rsidDel="00F72C6C">
        <w:rPr>
          <w:noProof/>
        </w:rPr>
        <w:delText>Public support for welfare and redistributive policies in Ireland</w:delText>
      </w:r>
      <w:r w:rsidDel="00F72C6C">
        <w:fldChar w:fldCharType="end"/>
      </w:r>
    </w:del>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49159E" w14:textId="38120D10" w:rsidR="005B4F71" w:rsidRPr="00F72C6C" w:rsidRDefault="005B4F71">
    <w:pPr>
      <w:tabs>
        <w:tab w:val="right" w:pos="7797"/>
      </w:tabs>
      <w:jc w:val="right"/>
      <w:rPr>
        <w:color w:val="1F355E"/>
        <w:rPrChange w:id="2637" w:author="Meg Walker" w:date="2026-01-12T17:44:00Z" w16du:dateUtc="2026-01-12T17:44:00Z">
          <w:rPr/>
        </w:rPrChange>
      </w:rPr>
      <w:pPrChange w:id="2638" w:author="Meg Walker" w:date="2026-01-12T17:44:00Z" w16du:dateUtc="2026-01-12T17:44:00Z">
        <w:pPr>
          <w:pStyle w:val="RSHeaderchapterreporttitleLS"/>
        </w:pPr>
      </w:pPrChange>
    </w:pPr>
    <w:ins w:id="2639" w:author="Meg Walker" w:date="2026-01-12T17:54:00Z" w16du:dateUtc="2026-01-12T17:54:00Z">
      <w:r>
        <w:rPr>
          <w:color w:val="999999"/>
          <w:spacing w:val="10"/>
        </w:rPr>
        <w:t>Has support for redistribution changed over time</w:t>
      </w:r>
    </w:ins>
    <w:ins w:id="2640" w:author="Meg Walker" w:date="2026-01-12T17:46:00Z" w16du:dateUtc="2026-01-12T17:46:00Z">
      <w:r>
        <w:rPr>
          <w:color w:val="999999"/>
          <w:spacing w:val="10"/>
        </w:rPr>
        <w:t>?</w:t>
      </w:r>
    </w:ins>
    <w:ins w:id="2641" w:author="Meg Walker" w:date="2026-01-12T17:44:00Z" w16du:dateUtc="2026-01-12T17:44:00Z">
      <w:r w:rsidRPr="00963C1F">
        <w:rPr>
          <w:color w:val="1F355E"/>
        </w:rPr>
        <w:t xml:space="preserve"> | </w:t>
      </w:r>
      <w:r w:rsidRPr="00963C1F">
        <w:rPr>
          <w:b/>
          <w:color w:val="1F355E"/>
        </w:rPr>
        <w:fldChar w:fldCharType="begin"/>
      </w:r>
      <w:r w:rsidRPr="00963C1F">
        <w:rPr>
          <w:color w:val="1F355E"/>
        </w:rPr>
        <w:instrText xml:space="preserve"> PAGE </w:instrText>
      </w:r>
      <w:r w:rsidRPr="00963C1F">
        <w:rPr>
          <w:b/>
          <w:color w:val="1F355E"/>
        </w:rPr>
        <w:fldChar w:fldCharType="separate"/>
      </w:r>
      <w:r>
        <w:rPr>
          <w:b/>
          <w:color w:val="1F355E"/>
        </w:rPr>
        <w:t>iv</w:t>
      </w:r>
      <w:r w:rsidRPr="00963C1F">
        <w:rPr>
          <w:b/>
          <w:color w:val="1F355E"/>
        </w:rPr>
        <w:fldChar w:fldCharType="end"/>
      </w:r>
    </w:ins>
    <w:del w:id="2642" w:author="Meg Walker" w:date="2026-01-12T17:44:00Z" w16du:dateUtc="2026-01-12T17:44:00Z">
      <w:r w:rsidRPr="00EA31BC" w:rsidDel="00F72C6C">
        <w:rPr>
          <w:color w:val="1F355E"/>
        </w:rPr>
        <w:fldChar w:fldCharType="begin"/>
      </w:r>
      <w:r w:rsidRPr="00EA31BC" w:rsidDel="00F72C6C">
        <w:rPr>
          <w:color w:val="1F355E"/>
        </w:rPr>
        <w:delInstrText xml:space="preserve"> PAGE </w:delInstrText>
      </w:r>
      <w:r w:rsidRPr="00EA31BC" w:rsidDel="00F72C6C">
        <w:rPr>
          <w:color w:val="1F355E"/>
        </w:rPr>
        <w:fldChar w:fldCharType="separate"/>
      </w:r>
      <w:r w:rsidDel="00F72C6C">
        <w:rPr>
          <w:color w:val="1F355E"/>
        </w:rPr>
        <w:delText>2</w:delText>
      </w:r>
      <w:r w:rsidRPr="00EA31BC" w:rsidDel="00F72C6C">
        <w:rPr>
          <w:color w:val="1F355E"/>
        </w:rPr>
        <w:fldChar w:fldCharType="end"/>
      </w:r>
      <w:r w:rsidRPr="00EA31BC" w:rsidDel="00F72C6C">
        <w:rPr>
          <w:color w:val="1F355E"/>
        </w:rPr>
        <w:delText xml:space="preserve"> </w:delText>
      </w:r>
      <w:r w:rsidRPr="00963C1F" w:rsidDel="00F72C6C">
        <w:rPr>
          <w:color w:val="1F355E"/>
        </w:rPr>
        <w:delText>|</w:delText>
      </w:r>
      <w:r w:rsidRPr="00917ED7" w:rsidDel="00F72C6C">
        <w:delText xml:space="preserve"> </w:delText>
      </w:r>
      <w:r w:rsidDel="00F72C6C">
        <w:fldChar w:fldCharType="begin"/>
      </w:r>
      <w:r w:rsidDel="00F72C6C">
        <w:delInstrText xml:space="preserve"> STYLEREF  Title  \* MERGEFORMAT </w:delInstrText>
      </w:r>
      <w:r w:rsidDel="00F72C6C">
        <w:fldChar w:fldCharType="separate"/>
      </w:r>
      <w:r w:rsidDel="00F72C6C">
        <w:rPr>
          <w:noProof/>
        </w:rPr>
        <w:delText>Public support for welfare and redistributive policies in Ireland</w:delText>
      </w:r>
      <w:r w:rsidDel="00F72C6C">
        <w:fldChar w:fldCharType="end"/>
      </w:r>
    </w:del>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D25795" w14:textId="12914139" w:rsidR="005B4F71" w:rsidRPr="00F72C6C" w:rsidRDefault="005B4F71">
    <w:pPr>
      <w:tabs>
        <w:tab w:val="right" w:pos="7797"/>
      </w:tabs>
      <w:jc w:val="right"/>
      <w:rPr>
        <w:color w:val="1F355E"/>
        <w:rPrChange w:id="2701" w:author="Meg Walker" w:date="2026-01-12T17:44:00Z" w16du:dateUtc="2026-01-12T17:44:00Z">
          <w:rPr/>
        </w:rPrChange>
      </w:rPr>
      <w:pPrChange w:id="2702" w:author="Meg Walker" w:date="2026-01-12T17:44:00Z" w16du:dateUtc="2026-01-12T17:44:00Z">
        <w:pPr>
          <w:pStyle w:val="RSHeaderchapterreporttitleLS"/>
        </w:pPr>
      </w:pPrChange>
    </w:pPr>
    <w:ins w:id="2703" w:author="Meg Walker" w:date="2026-01-12T17:56:00Z" w16du:dateUtc="2026-01-12T17:56:00Z">
      <w:r>
        <w:rPr>
          <w:color w:val="999999"/>
          <w:spacing w:val="10"/>
        </w:rPr>
        <w:t>Conclusions and policy implications</w:t>
      </w:r>
    </w:ins>
    <w:ins w:id="2704" w:author="Meg Walker" w:date="2026-01-12T17:44:00Z" w16du:dateUtc="2026-01-12T17:44:00Z">
      <w:r w:rsidRPr="00963C1F">
        <w:rPr>
          <w:color w:val="1F355E"/>
        </w:rPr>
        <w:t xml:space="preserve"> | </w:t>
      </w:r>
      <w:r w:rsidRPr="00963C1F">
        <w:rPr>
          <w:b/>
          <w:color w:val="1F355E"/>
        </w:rPr>
        <w:fldChar w:fldCharType="begin"/>
      </w:r>
      <w:r w:rsidRPr="00963C1F">
        <w:rPr>
          <w:color w:val="1F355E"/>
        </w:rPr>
        <w:instrText xml:space="preserve"> PAGE </w:instrText>
      </w:r>
      <w:r w:rsidRPr="00963C1F">
        <w:rPr>
          <w:b/>
          <w:color w:val="1F355E"/>
        </w:rPr>
        <w:fldChar w:fldCharType="separate"/>
      </w:r>
      <w:r>
        <w:rPr>
          <w:b/>
          <w:color w:val="1F355E"/>
        </w:rPr>
        <w:t>iv</w:t>
      </w:r>
      <w:r w:rsidRPr="00963C1F">
        <w:rPr>
          <w:b/>
          <w:color w:val="1F355E"/>
        </w:rPr>
        <w:fldChar w:fldCharType="end"/>
      </w:r>
    </w:ins>
    <w:del w:id="2705" w:author="Meg Walker" w:date="2026-01-12T17:44:00Z" w16du:dateUtc="2026-01-12T17:44:00Z">
      <w:r w:rsidRPr="00EA31BC" w:rsidDel="00F72C6C">
        <w:rPr>
          <w:color w:val="1F355E"/>
        </w:rPr>
        <w:fldChar w:fldCharType="begin"/>
      </w:r>
      <w:r w:rsidRPr="00EA31BC" w:rsidDel="00F72C6C">
        <w:rPr>
          <w:color w:val="1F355E"/>
        </w:rPr>
        <w:delInstrText xml:space="preserve"> PAGE </w:delInstrText>
      </w:r>
      <w:r w:rsidRPr="00EA31BC" w:rsidDel="00F72C6C">
        <w:rPr>
          <w:color w:val="1F355E"/>
        </w:rPr>
        <w:fldChar w:fldCharType="separate"/>
      </w:r>
      <w:r w:rsidDel="00F72C6C">
        <w:rPr>
          <w:color w:val="1F355E"/>
        </w:rPr>
        <w:delText>2</w:delText>
      </w:r>
      <w:r w:rsidRPr="00EA31BC" w:rsidDel="00F72C6C">
        <w:rPr>
          <w:color w:val="1F355E"/>
        </w:rPr>
        <w:fldChar w:fldCharType="end"/>
      </w:r>
      <w:r w:rsidRPr="00EA31BC" w:rsidDel="00F72C6C">
        <w:rPr>
          <w:color w:val="1F355E"/>
        </w:rPr>
        <w:delText xml:space="preserve"> </w:delText>
      </w:r>
      <w:r w:rsidRPr="00963C1F" w:rsidDel="00F72C6C">
        <w:rPr>
          <w:color w:val="1F355E"/>
        </w:rPr>
        <w:delText>|</w:delText>
      </w:r>
      <w:r w:rsidRPr="00917ED7" w:rsidDel="00F72C6C">
        <w:delText xml:space="preserve"> </w:delText>
      </w:r>
      <w:r w:rsidDel="00F72C6C">
        <w:fldChar w:fldCharType="begin"/>
      </w:r>
      <w:r w:rsidDel="00F72C6C">
        <w:delInstrText xml:space="preserve"> STYLEREF  Title  \* MERGEFORMAT </w:delInstrText>
      </w:r>
      <w:r w:rsidDel="00F72C6C">
        <w:fldChar w:fldCharType="separate"/>
      </w:r>
      <w:r w:rsidDel="00F72C6C">
        <w:rPr>
          <w:noProof/>
        </w:rPr>
        <w:delText>Public support for welfare and redistributive policies in Ireland</w:delText>
      </w:r>
      <w:r w:rsidDel="00F72C6C">
        <w:fldChar w:fldCharType="end"/>
      </w:r>
    </w:del>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E5608C" w14:textId="6107F53D" w:rsidR="00623E76" w:rsidRPr="00F72C6C" w:rsidRDefault="00623E76">
    <w:pPr>
      <w:tabs>
        <w:tab w:val="right" w:pos="7797"/>
      </w:tabs>
      <w:jc w:val="right"/>
      <w:rPr>
        <w:color w:val="1F355E"/>
        <w:rPrChange w:id="4059" w:author="Meg Walker" w:date="2026-01-12T17:44:00Z" w16du:dateUtc="2026-01-12T17:44:00Z">
          <w:rPr/>
        </w:rPrChange>
      </w:rPr>
      <w:pPrChange w:id="4060" w:author="Meg Walker" w:date="2026-01-12T17:44:00Z" w16du:dateUtc="2026-01-12T17:44:00Z">
        <w:pPr>
          <w:pStyle w:val="RSHeaderchapterreporttitleLS"/>
        </w:pPr>
      </w:pPrChange>
    </w:pPr>
    <w:ins w:id="4061" w:author="Meg Walker" w:date="2026-01-12T17:57:00Z" w16du:dateUtc="2026-01-12T17:57:00Z">
      <w:r>
        <w:rPr>
          <w:color w:val="999999"/>
          <w:spacing w:val="10"/>
        </w:rPr>
        <w:t>Reference</w:t>
      </w:r>
    </w:ins>
    <w:ins w:id="4062" w:author="Meg Walker" w:date="2026-01-12T17:56:00Z" w16du:dateUtc="2026-01-12T17:56:00Z">
      <w:r>
        <w:rPr>
          <w:color w:val="999999"/>
          <w:spacing w:val="10"/>
        </w:rPr>
        <w:t>s</w:t>
      </w:r>
    </w:ins>
    <w:ins w:id="4063" w:author="Meg Walker" w:date="2026-01-12T17:44:00Z" w16du:dateUtc="2026-01-12T17:44:00Z">
      <w:r w:rsidRPr="00963C1F">
        <w:rPr>
          <w:color w:val="1F355E"/>
        </w:rPr>
        <w:t xml:space="preserve"> | </w:t>
      </w:r>
      <w:r w:rsidRPr="00963C1F">
        <w:rPr>
          <w:b/>
          <w:color w:val="1F355E"/>
        </w:rPr>
        <w:fldChar w:fldCharType="begin"/>
      </w:r>
      <w:r w:rsidRPr="00963C1F">
        <w:rPr>
          <w:color w:val="1F355E"/>
        </w:rPr>
        <w:instrText xml:space="preserve"> PAGE </w:instrText>
      </w:r>
      <w:r w:rsidRPr="00963C1F">
        <w:rPr>
          <w:b/>
          <w:color w:val="1F355E"/>
        </w:rPr>
        <w:fldChar w:fldCharType="separate"/>
      </w:r>
      <w:r>
        <w:rPr>
          <w:b/>
          <w:color w:val="1F355E"/>
        </w:rPr>
        <w:t>iv</w:t>
      </w:r>
      <w:r w:rsidRPr="00963C1F">
        <w:rPr>
          <w:b/>
          <w:color w:val="1F355E"/>
        </w:rPr>
        <w:fldChar w:fldCharType="end"/>
      </w:r>
    </w:ins>
    <w:del w:id="4064" w:author="Meg Walker" w:date="2026-01-12T17:44:00Z" w16du:dateUtc="2026-01-12T17:44:00Z">
      <w:r w:rsidRPr="00EA31BC" w:rsidDel="00F72C6C">
        <w:rPr>
          <w:color w:val="1F355E"/>
        </w:rPr>
        <w:fldChar w:fldCharType="begin"/>
      </w:r>
      <w:r w:rsidRPr="00EA31BC" w:rsidDel="00F72C6C">
        <w:rPr>
          <w:color w:val="1F355E"/>
        </w:rPr>
        <w:delInstrText xml:space="preserve"> PAGE </w:delInstrText>
      </w:r>
      <w:r w:rsidRPr="00EA31BC" w:rsidDel="00F72C6C">
        <w:rPr>
          <w:color w:val="1F355E"/>
        </w:rPr>
        <w:fldChar w:fldCharType="separate"/>
      </w:r>
      <w:r w:rsidDel="00F72C6C">
        <w:rPr>
          <w:color w:val="1F355E"/>
        </w:rPr>
        <w:delText>2</w:delText>
      </w:r>
      <w:r w:rsidRPr="00EA31BC" w:rsidDel="00F72C6C">
        <w:rPr>
          <w:color w:val="1F355E"/>
        </w:rPr>
        <w:fldChar w:fldCharType="end"/>
      </w:r>
      <w:r w:rsidRPr="00EA31BC" w:rsidDel="00F72C6C">
        <w:rPr>
          <w:color w:val="1F355E"/>
        </w:rPr>
        <w:delText xml:space="preserve"> </w:delText>
      </w:r>
      <w:r w:rsidRPr="00963C1F" w:rsidDel="00F72C6C">
        <w:rPr>
          <w:color w:val="1F355E"/>
        </w:rPr>
        <w:delText>|</w:delText>
      </w:r>
      <w:r w:rsidRPr="00917ED7" w:rsidDel="00F72C6C">
        <w:delText xml:space="preserve"> </w:delText>
      </w:r>
      <w:r w:rsidDel="00F72C6C">
        <w:fldChar w:fldCharType="begin"/>
      </w:r>
      <w:r w:rsidDel="00F72C6C">
        <w:delInstrText xml:space="preserve"> STYLEREF  Title  \* MERGEFORMAT </w:delInstrText>
      </w:r>
      <w:r w:rsidDel="00F72C6C">
        <w:fldChar w:fldCharType="separate"/>
      </w:r>
      <w:r w:rsidDel="00F72C6C">
        <w:rPr>
          <w:noProof/>
        </w:rPr>
        <w:delText>Public support for welfare and redistributive policies in Ireland</w:delText>
      </w:r>
      <w:r w:rsidDel="00F72C6C">
        <w:fldChar w:fldCharType="end"/>
      </w:r>
    </w:del>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C9BC80" w14:textId="27E495B9" w:rsidR="00F60893" w:rsidRPr="006D52C2" w:rsidRDefault="00F60893" w:rsidP="006D52C2">
    <w:pPr>
      <w:tabs>
        <w:tab w:val="right" w:pos="7797"/>
      </w:tabs>
      <w:jc w:val="right"/>
      <w:rPr>
        <w:color w:val="1F355E"/>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858EBC" w14:textId="09924108" w:rsidR="00DD51AD" w:rsidRPr="00F07231" w:rsidRDefault="00986C8B" w:rsidP="00F07231">
    <w:pPr>
      <w:tabs>
        <w:tab w:val="right" w:pos="7797"/>
      </w:tabs>
      <w:jc w:val="right"/>
      <w:rPr>
        <w:color w:val="1F355E"/>
      </w:rPr>
    </w:pPr>
    <w:r>
      <w:rPr>
        <w:color w:val="999999"/>
        <w:spacing w:val="10"/>
      </w:rPr>
      <w:t>Table of contents</w:t>
    </w:r>
    <w:r w:rsidRPr="00963C1F">
      <w:rPr>
        <w:color w:val="1F355E"/>
      </w:rPr>
      <w:t xml:space="preserve"> </w:t>
    </w:r>
    <w:r w:rsidR="00DD51AD" w:rsidRPr="00963C1F">
      <w:rPr>
        <w:color w:val="1F355E"/>
      </w:rPr>
      <w:t xml:space="preserve">| </w:t>
    </w:r>
    <w:r w:rsidR="00DD51AD" w:rsidRPr="00963C1F">
      <w:rPr>
        <w:b/>
        <w:color w:val="1F355E"/>
      </w:rPr>
      <w:fldChar w:fldCharType="begin"/>
    </w:r>
    <w:r w:rsidR="00DD51AD" w:rsidRPr="00963C1F">
      <w:rPr>
        <w:color w:val="1F355E"/>
      </w:rPr>
      <w:instrText xml:space="preserve"> PAGE </w:instrText>
    </w:r>
    <w:r w:rsidR="00DD51AD" w:rsidRPr="00963C1F">
      <w:rPr>
        <w:b/>
        <w:color w:val="1F355E"/>
      </w:rPr>
      <w:fldChar w:fldCharType="separate"/>
    </w:r>
    <w:r w:rsidR="00DD51AD">
      <w:rPr>
        <w:b/>
        <w:color w:val="1F355E"/>
      </w:rPr>
      <w:t>iii</w:t>
    </w:r>
    <w:r w:rsidR="00DD51AD" w:rsidRPr="00963C1F">
      <w:rPr>
        <w:b/>
        <w:color w:val="1F355E"/>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8D3B94" w14:textId="04FF7886" w:rsidR="006D52C2" w:rsidRPr="00986C8B" w:rsidRDefault="00986C8B" w:rsidP="00986C8B">
    <w:pPr>
      <w:tabs>
        <w:tab w:val="right" w:pos="7797"/>
      </w:tabs>
      <w:jc w:val="right"/>
      <w:rPr>
        <w:color w:val="1F355E"/>
      </w:rPr>
    </w:pPr>
    <w:r>
      <w:rPr>
        <w:color w:val="999999"/>
        <w:spacing w:val="10"/>
      </w:rPr>
      <w:t>Table of contents</w:t>
    </w:r>
    <w:r w:rsidRPr="00963C1F">
      <w:rPr>
        <w:color w:val="1F355E"/>
      </w:rPr>
      <w:t xml:space="preserve"> | </w:t>
    </w:r>
    <w:r w:rsidRPr="00963C1F">
      <w:rPr>
        <w:b/>
        <w:color w:val="1F355E"/>
      </w:rPr>
      <w:fldChar w:fldCharType="begin"/>
    </w:r>
    <w:r w:rsidRPr="00963C1F">
      <w:rPr>
        <w:color w:val="1F355E"/>
      </w:rPr>
      <w:instrText xml:space="preserve"> PAGE </w:instrText>
    </w:r>
    <w:r w:rsidRPr="00963C1F">
      <w:rPr>
        <w:b/>
        <w:color w:val="1F355E"/>
      </w:rPr>
      <w:fldChar w:fldCharType="separate"/>
    </w:r>
    <w:r>
      <w:rPr>
        <w:b/>
        <w:color w:val="1F355E"/>
      </w:rPr>
      <w:t>4</w:t>
    </w:r>
    <w:r w:rsidRPr="00963C1F">
      <w:rPr>
        <w:b/>
        <w:color w:val="1F355E"/>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3EB00A" w14:textId="335CEB88" w:rsidR="00A41950" w:rsidRPr="00986C8B" w:rsidRDefault="00A41950" w:rsidP="00986C8B">
    <w:pPr>
      <w:tabs>
        <w:tab w:val="right" w:pos="7797"/>
      </w:tabs>
      <w:jc w:val="right"/>
      <w:rPr>
        <w:color w:val="1F355E"/>
      </w:rPr>
    </w:pPr>
    <w:del w:id="467" w:author="Meg Walker" w:date="2026-01-20T10:32:00Z" w16du:dateUtc="2026-01-20T10:32:00Z">
      <w:r w:rsidDel="00A41950">
        <w:rPr>
          <w:color w:val="999999"/>
          <w:spacing w:val="10"/>
        </w:rPr>
        <w:delText xml:space="preserve">Table </w:delText>
      </w:r>
    </w:del>
    <w:ins w:id="468" w:author="Meg Walker" w:date="2026-01-20T10:32:00Z" w16du:dateUtc="2026-01-20T10:32:00Z">
      <w:r>
        <w:rPr>
          <w:color w:val="999999"/>
          <w:spacing w:val="10"/>
        </w:rPr>
        <w:t>Abbreviation</w:t>
      </w:r>
    </w:ins>
    <w:del w:id="469" w:author="Meg Walker" w:date="2026-01-20T10:32:00Z" w16du:dateUtc="2026-01-20T10:32:00Z">
      <w:r w:rsidDel="00A41950">
        <w:rPr>
          <w:color w:val="999999"/>
          <w:spacing w:val="10"/>
        </w:rPr>
        <w:delText>of content</w:delText>
      </w:r>
    </w:del>
    <w:r>
      <w:rPr>
        <w:color w:val="999999"/>
        <w:spacing w:val="10"/>
      </w:rPr>
      <w:t>s</w:t>
    </w:r>
    <w:r w:rsidRPr="00963C1F">
      <w:rPr>
        <w:color w:val="1F355E"/>
      </w:rPr>
      <w:t xml:space="preserve"> | </w:t>
    </w:r>
    <w:r w:rsidRPr="00963C1F">
      <w:rPr>
        <w:b/>
        <w:color w:val="1F355E"/>
      </w:rPr>
      <w:fldChar w:fldCharType="begin"/>
    </w:r>
    <w:r w:rsidRPr="00963C1F">
      <w:rPr>
        <w:color w:val="1F355E"/>
      </w:rPr>
      <w:instrText xml:space="preserve"> PAGE </w:instrText>
    </w:r>
    <w:r w:rsidRPr="00963C1F">
      <w:rPr>
        <w:b/>
        <w:color w:val="1F355E"/>
      </w:rPr>
      <w:fldChar w:fldCharType="separate"/>
    </w:r>
    <w:r>
      <w:rPr>
        <w:b/>
        <w:color w:val="1F355E"/>
      </w:rPr>
      <w:t>4</w:t>
    </w:r>
    <w:r w:rsidRPr="00963C1F">
      <w:rPr>
        <w:b/>
        <w:color w:val="1F355E"/>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05E1D5" w14:textId="77777777" w:rsidR="00EF1413" w:rsidRPr="00F07231" w:rsidRDefault="00EF1413" w:rsidP="00F07231">
    <w:pPr>
      <w:tabs>
        <w:tab w:val="right" w:pos="7797"/>
      </w:tabs>
      <w:jc w:val="right"/>
      <w:rPr>
        <w:color w:val="1F355E"/>
      </w:rPr>
    </w:pPr>
    <w:r>
      <w:rPr>
        <w:color w:val="999999"/>
        <w:spacing w:val="10"/>
      </w:rPr>
      <w:t>Executive summary</w:t>
    </w:r>
    <w:r w:rsidRPr="00963C1F">
      <w:rPr>
        <w:color w:val="1F355E"/>
      </w:rPr>
      <w:t xml:space="preserve"> | </w:t>
    </w:r>
    <w:r w:rsidRPr="00963C1F">
      <w:rPr>
        <w:b/>
        <w:color w:val="1F355E"/>
      </w:rPr>
      <w:fldChar w:fldCharType="begin"/>
    </w:r>
    <w:r w:rsidRPr="00963C1F">
      <w:rPr>
        <w:color w:val="1F355E"/>
      </w:rPr>
      <w:instrText xml:space="preserve"> PAGE </w:instrText>
    </w:r>
    <w:r w:rsidRPr="00963C1F">
      <w:rPr>
        <w:b/>
        <w:color w:val="1F355E"/>
      </w:rPr>
      <w:fldChar w:fldCharType="separate"/>
    </w:r>
    <w:r>
      <w:rPr>
        <w:b/>
        <w:color w:val="1F355E"/>
      </w:rPr>
      <w:t>iii</w:t>
    </w:r>
    <w:r w:rsidRPr="00963C1F">
      <w:rPr>
        <w:b/>
        <w:color w:val="1F355E"/>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54A017" w14:textId="66922F1E" w:rsidR="009F2BCF" w:rsidRPr="00F72C6C" w:rsidRDefault="00F72C6C">
    <w:pPr>
      <w:tabs>
        <w:tab w:val="right" w:pos="7797"/>
      </w:tabs>
      <w:jc w:val="right"/>
      <w:rPr>
        <w:color w:val="1F355E"/>
        <w:rPrChange w:id="565" w:author="Meg Walker" w:date="2026-01-12T17:43:00Z" w16du:dateUtc="2026-01-12T17:43:00Z">
          <w:rPr/>
        </w:rPrChange>
      </w:rPr>
      <w:pPrChange w:id="566" w:author="Meg Walker" w:date="2026-01-12T17:43:00Z" w16du:dateUtc="2026-01-12T17:43:00Z">
        <w:pPr>
          <w:pStyle w:val="RSHeaderchapterreporttitleLS"/>
        </w:pPr>
      </w:pPrChange>
    </w:pPr>
    <w:ins w:id="567" w:author="Meg Walker" w:date="2026-01-12T17:43:00Z" w16du:dateUtc="2026-01-12T17:43:00Z">
      <w:r>
        <w:rPr>
          <w:color w:val="999999"/>
          <w:spacing w:val="10"/>
        </w:rPr>
        <w:t>Executive su</w:t>
      </w:r>
    </w:ins>
    <w:ins w:id="568" w:author="Meg Walker" w:date="2026-01-12T17:44:00Z" w16du:dateUtc="2026-01-12T17:44:00Z">
      <w:r>
        <w:rPr>
          <w:color w:val="999999"/>
          <w:spacing w:val="10"/>
        </w:rPr>
        <w:t>mmary</w:t>
      </w:r>
    </w:ins>
    <w:ins w:id="569" w:author="Meg Walker" w:date="2026-01-12T17:43:00Z" w16du:dateUtc="2026-01-12T17:43:00Z">
      <w:r w:rsidRPr="00963C1F">
        <w:rPr>
          <w:color w:val="1F355E"/>
        </w:rPr>
        <w:t xml:space="preserve"> | </w:t>
      </w:r>
      <w:r w:rsidRPr="00963C1F">
        <w:rPr>
          <w:b/>
          <w:color w:val="1F355E"/>
        </w:rPr>
        <w:fldChar w:fldCharType="begin"/>
      </w:r>
      <w:r w:rsidRPr="00963C1F">
        <w:rPr>
          <w:color w:val="1F355E"/>
        </w:rPr>
        <w:instrText xml:space="preserve"> PAGE </w:instrText>
      </w:r>
      <w:r w:rsidRPr="00963C1F">
        <w:rPr>
          <w:b/>
          <w:color w:val="1F355E"/>
        </w:rPr>
        <w:fldChar w:fldCharType="separate"/>
      </w:r>
      <w:r>
        <w:rPr>
          <w:b/>
          <w:color w:val="1F355E"/>
        </w:rPr>
        <w:t>iv</w:t>
      </w:r>
      <w:r w:rsidRPr="00963C1F">
        <w:rPr>
          <w:b/>
          <w:color w:val="1F355E"/>
        </w:rPr>
        <w:fldChar w:fldCharType="end"/>
      </w:r>
    </w:ins>
    <w:del w:id="570" w:author="Meg Walker" w:date="2026-01-12T17:43:00Z" w16du:dateUtc="2026-01-12T17:43:00Z">
      <w:r w:rsidR="009F2BCF" w:rsidRPr="00EA31BC" w:rsidDel="00F72C6C">
        <w:rPr>
          <w:color w:val="1F355E"/>
        </w:rPr>
        <w:fldChar w:fldCharType="begin"/>
      </w:r>
      <w:r w:rsidR="009F2BCF" w:rsidRPr="00EA31BC" w:rsidDel="00F72C6C">
        <w:rPr>
          <w:color w:val="1F355E"/>
        </w:rPr>
        <w:delInstrText xml:space="preserve"> PAGE </w:delInstrText>
      </w:r>
      <w:r w:rsidR="009F2BCF" w:rsidRPr="00EA31BC" w:rsidDel="00F72C6C">
        <w:rPr>
          <w:color w:val="1F355E"/>
        </w:rPr>
        <w:fldChar w:fldCharType="separate"/>
      </w:r>
      <w:r w:rsidR="009F2BCF" w:rsidDel="00F72C6C">
        <w:rPr>
          <w:color w:val="1F355E"/>
        </w:rPr>
        <w:delText>2</w:delText>
      </w:r>
      <w:r w:rsidR="009F2BCF" w:rsidRPr="00EA31BC" w:rsidDel="00F72C6C">
        <w:rPr>
          <w:color w:val="1F355E"/>
        </w:rPr>
        <w:fldChar w:fldCharType="end"/>
      </w:r>
      <w:r w:rsidR="009F2BCF" w:rsidRPr="00EA31BC" w:rsidDel="00F72C6C">
        <w:rPr>
          <w:color w:val="1F355E"/>
        </w:rPr>
        <w:delText xml:space="preserve"> </w:delText>
      </w:r>
      <w:r w:rsidR="009F2BCF" w:rsidRPr="00963C1F" w:rsidDel="00F72C6C">
        <w:rPr>
          <w:color w:val="1F355E"/>
        </w:rPr>
        <w:delText>|</w:delText>
      </w:r>
      <w:r w:rsidR="009F2BCF" w:rsidRPr="00917ED7" w:rsidDel="00F72C6C">
        <w:delText xml:space="preserve"> </w:delText>
      </w:r>
      <w:r w:rsidR="00305213" w:rsidDel="00F72C6C">
        <w:fldChar w:fldCharType="begin"/>
      </w:r>
      <w:r w:rsidR="00305213" w:rsidDel="00F72C6C">
        <w:delInstrText xml:space="preserve"> STYLEREF  Title  \* MERGEFORMAT </w:delInstrText>
      </w:r>
      <w:r w:rsidR="00305213" w:rsidDel="00F72C6C">
        <w:fldChar w:fldCharType="separate"/>
      </w:r>
      <w:r w:rsidDel="00F72C6C">
        <w:rPr>
          <w:noProof/>
        </w:rPr>
        <w:delText>Public support for welfare and redistributive policies in Ireland</w:delText>
      </w:r>
      <w:r w:rsidR="00305213" w:rsidDel="00F72C6C">
        <w:fldChar w:fldCharType="end"/>
      </w:r>
    </w:del>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7112FE" w14:textId="033D98F9" w:rsidR="009F2BCF" w:rsidRPr="00963C1F" w:rsidRDefault="00F72C6C" w:rsidP="00DA3FB5">
    <w:pPr>
      <w:pStyle w:val="RSHeaderchapterreporttitleRS"/>
      <w:rPr>
        <w:color w:val="1F355E"/>
      </w:rPr>
    </w:pPr>
    <w:fldSimple w:instr=" STYLEREF  &quot;RS Chapter name&quot;  \* MERGEFORMAT ">
      <w:r>
        <w:rPr>
          <w:noProof/>
        </w:rPr>
        <w:t>Conclusions and policy implications</w:t>
      </w:r>
    </w:fldSimple>
    <w:r w:rsidR="009F2BCF">
      <w:rPr>
        <w:color w:val="1F355E"/>
      </w:rPr>
      <w:t xml:space="preserve"> </w:t>
    </w:r>
    <w:r w:rsidR="009F2BCF" w:rsidRPr="00963C1F">
      <w:rPr>
        <w:color w:val="1F355E"/>
      </w:rPr>
      <w:t xml:space="preserve">| </w:t>
    </w:r>
    <w:r w:rsidR="009F2BCF" w:rsidRPr="00963C1F">
      <w:rPr>
        <w:b/>
        <w:color w:val="1F355E"/>
      </w:rPr>
      <w:fldChar w:fldCharType="begin"/>
    </w:r>
    <w:r w:rsidR="009F2BCF" w:rsidRPr="00963C1F">
      <w:rPr>
        <w:color w:val="1F355E"/>
      </w:rPr>
      <w:instrText xml:space="preserve"> PAGE </w:instrText>
    </w:r>
    <w:r w:rsidR="009F2BCF" w:rsidRPr="00963C1F">
      <w:rPr>
        <w:b/>
        <w:color w:val="1F355E"/>
      </w:rPr>
      <w:fldChar w:fldCharType="separate"/>
    </w:r>
    <w:r w:rsidR="009F2BCF">
      <w:rPr>
        <w:b/>
        <w:color w:val="1F355E"/>
      </w:rPr>
      <w:t>1</w:t>
    </w:r>
    <w:r w:rsidR="009F2BCF" w:rsidRPr="00963C1F">
      <w:rPr>
        <w:b/>
        <w:color w:val="1F355E"/>
      </w:rPr>
      <w:fldChar w:fldCharType="end"/>
    </w:r>
  </w:p>
  <w:p w14:paraId="38F25864" w14:textId="77777777" w:rsidR="009F2BCF" w:rsidRPr="00DA3FB5" w:rsidRDefault="009F2BCF" w:rsidP="00DA3FB5">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976560" w14:textId="00501660" w:rsidR="00BA66E4" w:rsidRPr="00F72C6C" w:rsidRDefault="00F72C6C">
    <w:pPr>
      <w:tabs>
        <w:tab w:val="right" w:pos="7797"/>
      </w:tabs>
      <w:jc w:val="right"/>
      <w:rPr>
        <w:color w:val="1F355E"/>
        <w:rPrChange w:id="761" w:author="Meg Walker" w:date="2026-01-12T17:44:00Z" w16du:dateUtc="2026-01-12T17:44:00Z">
          <w:rPr/>
        </w:rPrChange>
      </w:rPr>
      <w:pPrChange w:id="762" w:author="Meg Walker" w:date="2026-01-12T17:44:00Z" w16du:dateUtc="2026-01-12T17:44:00Z">
        <w:pPr>
          <w:pStyle w:val="RSHeaderchapterreporttitleLS"/>
        </w:pPr>
      </w:pPrChange>
    </w:pPr>
    <w:ins w:id="763" w:author="Meg Walker" w:date="2026-01-12T17:44:00Z" w16du:dateUtc="2026-01-12T17:44:00Z">
      <w:r>
        <w:rPr>
          <w:color w:val="999999"/>
          <w:spacing w:val="10"/>
        </w:rPr>
        <w:t>Introduction</w:t>
      </w:r>
      <w:r w:rsidRPr="00963C1F">
        <w:rPr>
          <w:color w:val="1F355E"/>
        </w:rPr>
        <w:t xml:space="preserve"> | </w:t>
      </w:r>
      <w:r w:rsidRPr="00963C1F">
        <w:rPr>
          <w:b/>
          <w:color w:val="1F355E"/>
        </w:rPr>
        <w:fldChar w:fldCharType="begin"/>
      </w:r>
      <w:r w:rsidRPr="00963C1F">
        <w:rPr>
          <w:color w:val="1F355E"/>
        </w:rPr>
        <w:instrText xml:space="preserve"> PAGE </w:instrText>
      </w:r>
      <w:r w:rsidRPr="00963C1F">
        <w:rPr>
          <w:b/>
          <w:color w:val="1F355E"/>
        </w:rPr>
        <w:fldChar w:fldCharType="separate"/>
      </w:r>
      <w:r>
        <w:rPr>
          <w:b/>
          <w:color w:val="1F355E"/>
        </w:rPr>
        <w:t>iv</w:t>
      </w:r>
      <w:r w:rsidRPr="00963C1F">
        <w:rPr>
          <w:b/>
          <w:color w:val="1F355E"/>
        </w:rPr>
        <w:fldChar w:fldCharType="end"/>
      </w:r>
    </w:ins>
    <w:del w:id="764" w:author="Meg Walker" w:date="2026-01-12T17:44:00Z" w16du:dateUtc="2026-01-12T17:44:00Z">
      <w:r w:rsidR="00BA66E4" w:rsidRPr="00EA31BC" w:rsidDel="00F72C6C">
        <w:rPr>
          <w:color w:val="1F355E"/>
        </w:rPr>
        <w:fldChar w:fldCharType="begin"/>
      </w:r>
      <w:r w:rsidR="00BA66E4" w:rsidRPr="00EA31BC" w:rsidDel="00F72C6C">
        <w:rPr>
          <w:color w:val="1F355E"/>
        </w:rPr>
        <w:delInstrText xml:space="preserve"> PAGE </w:delInstrText>
      </w:r>
      <w:r w:rsidR="00BA66E4" w:rsidRPr="00EA31BC" w:rsidDel="00F72C6C">
        <w:rPr>
          <w:color w:val="1F355E"/>
        </w:rPr>
        <w:fldChar w:fldCharType="separate"/>
      </w:r>
      <w:r w:rsidR="00BA66E4" w:rsidDel="00F72C6C">
        <w:rPr>
          <w:color w:val="1F355E"/>
        </w:rPr>
        <w:delText>2</w:delText>
      </w:r>
      <w:r w:rsidR="00BA66E4" w:rsidRPr="00EA31BC" w:rsidDel="00F72C6C">
        <w:rPr>
          <w:color w:val="1F355E"/>
        </w:rPr>
        <w:fldChar w:fldCharType="end"/>
      </w:r>
      <w:r w:rsidR="00BA66E4" w:rsidRPr="00EA31BC" w:rsidDel="00F72C6C">
        <w:rPr>
          <w:color w:val="1F355E"/>
        </w:rPr>
        <w:delText xml:space="preserve"> </w:delText>
      </w:r>
      <w:r w:rsidR="00BA66E4" w:rsidRPr="00963C1F" w:rsidDel="00F72C6C">
        <w:rPr>
          <w:color w:val="1F355E"/>
        </w:rPr>
        <w:delText>|</w:delText>
      </w:r>
      <w:r w:rsidR="00BA66E4" w:rsidRPr="00917ED7" w:rsidDel="00F72C6C">
        <w:delText xml:space="preserve"> </w:delText>
      </w:r>
      <w:r w:rsidR="00305213" w:rsidDel="00F72C6C">
        <w:fldChar w:fldCharType="begin"/>
      </w:r>
      <w:r w:rsidR="00305213" w:rsidDel="00F72C6C">
        <w:delInstrText xml:space="preserve"> STYLEREF  Title  \* MERGEFORMAT </w:delInstrText>
      </w:r>
      <w:r w:rsidR="00305213" w:rsidDel="00F72C6C">
        <w:fldChar w:fldCharType="separate"/>
      </w:r>
      <w:r w:rsidDel="00F72C6C">
        <w:rPr>
          <w:noProof/>
        </w:rPr>
        <w:delText>Public support for welfare and redistributive policies in Ireland</w:delText>
      </w:r>
      <w:r w:rsidR="00305213" w:rsidDel="00F72C6C">
        <w:fldChar w:fldCharType="end"/>
      </w:r>
    </w:del>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5B621DDE"/>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000A990"/>
    <w:multiLevelType w:val="multilevel"/>
    <w:tmpl w:val="7FA20A3E"/>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2" w15:restartNumberingAfterBreak="0">
    <w:nsid w:val="0000A991"/>
    <w:multiLevelType w:val="multilevel"/>
    <w:tmpl w:val="713A405A"/>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3" w15:restartNumberingAfterBreak="0">
    <w:nsid w:val="0E8F41EB"/>
    <w:multiLevelType w:val="hybridMultilevel"/>
    <w:tmpl w:val="DA548BE2"/>
    <w:lvl w:ilvl="0" w:tplc="C72A2268">
      <w:start w:val="1"/>
      <w:numFmt w:val="bullet"/>
      <w:lvlText w:val=""/>
      <w:lvlJc w:val="left"/>
      <w:pPr>
        <w:ind w:left="720" w:hanging="360"/>
      </w:pPr>
      <w:rPr>
        <w:rFonts w:ascii="Symbol" w:hAnsi="Symbol" w:hint="default"/>
        <w:color w:val="365F91" w:themeColor="accent1" w:themeShade="BF"/>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F991B4C"/>
    <w:multiLevelType w:val="hybridMultilevel"/>
    <w:tmpl w:val="6D2EFAF0"/>
    <w:lvl w:ilvl="0" w:tplc="AE6CCF9E">
      <w:start w:val="1"/>
      <w:numFmt w:val="bullet"/>
      <w:lvlText w:val=""/>
      <w:lvlJc w:val="left"/>
      <w:pPr>
        <w:ind w:left="1211" w:hanging="360"/>
      </w:pPr>
      <w:rPr>
        <w:rFonts w:ascii="Symbol" w:hAnsi="Symbol" w:hint="default"/>
        <w:color w:val="365F91"/>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1C56334A"/>
    <w:multiLevelType w:val="hybridMultilevel"/>
    <w:tmpl w:val="C18E1F40"/>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6" w15:restartNumberingAfterBreak="0">
    <w:nsid w:val="211F6071"/>
    <w:multiLevelType w:val="hybridMultilevel"/>
    <w:tmpl w:val="3524EE02"/>
    <w:lvl w:ilvl="0" w:tplc="4CC80486">
      <w:start w:val="1"/>
      <w:numFmt w:val="bullet"/>
      <w:pStyle w:val="RSBullets"/>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297A70DF"/>
    <w:multiLevelType w:val="hybridMultilevel"/>
    <w:tmpl w:val="F566F5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C4B3EA6"/>
    <w:multiLevelType w:val="hybridMultilevel"/>
    <w:tmpl w:val="699E4FF8"/>
    <w:lvl w:ilvl="0" w:tplc="2C842124">
      <w:start w:val="1"/>
      <w:numFmt w:val="bullet"/>
      <w:lvlText w:val=""/>
      <w:lvlJc w:val="left"/>
      <w:pPr>
        <w:ind w:left="1571" w:hanging="360"/>
      </w:pPr>
      <w:rPr>
        <w:rFonts w:ascii="Symbol" w:hAnsi="Symbol" w:hint="default"/>
        <w:color w:val="1F355E"/>
      </w:rPr>
    </w:lvl>
    <w:lvl w:ilvl="1" w:tplc="2C842124">
      <w:start w:val="1"/>
      <w:numFmt w:val="bullet"/>
      <w:lvlText w:val=""/>
      <w:lvlJc w:val="left"/>
      <w:pPr>
        <w:ind w:left="1440" w:hanging="360"/>
      </w:pPr>
      <w:rPr>
        <w:rFonts w:ascii="Symbol" w:hAnsi="Symbol" w:hint="default"/>
        <w:color w:val="1F355E"/>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72FA309E"/>
    <w:multiLevelType w:val="hybridMultilevel"/>
    <w:tmpl w:val="BF5CADF4"/>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num w:numId="1" w16cid:durableId="881668276">
    <w:abstractNumId w:val="3"/>
  </w:num>
  <w:num w:numId="2" w16cid:durableId="68040635">
    <w:abstractNumId w:val="3"/>
  </w:num>
  <w:num w:numId="3" w16cid:durableId="1002702445">
    <w:abstractNumId w:val="4"/>
  </w:num>
  <w:num w:numId="4" w16cid:durableId="682975494">
    <w:abstractNumId w:val="8"/>
  </w:num>
  <w:num w:numId="5" w16cid:durableId="241259781">
    <w:abstractNumId w:val="6"/>
    <w:lvlOverride w:ilvl="0">
      <w:lvl w:ilvl="0" w:tplc="4CC80486">
        <w:start w:val="1"/>
        <w:numFmt w:val="bullet"/>
        <w:pStyle w:val="RSBullets"/>
        <w:lvlText w:val=""/>
        <w:lvlJc w:val="left"/>
        <w:pPr>
          <w:ind w:left="1211" w:hanging="360"/>
        </w:pPr>
        <w:rPr>
          <w:rFonts w:ascii="Symbol" w:hAnsi="Symbol" w:hint="default"/>
          <w:color w:val="1F355F"/>
        </w:rPr>
      </w:lvl>
    </w:lvlOverride>
    <w:lvlOverride w:ilvl="1">
      <w:lvl w:ilvl="1" w:tplc="18090003" w:tentative="1">
        <w:start w:val="1"/>
        <w:numFmt w:val="bullet"/>
        <w:lvlText w:val="o"/>
        <w:lvlJc w:val="left"/>
        <w:pPr>
          <w:ind w:left="1931" w:hanging="360"/>
        </w:pPr>
        <w:rPr>
          <w:rFonts w:ascii="Courier New" w:hAnsi="Courier New" w:cs="Courier New" w:hint="default"/>
        </w:rPr>
      </w:lvl>
    </w:lvlOverride>
    <w:lvlOverride w:ilvl="2">
      <w:lvl w:ilvl="2" w:tplc="18090005" w:tentative="1">
        <w:start w:val="1"/>
        <w:numFmt w:val="bullet"/>
        <w:lvlText w:val=""/>
        <w:lvlJc w:val="left"/>
        <w:pPr>
          <w:ind w:left="2651" w:hanging="360"/>
        </w:pPr>
        <w:rPr>
          <w:rFonts w:ascii="Wingdings" w:hAnsi="Wingdings" w:hint="default"/>
        </w:rPr>
      </w:lvl>
    </w:lvlOverride>
    <w:lvlOverride w:ilvl="3">
      <w:lvl w:ilvl="3" w:tplc="18090001" w:tentative="1">
        <w:start w:val="1"/>
        <w:numFmt w:val="bullet"/>
        <w:lvlText w:val=""/>
        <w:lvlJc w:val="left"/>
        <w:pPr>
          <w:ind w:left="3371" w:hanging="360"/>
        </w:pPr>
        <w:rPr>
          <w:rFonts w:ascii="Symbol" w:hAnsi="Symbol" w:hint="default"/>
        </w:rPr>
      </w:lvl>
    </w:lvlOverride>
    <w:lvlOverride w:ilvl="4">
      <w:lvl w:ilvl="4" w:tplc="18090003" w:tentative="1">
        <w:start w:val="1"/>
        <w:numFmt w:val="bullet"/>
        <w:lvlText w:val="o"/>
        <w:lvlJc w:val="left"/>
        <w:pPr>
          <w:ind w:left="4091" w:hanging="360"/>
        </w:pPr>
        <w:rPr>
          <w:rFonts w:ascii="Courier New" w:hAnsi="Courier New" w:cs="Courier New" w:hint="default"/>
        </w:rPr>
      </w:lvl>
    </w:lvlOverride>
    <w:lvlOverride w:ilvl="5">
      <w:lvl w:ilvl="5" w:tplc="18090005" w:tentative="1">
        <w:start w:val="1"/>
        <w:numFmt w:val="bullet"/>
        <w:lvlText w:val=""/>
        <w:lvlJc w:val="left"/>
        <w:pPr>
          <w:ind w:left="4811" w:hanging="360"/>
        </w:pPr>
        <w:rPr>
          <w:rFonts w:ascii="Wingdings" w:hAnsi="Wingdings" w:hint="default"/>
        </w:rPr>
      </w:lvl>
    </w:lvlOverride>
    <w:lvlOverride w:ilvl="6">
      <w:lvl w:ilvl="6" w:tplc="18090001" w:tentative="1">
        <w:start w:val="1"/>
        <w:numFmt w:val="bullet"/>
        <w:lvlText w:val=""/>
        <w:lvlJc w:val="left"/>
        <w:pPr>
          <w:ind w:left="5531" w:hanging="360"/>
        </w:pPr>
        <w:rPr>
          <w:rFonts w:ascii="Symbol" w:hAnsi="Symbol" w:hint="default"/>
        </w:rPr>
      </w:lvl>
    </w:lvlOverride>
    <w:lvlOverride w:ilvl="7">
      <w:lvl w:ilvl="7" w:tplc="18090003" w:tentative="1">
        <w:start w:val="1"/>
        <w:numFmt w:val="bullet"/>
        <w:lvlText w:val="o"/>
        <w:lvlJc w:val="left"/>
        <w:pPr>
          <w:ind w:left="6251" w:hanging="360"/>
        </w:pPr>
        <w:rPr>
          <w:rFonts w:ascii="Courier New" w:hAnsi="Courier New" w:cs="Courier New" w:hint="default"/>
        </w:rPr>
      </w:lvl>
    </w:lvlOverride>
    <w:lvlOverride w:ilvl="8">
      <w:lvl w:ilvl="8" w:tplc="18090005" w:tentative="1">
        <w:start w:val="1"/>
        <w:numFmt w:val="bullet"/>
        <w:lvlText w:val=""/>
        <w:lvlJc w:val="left"/>
        <w:pPr>
          <w:ind w:left="6971" w:hanging="360"/>
        </w:pPr>
        <w:rPr>
          <w:rFonts w:ascii="Wingdings" w:hAnsi="Wingdings" w:hint="default"/>
        </w:rPr>
      </w:lvl>
    </w:lvlOverride>
  </w:num>
  <w:num w:numId="6" w16cid:durableId="1870947785">
    <w:abstractNumId w:val="7"/>
  </w:num>
  <w:num w:numId="7" w16cid:durableId="122313538">
    <w:abstractNumId w:val="0"/>
  </w:num>
  <w:num w:numId="8" w16cid:durableId="1590851821">
    <w:abstractNumId w:val="1"/>
  </w:num>
  <w:num w:numId="9" w16cid:durableId="756560647">
    <w:abstractNumId w:val="2"/>
  </w:num>
  <w:num w:numId="10" w16cid:durableId="1895655685">
    <w:abstractNumId w:val="2"/>
  </w:num>
  <w:num w:numId="11" w16cid:durableId="62457938">
    <w:abstractNumId w:val="2"/>
  </w:num>
  <w:num w:numId="12" w16cid:durableId="40983504">
    <w:abstractNumId w:val="9"/>
  </w:num>
  <w:num w:numId="13" w16cid:durableId="251671605">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eg Walker">
    <w15:presenceInfo w15:providerId="Windows Live" w15:userId="6600f9b4ec4a2606"/>
  </w15:person>
  <w15:person w15:author="Daniel Capistrano">
    <w15:presenceInfo w15:providerId="AD" w15:userId="S::CAPISTRD@tcd.ie::f612668a-0968-46db-a2be-ce86a36331d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5"/>
  <w:embedSystemFonts/>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stylePaneSortMethod w:val="0000"/>
  <w:trackRevision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3A7F"/>
    <w:rsid w:val="000007E9"/>
    <w:rsid w:val="00002C24"/>
    <w:rsid w:val="000070DA"/>
    <w:rsid w:val="00010EF3"/>
    <w:rsid w:val="00011671"/>
    <w:rsid w:val="00011709"/>
    <w:rsid w:val="00012AB2"/>
    <w:rsid w:val="00014AD2"/>
    <w:rsid w:val="000234DE"/>
    <w:rsid w:val="000263D4"/>
    <w:rsid w:val="00030C90"/>
    <w:rsid w:val="00030E7C"/>
    <w:rsid w:val="00033A7F"/>
    <w:rsid w:val="00035EDC"/>
    <w:rsid w:val="00046C67"/>
    <w:rsid w:val="00055464"/>
    <w:rsid w:val="00055D5B"/>
    <w:rsid w:val="00057E51"/>
    <w:rsid w:val="00061388"/>
    <w:rsid w:val="000636A1"/>
    <w:rsid w:val="000649DC"/>
    <w:rsid w:val="00067271"/>
    <w:rsid w:val="00074481"/>
    <w:rsid w:val="00074EC3"/>
    <w:rsid w:val="00077AFA"/>
    <w:rsid w:val="00084D6F"/>
    <w:rsid w:val="000954E7"/>
    <w:rsid w:val="000971F9"/>
    <w:rsid w:val="000A2F7A"/>
    <w:rsid w:val="000B5C1D"/>
    <w:rsid w:val="000B706A"/>
    <w:rsid w:val="000D26B8"/>
    <w:rsid w:val="000D5BE9"/>
    <w:rsid w:val="000D68FD"/>
    <w:rsid w:val="000E1BD6"/>
    <w:rsid w:val="000E35CE"/>
    <w:rsid w:val="000E3840"/>
    <w:rsid w:val="000E6C94"/>
    <w:rsid w:val="000F560B"/>
    <w:rsid w:val="000F6F99"/>
    <w:rsid w:val="000F7F73"/>
    <w:rsid w:val="00112686"/>
    <w:rsid w:val="0011284A"/>
    <w:rsid w:val="00120A21"/>
    <w:rsid w:val="001247E5"/>
    <w:rsid w:val="001251EB"/>
    <w:rsid w:val="0013285A"/>
    <w:rsid w:val="00132E0F"/>
    <w:rsid w:val="00142465"/>
    <w:rsid w:val="001439F2"/>
    <w:rsid w:val="00143C85"/>
    <w:rsid w:val="00146869"/>
    <w:rsid w:val="00147F54"/>
    <w:rsid w:val="00150222"/>
    <w:rsid w:val="0015489C"/>
    <w:rsid w:val="00156CF9"/>
    <w:rsid w:val="00161860"/>
    <w:rsid w:val="00161C47"/>
    <w:rsid w:val="001629A1"/>
    <w:rsid w:val="00167BAF"/>
    <w:rsid w:val="00170495"/>
    <w:rsid w:val="0017260A"/>
    <w:rsid w:val="00174BCB"/>
    <w:rsid w:val="0018353D"/>
    <w:rsid w:val="001A1361"/>
    <w:rsid w:val="001A2225"/>
    <w:rsid w:val="001B7EF0"/>
    <w:rsid w:val="001C1AEA"/>
    <w:rsid w:val="001C2DAF"/>
    <w:rsid w:val="001D43B9"/>
    <w:rsid w:val="001D463C"/>
    <w:rsid w:val="001D5E37"/>
    <w:rsid w:val="001D63FA"/>
    <w:rsid w:val="001F4372"/>
    <w:rsid w:val="001F482D"/>
    <w:rsid w:val="00201B5D"/>
    <w:rsid w:val="00224142"/>
    <w:rsid w:val="0022446B"/>
    <w:rsid w:val="00234098"/>
    <w:rsid w:val="0023430F"/>
    <w:rsid w:val="00250B9C"/>
    <w:rsid w:val="00253B8A"/>
    <w:rsid w:val="00254293"/>
    <w:rsid w:val="0025695F"/>
    <w:rsid w:val="00261555"/>
    <w:rsid w:val="00265D6A"/>
    <w:rsid w:val="00280A33"/>
    <w:rsid w:val="00282F04"/>
    <w:rsid w:val="002A0527"/>
    <w:rsid w:val="002A0611"/>
    <w:rsid w:val="002A0BD0"/>
    <w:rsid w:val="002A0DB4"/>
    <w:rsid w:val="002A3A51"/>
    <w:rsid w:val="002B1B76"/>
    <w:rsid w:val="002B445C"/>
    <w:rsid w:val="002B4E0C"/>
    <w:rsid w:val="002C5534"/>
    <w:rsid w:val="002D051A"/>
    <w:rsid w:val="002D4858"/>
    <w:rsid w:val="002D6F7A"/>
    <w:rsid w:val="002E2166"/>
    <w:rsid w:val="002E273F"/>
    <w:rsid w:val="002F54CF"/>
    <w:rsid w:val="002F58F4"/>
    <w:rsid w:val="002F5CC7"/>
    <w:rsid w:val="002F6F1A"/>
    <w:rsid w:val="00302FD7"/>
    <w:rsid w:val="00305213"/>
    <w:rsid w:val="00313F2B"/>
    <w:rsid w:val="00316BA7"/>
    <w:rsid w:val="00322388"/>
    <w:rsid w:val="003229AD"/>
    <w:rsid w:val="00324E9B"/>
    <w:rsid w:val="00325343"/>
    <w:rsid w:val="003302EC"/>
    <w:rsid w:val="00332E0F"/>
    <w:rsid w:val="00332E4B"/>
    <w:rsid w:val="00341E63"/>
    <w:rsid w:val="00343707"/>
    <w:rsid w:val="00343E7B"/>
    <w:rsid w:val="00344557"/>
    <w:rsid w:val="00354750"/>
    <w:rsid w:val="00363558"/>
    <w:rsid w:val="003656D3"/>
    <w:rsid w:val="00366EEF"/>
    <w:rsid w:val="00367FCC"/>
    <w:rsid w:val="0037053A"/>
    <w:rsid w:val="00371042"/>
    <w:rsid w:val="003721C2"/>
    <w:rsid w:val="003914C1"/>
    <w:rsid w:val="00392002"/>
    <w:rsid w:val="003939A2"/>
    <w:rsid w:val="0039727C"/>
    <w:rsid w:val="003A0078"/>
    <w:rsid w:val="003A62B6"/>
    <w:rsid w:val="003B1207"/>
    <w:rsid w:val="003B1FCD"/>
    <w:rsid w:val="003B447A"/>
    <w:rsid w:val="003B710F"/>
    <w:rsid w:val="003C1FA9"/>
    <w:rsid w:val="003D6B51"/>
    <w:rsid w:val="003E73BA"/>
    <w:rsid w:val="003F0445"/>
    <w:rsid w:val="003F18AA"/>
    <w:rsid w:val="004009B7"/>
    <w:rsid w:val="0040393F"/>
    <w:rsid w:val="00404F2E"/>
    <w:rsid w:val="004109FC"/>
    <w:rsid w:val="004112DE"/>
    <w:rsid w:val="0041596E"/>
    <w:rsid w:val="00417586"/>
    <w:rsid w:val="00421DC0"/>
    <w:rsid w:val="004234A5"/>
    <w:rsid w:val="0042573D"/>
    <w:rsid w:val="00434A87"/>
    <w:rsid w:val="00437A99"/>
    <w:rsid w:val="004412DC"/>
    <w:rsid w:val="004412F8"/>
    <w:rsid w:val="00441D15"/>
    <w:rsid w:val="00442740"/>
    <w:rsid w:val="00442844"/>
    <w:rsid w:val="0045093C"/>
    <w:rsid w:val="004655CB"/>
    <w:rsid w:val="0047045B"/>
    <w:rsid w:val="00477E1B"/>
    <w:rsid w:val="00485A54"/>
    <w:rsid w:val="00490B6D"/>
    <w:rsid w:val="004A57E0"/>
    <w:rsid w:val="004A593D"/>
    <w:rsid w:val="004A59ED"/>
    <w:rsid w:val="004C0E69"/>
    <w:rsid w:val="004C2357"/>
    <w:rsid w:val="004C42B5"/>
    <w:rsid w:val="004C5041"/>
    <w:rsid w:val="004D0FA6"/>
    <w:rsid w:val="004D14DB"/>
    <w:rsid w:val="004D4750"/>
    <w:rsid w:val="004D5258"/>
    <w:rsid w:val="004E49ED"/>
    <w:rsid w:val="004F0F74"/>
    <w:rsid w:val="00500647"/>
    <w:rsid w:val="00502F30"/>
    <w:rsid w:val="0052046D"/>
    <w:rsid w:val="00525B36"/>
    <w:rsid w:val="00526207"/>
    <w:rsid w:val="00534AD3"/>
    <w:rsid w:val="00536EC6"/>
    <w:rsid w:val="00537B52"/>
    <w:rsid w:val="00544C55"/>
    <w:rsid w:val="00546883"/>
    <w:rsid w:val="005477EB"/>
    <w:rsid w:val="005505A3"/>
    <w:rsid w:val="00554F0C"/>
    <w:rsid w:val="00565524"/>
    <w:rsid w:val="00571B57"/>
    <w:rsid w:val="00580BDB"/>
    <w:rsid w:val="00586E5F"/>
    <w:rsid w:val="00590EED"/>
    <w:rsid w:val="00594498"/>
    <w:rsid w:val="00594792"/>
    <w:rsid w:val="00596B5E"/>
    <w:rsid w:val="005A4A37"/>
    <w:rsid w:val="005A5137"/>
    <w:rsid w:val="005A635A"/>
    <w:rsid w:val="005B4F71"/>
    <w:rsid w:val="005B662D"/>
    <w:rsid w:val="005C04A0"/>
    <w:rsid w:val="005C2E58"/>
    <w:rsid w:val="005F2E60"/>
    <w:rsid w:val="005F7361"/>
    <w:rsid w:val="00601F97"/>
    <w:rsid w:val="0060289C"/>
    <w:rsid w:val="006150B2"/>
    <w:rsid w:val="00623E76"/>
    <w:rsid w:val="00631B11"/>
    <w:rsid w:val="00631E88"/>
    <w:rsid w:val="006333F4"/>
    <w:rsid w:val="006335A2"/>
    <w:rsid w:val="00642439"/>
    <w:rsid w:val="006471E9"/>
    <w:rsid w:val="00650949"/>
    <w:rsid w:val="0065162C"/>
    <w:rsid w:val="00654887"/>
    <w:rsid w:val="006561B7"/>
    <w:rsid w:val="006562D7"/>
    <w:rsid w:val="00661DCE"/>
    <w:rsid w:val="00664100"/>
    <w:rsid w:val="00664F75"/>
    <w:rsid w:val="00666064"/>
    <w:rsid w:val="006702E0"/>
    <w:rsid w:val="00671124"/>
    <w:rsid w:val="00672BFB"/>
    <w:rsid w:val="006730F6"/>
    <w:rsid w:val="00682CE1"/>
    <w:rsid w:val="00694B8C"/>
    <w:rsid w:val="0069643E"/>
    <w:rsid w:val="00697CA3"/>
    <w:rsid w:val="006A0FEE"/>
    <w:rsid w:val="006A2C95"/>
    <w:rsid w:val="006A45B7"/>
    <w:rsid w:val="006A5137"/>
    <w:rsid w:val="006A789C"/>
    <w:rsid w:val="006B2B1D"/>
    <w:rsid w:val="006C3D93"/>
    <w:rsid w:val="006D104A"/>
    <w:rsid w:val="006D1057"/>
    <w:rsid w:val="006D1BAE"/>
    <w:rsid w:val="006D3B5B"/>
    <w:rsid w:val="006D52C2"/>
    <w:rsid w:val="006D6DBF"/>
    <w:rsid w:val="006F6FF6"/>
    <w:rsid w:val="006F7022"/>
    <w:rsid w:val="00704572"/>
    <w:rsid w:val="007067D8"/>
    <w:rsid w:val="00722F9F"/>
    <w:rsid w:val="00723E94"/>
    <w:rsid w:val="0072571E"/>
    <w:rsid w:val="00733CE3"/>
    <w:rsid w:val="0073405C"/>
    <w:rsid w:val="00736F36"/>
    <w:rsid w:val="00741D59"/>
    <w:rsid w:val="00754D65"/>
    <w:rsid w:val="0076093A"/>
    <w:rsid w:val="00761FEC"/>
    <w:rsid w:val="00763797"/>
    <w:rsid w:val="00772E8C"/>
    <w:rsid w:val="0077474E"/>
    <w:rsid w:val="00776F7F"/>
    <w:rsid w:val="00787E7F"/>
    <w:rsid w:val="007A61A3"/>
    <w:rsid w:val="007A7C3F"/>
    <w:rsid w:val="007B3D92"/>
    <w:rsid w:val="007B75A3"/>
    <w:rsid w:val="007B79DD"/>
    <w:rsid w:val="007C035C"/>
    <w:rsid w:val="007C4313"/>
    <w:rsid w:val="007C5DB5"/>
    <w:rsid w:val="007C6C9C"/>
    <w:rsid w:val="007D58D5"/>
    <w:rsid w:val="007E3B70"/>
    <w:rsid w:val="007E55E8"/>
    <w:rsid w:val="007E7402"/>
    <w:rsid w:val="007E79FC"/>
    <w:rsid w:val="007F119D"/>
    <w:rsid w:val="007F1FA2"/>
    <w:rsid w:val="007F6D43"/>
    <w:rsid w:val="008028D0"/>
    <w:rsid w:val="00804A22"/>
    <w:rsid w:val="00806281"/>
    <w:rsid w:val="00811E0C"/>
    <w:rsid w:val="00823A92"/>
    <w:rsid w:val="0084001D"/>
    <w:rsid w:val="00842C37"/>
    <w:rsid w:val="00846FAA"/>
    <w:rsid w:val="008544BF"/>
    <w:rsid w:val="008559F7"/>
    <w:rsid w:val="00860549"/>
    <w:rsid w:val="00862784"/>
    <w:rsid w:val="00863788"/>
    <w:rsid w:val="00865718"/>
    <w:rsid w:val="008666DE"/>
    <w:rsid w:val="0086783C"/>
    <w:rsid w:val="00871AC8"/>
    <w:rsid w:val="008764F5"/>
    <w:rsid w:val="00877066"/>
    <w:rsid w:val="0088377D"/>
    <w:rsid w:val="00886CDF"/>
    <w:rsid w:val="00887028"/>
    <w:rsid w:val="008958F1"/>
    <w:rsid w:val="008959CB"/>
    <w:rsid w:val="008A0B5E"/>
    <w:rsid w:val="008A6296"/>
    <w:rsid w:val="008B3275"/>
    <w:rsid w:val="008B4229"/>
    <w:rsid w:val="008B76BF"/>
    <w:rsid w:val="008B77EA"/>
    <w:rsid w:val="008E2765"/>
    <w:rsid w:val="008E79E2"/>
    <w:rsid w:val="008F0A8F"/>
    <w:rsid w:val="008F4124"/>
    <w:rsid w:val="00901D3B"/>
    <w:rsid w:val="00914A45"/>
    <w:rsid w:val="009204BE"/>
    <w:rsid w:val="00925F7B"/>
    <w:rsid w:val="009276C8"/>
    <w:rsid w:val="00934C17"/>
    <w:rsid w:val="0093527D"/>
    <w:rsid w:val="0093680A"/>
    <w:rsid w:val="00937F2B"/>
    <w:rsid w:val="00942490"/>
    <w:rsid w:val="009432C1"/>
    <w:rsid w:val="00956870"/>
    <w:rsid w:val="0096009D"/>
    <w:rsid w:val="00962038"/>
    <w:rsid w:val="00962E8D"/>
    <w:rsid w:val="009630A9"/>
    <w:rsid w:val="00965E7C"/>
    <w:rsid w:val="00967CE4"/>
    <w:rsid w:val="00970635"/>
    <w:rsid w:val="009708D4"/>
    <w:rsid w:val="009758AD"/>
    <w:rsid w:val="00980F63"/>
    <w:rsid w:val="00981742"/>
    <w:rsid w:val="0098213A"/>
    <w:rsid w:val="00984A2B"/>
    <w:rsid w:val="00986C8B"/>
    <w:rsid w:val="009906B4"/>
    <w:rsid w:val="00996401"/>
    <w:rsid w:val="009A2398"/>
    <w:rsid w:val="009A3623"/>
    <w:rsid w:val="009A4D59"/>
    <w:rsid w:val="009B497E"/>
    <w:rsid w:val="009C4C5B"/>
    <w:rsid w:val="009C7FC1"/>
    <w:rsid w:val="009F2BCF"/>
    <w:rsid w:val="00A009AF"/>
    <w:rsid w:val="00A05FF0"/>
    <w:rsid w:val="00A06582"/>
    <w:rsid w:val="00A13B3B"/>
    <w:rsid w:val="00A20298"/>
    <w:rsid w:val="00A20C4A"/>
    <w:rsid w:val="00A21BC7"/>
    <w:rsid w:val="00A30081"/>
    <w:rsid w:val="00A31F55"/>
    <w:rsid w:val="00A348FF"/>
    <w:rsid w:val="00A41950"/>
    <w:rsid w:val="00A4195B"/>
    <w:rsid w:val="00A41D00"/>
    <w:rsid w:val="00A42796"/>
    <w:rsid w:val="00A4548E"/>
    <w:rsid w:val="00A5762D"/>
    <w:rsid w:val="00A6761E"/>
    <w:rsid w:val="00A70004"/>
    <w:rsid w:val="00A74D5E"/>
    <w:rsid w:val="00A80F68"/>
    <w:rsid w:val="00A90EFF"/>
    <w:rsid w:val="00A9202C"/>
    <w:rsid w:val="00A97824"/>
    <w:rsid w:val="00A97E52"/>
    <w:rsid w:val="00A97FD2"/>
    <w:rsid w:val="00AA1353"/>
    <w:rsid w:val="00AA5117"/>
    <w:rsid w:val="00AA558D"/>
    <w:rsid w:val="00AB07B4"/>
    <w:rsid w:val="00AC1129"/>
    <w:rsid w:val="00AC6DB6"/>
    <w:rsid w:val="00AD3FFD"/>
    <w:rsid w:val="00AD7EED"/>
    <w:rsid w:val="00AF50BB"/>
    <w:rsid w:val="00AF7013"/>
    <w:rsid w:val="00B02127"/>
    <w:rsid w:val="00B02194"/>
    <w:rsid w:val="00B30ACC"/>
    <w:rsid w:val="00B3288A"/>
    <w:rsid w:val="00B42ED7"/>
    <w:rsid w:val="00B434D1"/>
    <w:rsid w:val="00B44FEB"/>
    <w:rsid w:val="00B51DDE"/>
    <w:rsid w:val="00B61B2C"/>
    <w:rsid w:val="00B66C1F"/>
    <w:rsid w:val="00B7033B"/>
    <w:rsid w:val="00B7707F"/>
    <w:rsid w:val="00B85249"/>
    <w:rsid w:val="00B958D0"/>
    <w:rsid w:val="00B9595B"/>
    <w:rsid w:val="00BA0612"/>
    <w:rsid w:val="00BA505D"/>
    <w:rsid w:val="00BA66E4"/>
    <w:rsid w:val="00BB6980"/>
    <w:rsid w:val="00BC0F1D"/>
    <w:rsid w:val="00BC6828"/>
    <w:rsid w:val="00BC762A"/>
    <w:rsid w:val="00BC7A7B"/>
    <w:rsid w:val="00BE2A48"/>
    <w:rsid w:val="00BE2A72"/>
    <w:rsid w:val="00BE3036"/>
    <w:rsid w:val="00BF118E"/>
    <w:rsid w:val="00C03552"/>
    <w:rsid w:val="00C044B4"/>
    <w:rsid w:val="00C12E8D"/>
    <w:rsid w:val="00C146D4"/>
    <w:rsid w:val="00C24E3F"/>
    <w:rsid w:val="00C314BB"/>
    <w:rsid w:val="00C31E6C"/>
    <w:rsid w:val="00C32A0D"/>
    <w:rsid w:val="00C36DAF"/>
    <w:rsid w:val="00C44429"/>
    <w:rsid w:val="00C7592A"/>
    <w:rsid w:val="00C80D00"/>
    <w:rsid w:val="00C83876"/>
    <w:rsid w:val="00C947F9"/>
    <w:rsid w:val="00C94A1C"/>
    <w:rsid w:val="00C95427"/>
    <w:rsid w:val="00CB0347"/>
    <w:rsid w:val="00CB0B50"/>
    <w:rsid w:val="00CB45EE"/>
    <w:rsid w:val="00CB5D6A"/>
    <w:rsid w:val="00CB7037"/>
    <w:rsid w:val="00CC0AD7"/>
    <w:rsid w:val="00CC16DC"/>
    <w:rsid w:val="00CD2B83"/>
    <w:rsid w:val="00CD34E2"/>
    <w:rsid w:val="00CD3B27"/>
    <w:rsid w:val="00CD4207"/>
    <w:rsid w:val="00CE0E7D"/>
    <w:rsid w:val="00CE62EB"/>
    <w:rsid w:val="00CF13D2"/>
    <w:rsid w:val="00CF1A4B"/>
    <w:rsid w:val="00CF3FA0"/>
    <w:rsid w:val="00D00268"/>
    <w:rsid w:val="00D016BA"/>
    <w:rsid w:val="00D1122E"/>
    <w:rsid w:val="00D13F62"/>
    <w:rsid w:val="00D150CF"/>
    <w:rsid w:val="00D20ED7"/>
    <w:rsid w:val="00D27F8C"/>
    <w:rsid w:val="00D30355"/>
    <w:rsid w:val="00D3361F"/>
    <w:rsid w:val="00D37010"/>
    <w:rsid w:val="00D41FD2"/>
    <w:rsid w:val="00D461D3"/>
    <w:rsid w:val="00D61185"/>
    <w:rsid w:val="00D652AB"/>
    <w:rsid w:val="00D65B9A"/>
    <w:rsid w:val="00D72D24"/>
    <w:rsid w:val="00D823C1"/>
    <w:rsid w:val="00D91A43"/>
    <w:rsid w:val="00D9366B"/>
    <w:rsid w:val="00D9434A"/>
    <w:rsid w:val="00D943CD"/>
    <w:rsid w:val="00D960B7"/>
    <w:rsid w:val="00DA3FB5"/>
    <w:rsid w:val="00DA6064"/>
    <w:rsid w:val="00DB1FD5"/>
    <w:rsid w:val="00DB3C5D"/>
    <w:rsid w:val="00DB404C"/>
    <w:rsid w:val="00DB5859"/>
    <w:rsid w:val="00DB6643"/>
    <w:rsid w:val="00DC4575"/>
    <w:rsid w:val="00DC48D8"/>
    <w:rsid w:val="00DC6790"/>
    <w:rsid w:val="00DC6B5A"/>
    <w:rsid w:val="00DC799A"/>
    <w:rsid w:val="00DD51AD"/>
    <w:rsid w:val="00DE24CA"/>
    <w:rsid w:val="00DE34E3"/>
    <w:rsid w:val="00DE67A4"/>
    <w:rsid w:val="00DF5592"/>
    <w:rsid w:val="00E02585"/>
    <w:rsid w:val="00E03878"/>
    <w:rsid w:val="00E058BC"/>
    <w:rsid w:val="00E07759"/>
    <w:rsid w:val="00E11F39"/>
    <w:rsid w:val="00E179AF"/>
    <w:rsid w:val="00E21EF5"/>
    <w:rsid w:val="00E2286A"/>
    <w:rsid w:val="00E24A4A"/>
    <w:rsid w:val="00E35162"/>
    <w:rsid w:val="00E41282"/>
    <w:rsid w:val="00E41D2E"/>
    <w:rsid w:val="00E43467"/>
    <w:rsid w:val="00E45334"/>
    <w:rsid w:val="00E45AC4"/>
    <w:rsid w:val="00E53813"/>
    <w:rsid w:val="00E55AAB"/>
    <w:rsid w:val="00E752DE"/>
    <w:rsid w:val="00E75AE6"/>
    <w:rsid w:val="00E772B8"/>
    <w:rsid w:val="00E8384F"/>
    <w:rsid w:val="00E86E80"/>
    <w:rsid w:val="00E902A1"/>
    <w:rsid w:val="00EA1DE4"/>
    <w:rsid w:val="00EB254D"/>
    <w:rsid w:val="00EB77B9"/>
    <w:rsid w:val="00EC5E07"/>
    <w:rsid w:val="00EC7DC4"/>
    <w:rsid w:val="00ED06AD"/>
    <w:rsid w:val="00ED0C95"/>
    <w:rsid w:val="00ED60B4"/>
    <w:rsid w:val="00EF1413"/>
    <w:rsid w:val="00EF6A73"/>
    <w:rsid w:val="00F07231"/>
    <w:rsid w:val="00F10768"/>
    <w:rsid w:val="00F114B8"/>
    <w:rsid w:val="00F152A4"/>
    <w:rsid w:val="00F1607E"/>
    <w:rsid w:val="00F23264"/>
    <w:rsid w:val="00F23B7E"/>
    <w:rsid w:val="00F2687D"/>
    <w:rsid w:val="00F32780"/>
    <w:rsid w:val="00F43272"/>
    <w:rsid w:val="00F537D1"/>
    <w:rsid w:val="00F60893"/>
    <w:rsid w:val="00F676E7"/>
    <w:rsid w:val="00F72C6C"/>
    <w:rsid w:val="00F735DA"/>
    <w:rsid w:val="00F80EDB"/>
    <w:rsid w:val="00F81FF1"/>
    <w:rsid w:val="00F924F9"/>
    <w:rsid w:val="00F92EEA"/>
    <w:rsid w:val="00F94620"/>
    <w:rsid w:val="00F9605C"/>
    <w:rsid w:val="00FB7E34"/>
    <w:rsid w:val="00FC1144"/>
    <w:rsid w:val="00FC3992"/>
    <w:rsid w:val="00FC48CA"/>
    <w:rsid w:val="00FC5E9A"/>
    <w:rsid w:val="00FD0810"/>
    <w:rsid w:val="00FD24BE"/>
    <w:rsid w:val="00FD5C8C"/>
    <w:rsid w:val="00FE44B0"/>
    <w:rsid w:val="00FE4902"/>
    <w:rsid w:val="00FE626C"/>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DD4BA7"/>
  <w15:docId w15:val="{21553CB4-0031-4F8F-B122-04B2A06AD2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4372"/>
  </w:style>
  <w:style w:type="paragraph" w:styleId="Heading1">
    <w:name w:val="heading 1"/>
    <w:basedOn w:val="RSCHAPTERNUMBER"/>
    <w:next w:val="Normal"/>
    <w:link w:val="Heading1Char"/>
    <w:uiPriority w:val="9"/>
    <w:rsid w:val="00BB6980"/>
  </w:style>
  <w:style w:type="paragraph" w:styleId="Heading2">
    <w:name w:val="heading 2"/>
    <w:basedOn w:val="RS11"/>
    <w:next w:val="Normal"/>
    <w:link w:val="Heading2Char"/>
    <w:uiPriority w:val="9"/>
    <w:unhideWhenUsed/>
    <w:rsid w:val="00BB6980"/>
    <w:pPr>
      <w:outlineLvl w:val="1"/>
    </w:pPr>
  </w:style>
  <w:style w:type="paragraph" w:styleId="Heading3">
    <w:name w:val="heading 3"/>
    <w:basedOn w:val="RS111"/>
    <w:next w:val="Normal"/>
    <w:link w:val="Heading3Char"/>
    <w:uiPriority w:val="9"/>
    <w:unhideWhenUsed/>
    <w:rsid w:val="00DC6B5A"/>
    <w:pPr>
      <w:outlineLvl w:val="2"/>
    </w:pPr>
  </w:style>
  <w:style w:type="paragraph" w:styleId="Heading4">
    <w:name w:val="heading 4"/>
    <w:basedOn w:val="Normal"/>
    <w:next w:val="Normal"/>
    <w:link w:val="Heading4Char"/>
    <w:uiPriority w:val="9"/>
    <w:unhideWhenUsed/>
    <w:rsid w:val="00ED60B4"/>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rsid w:val="00ED60B4"/>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S11">
    <w:name w:val="RS 1.1"/>
    <w:basedOn w:val="Normal"/>
    <w:link w:val="RS11Char"/>
    <w:qFormat/>
    <w:rsid w:val="00ED60B4"/>
    <w:pPr>
      <w:keepNext/>
      <w:spacing w:before="480" w:after="120" w:line="288" w:lineRule="auto"/>
      <w:ind w:left="1560" w:right="851" w:hanging="709"/>
      <w:jc w:val="both"/>
      <w:outlineLvl w:val="0"/>
    </w:pPr>
    <w:rPr>
      <w:rFonts w:ascii="Calibri" w:eastAsia="Batang" w:hAnsi="Calibri" w:cs="Times New Roman"/>
      <w:b/>
      <w:bCs/>
      <w:caps/>
      <w:color w:val="1F355E"/>
      <w:kern w:val="32"/>
      <w:sz w:val="24"/>
      <w:szCs w:val="24"/>
      <w:lang w:eastAsia="ar-SA"/>
    </w:rPr>
  </w:style>
  <w:style w:type="character" w:customStyle="1" w:styleId="RS11Char">
    <w:name w:val="RS 1.1 Char"/>
    <w:link w:val="RS11"/>
    <w:rsid w:val="00ED60B4"/>
    <w:rPr>
      <w:rFonts w:ascii="Calibri" w:eastAsia="Batang" w:hAnsi="Calibri" w:cs="Times New Roman"/>
      <w:b/>
      <w:bCs/>
      <w:caps/>
      <w:color w:val="1F355E"/>
      <w:kern w:val="32"/>
      <w:sz w:val="24"/>
      <w:szCs w:val="24"/>
      <w:lang w:eastAsia="ar-SA"/>
    </w:rPr>
  </w:style>
  <w:style w:type="paragraph" w:customStyle="1" w:styleId="RS111">
    <w:name w:val="RS 1.1.1"/>
    <w:basedOn w:val="Normal"/>
    <w:link w:val="RS111Char"/>
    <w:qFormat/>
    <w:rsid w:val="00ED60B4"/>
    <w:pPr>
      <w:keepNext/>
      <w:numPr>
        <w:ilvl w:val="2"/>
      </w:numPr>
      <w:spacing w:before="240" w:after="120" w:line="288" w:lineRule="auto"/>
      <w:ind w:left="1560" w:right="851" w:hanging="709"/>
      <w:jc w:val="both"/>
      <w:outlineLvl w:val="1"/>
    </w:pPr>
    <w:rPr>
      <w:rFonts w:ascii="Calibri" w:eastAsia="Batang" w:hAnsi="Calibri" w:cs="Times New Roman"/>
      <w:b/>
      <w:bCs/>
      <w:iCs/>
      <w:color w:val="1F355E"/>
      <w:sz w:val="24"/>
      <w:szCs w:val="28"/>
      <w:shd w:val="clear" w:color="auto" w:fill="FFFFFF"/>
      <w:lang w:val="en-GB"/>
    </w:rPr>
  </w:style>
  <w:style w:type="character" w:customStyle="1" w:styleId="RS111Char">
    <w:name w:val="RS 1.1.1 Char"/>
    <w:link w:val="RS111"/>
    <w:rsid w:val="00ED60B4"/>
    <w:rPr>
      <w:rFonts w:ascii="Calibri" w:eastAsia="Batang" w:hAnsi="Calibri" w:cs="Times New Roman"/>
      <w:b/>
      <w:bCs/>
      <w:iCs/>
      <w:color w:val="1F355E"/>
      <w:sz w:val="24"/>
      <w:szCs w:val="28"/>
      <w:lang w:val="en-GB"/>
    </w:rPr>
  </w:style>
  <w:style w:type="paragraph" w:customStyle="1" w:styleId="RS1111">
    <w:name w:val="RS 1.1.1.1"/>
    <w:basedOn w:val="Normal"/>
    <w:link w:val="RS1111Char"/>
    <w:qFormat/>
    <w:rsid w:val="00ED60B4"/>
    <w:pPr>
      <w:keepNext/>
      <w:spacing w:before="240" w:after="120" w:line="288" w:lineRule="auto"/>
      <w:ind w:left="1843" w:right="851" w:hanging="992"/>
      <w:jc w:val="both"/>
      <w:outlineLvl w:val="2"/>
    </w:pPr>
    <w:rPr>
      <w:rFonts w:ascii="Calibri" w:eastAsia="Batang" w:hAnsi="Calibri" w:cs="Times New Roman"/>
      <w:b/>
      <w:bCs/>
      <w:color w:val="1F355E"/>
      <w:sz w:val="24"/>
      <w:szCs w:val="26"/>
    </w:rPr>
  </w:style>
  <w:style w:type="character" w:customStyle="1" w:styleId="RS1111Char">
    <w:name w:val="RS 1.1.1.1 Char"/>
    <w:link w:val="RS1111"/>
    <w:rsid w:val="00ED60B4"/>
    <w:rPr>
      <w:rFonts w:ascii="Calibri" w:eastAsia="Batang" w:hAnsi="Calibri" w:cs="Times New Roman"/>
      <w:b/>
      <w:bCs/>
      <w:color w:val="1F355E"/>
      <w:sz w:val="24"/>
      <w:szCs w:val="26"/>
    </w:rPr>
  </w:style>
  <w:style w:type="paragraph" w:customStyle="1" w:styleId="RSCHAPTERNUMBER">
    <w:name w:val="RS CHAPTER NUMBER"/>
    <w:basedOn w:val="Normal"/>
    <w:link w:val="RSCHAPTERNUMBERChar"/>
    <w:qFormat/>
    <w:rsid w:val="009C7FC1"/>
    <w:pPr>
      <w:pBdr>
        <w:bottom w:val="single" w:sz="18" w:space="1" w:color="1F355E"/>
      </w:pBdr>
      <w:spacing w:after="0" w:line="240" w:lineRule="auto"/>
      <w:jc w:val="both"/>
      <w:outlineLvl w:val="0"/>
    </w:pPr>
    <w:rPr>
      <w:rFonts w:ascii="Calibri" w:eastAsia="Batang" w:hAnsi="Calibri" w:cs="Times New Roman"/>
      <w:b/>
      <w:caps/>
      <w:color w:val="1F355E"/>
      <w:sz w:val="32"/>
      <w:szCs w:val="32"/>
      <w:lang w:val="en-GB"/>
    </w:rPr>
  </w:style>
  <w:style w:type="character" w:customStyle="1" w:styleId="RSCHAPTERNUMBERChar">
    <w:name w:val="RS CHAPTER NUMBER Char"/>
    <w:link w:val="RSCHAPTERNUMBER"/>
    <w:locked/>
    <w:rsid w:val="009C7FC1"/>
    <w:rPr>
      <w:rFonts w:ascii="Calibri" w:eastAsia="Batang" w:hAnsi="Calibri" w:cs="Times New Roman"/>
      <w:b/>
      <w:caps/>
      <w:color w:val="1F355E"/>
      <w:sz w:val="32"/>
      <w:szCs w:val="32"/>
      <w:lang w:val="en-GB"/>
    </w:rPr>
  </w:style>
  <w:style w:type="paragraph" w:customStyle="1" w:styleId="RSChaptername">
    <w:name w:val="RS Chapter name"/>
    <w:basedOn w:val="Normal"/>
    <w:link w:val="RSChapternameChar"/>
    <w:uiPriority w:val="99"/>
    <w:qFormat/>
    <w:rsid w:val="00ED60B4"/>
    <w:pPr>
      <w:tabs>
        <w:tab w:val="right" w:pos="9026"/>
      </w:tabs>
      <w:spacing w:after="120" w:line="288" w:lineRule="auto"/>
      <w:jc w:val="both"/>
    </w:pPr>
    <w:rPr>
      <w:rFonts w:ascii="Calibri" w:eastAsia="Batang" w:hAnsi="Calibri" w:cs="Times New Roman"/>
      <w:b/>
      <w:color w:val="1F355E"/>
      <w:sz w:val="32"/>
      <w:szCs w:val="32"/>
      <w:lang w:val="en-GB"/>
    </w:rPr>
  </w:style>
  <w:style w:type="character" w:customStyle="1" w:styleId="RSChapternameChar">
    <w:name w:val="RS Chapter name Char"/>
    <w:link w:val="RSChaptername"/>
    <w:uiPriority w:val="99"/>
    <w:locked/>
    <w:rsid w:val="00ED60B4"/>
    <w:rPr>
      <w:rFonts w:ascii="Calibri" w:eastAsia="Batang" w:hAnsi="Calibri" w:cs="Times New Roman"/>
      <w:b/>
      <w:color w:val="1F355E"/>
      <w:sz w:val="32"/>
      <w:szCs w:val="32"/>
      <w:lang w:val="en-GB"/>
    </w:rPr>
  </w:style>
  <w:style w:type="paragraph" w:customStyle="1" w:styleId="RSFootnotetext">
    <w:name w:val="RS Footnote text"/>
    <w:basedOn w:val="Normal"/>
    <w:link w:val="RSFootnotetextChar"/>
    <w:autoRedefine/>
    <w:qFormat/>
    <w:rsid w:val="00ED60B4"/>
    <w:pPr>
      <w:spacing w:after="0" w:line="240" w:lineRule="auto"/>
      <w:ind w:left="425" w:hanging="425"/>
    </w:pPr>
    <w:rPr>
      <w:rFonts w:eastAsia="Batang" w:cs="Times New Roman"/>
      <w:sz w:val="18"/>
      <w:szCs w:val="16"/>
      <w:lang w:val="en-GB" w:eastAsia="de-DE"/>
    </w:rPr>
  </w:style>
  <w:style w:type="character" w:customStyle="1" w:styleId="RSFootnotetextChar">
    <w:name w:val="RS Footnote text Char"/>
    <w:link w:val="RSFootnotetext"/>
    <w:rsid w:val="00ED60B4"/>
    <w:rPr>
      <w:rFonts w:eastAsia="Batang" w:cs="Times New Roman"/>
      <w:sz w:val="18"/>
      <w:szCs w:val="16"/>
      <w:lang w:val="en-GB" w:eastAsia="de-DE"/>
    </w:rPr>
  </w:style>
  <w:style w:type="table" w:customStyle="1" w:styleId="ESRITableCORRECT">
    <w:name w:val="ESRI Table CORRECT"/>
    <w:uiPriority w:val="99"/>
    <w:rsid w:val="006D1057"/>
    <w:rPr>
      <w:rFonts w:ascii="Calibri" w:eastAsia="Batang" w:hAnsi="Calibri" w:cs="Times New Roman"/>
      <w:sz w:val="17"/>
      <w:lang w:eastAsia="en-IE"/>
    </w:rPr>
    <w:tblPr>
      <w:tblStyleRowBandSize w:val="1"/>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0" w:type="dxa"/>
        <w:left w:w="108" w:type="dxa"/>
        <w:bottom w:w="0" w:type="dxa"/>
        <w:right w:w="108" w:type="dxa"/>
      </w:tblCellMar>
    </w:tblPr>
    <w:tcPr>
      <w:shd w:val="clear" w:color="auto" w:fill="F2F2F2"/>
    </w:tcPr>
  </w:style>
  <w:style w:type="paragraph" w:customStyle="1" w:styleId="RSTabletitle">
    <w:name w:val="RS Table title"/>
    <w:basedOn w:val="Normal"/>
    <w:link w:val="RSTabletitleChar"/>
    <w:qFormat/>
    <w:rsid w:val="006B2B1D"/>
    <w:pPr>
      <w:keepNext/>
      <w:pBdr>
        <w:bottom w:val="single" w:sz="12" w:space="1" w:color="365F91"/>
      </w:pBdr>
      <w:spacing w:after="120" w:line="240" w:lineRule="auto"/>
      <w:ind w:left="1134" w:hanging="1134"/>
      <w:jc w:val="both"/>
    </w:pPr>
    <w:rPr>
      <w:rFonts w:ascii="Calibri" w:eastAsia="Times New Roman" w:hAnsi="Calibri" w:cs="Times New Roman"/>
      <w:b/>
      <w:bCs/>
      <w:caps/>
      <w:color w:val="1F355E"/>
      <w:lang w:val="en-US" w:eastAsia="en-IE"/>
    </w:rPr>
  </w:style>
  <w:style w:type="character" w:customStyle="1" w:styleId="RSTabletitleChar">
    <w:name w:val="RS Table title Char"/>
    <w:link w:val="RSTabletitle"/>
    <w:rsid w:val="006B2B1D"/>
    <w:rPr>
      <w:rFonts w:ascii="Calibri" w:eastAsia="Times New Roman" w:hAnsi="Calibri" w:cs="Times New Roman"/>
      <w:b/>
      <w:bCs/>
      <w:caps/>
      <w:color w:val="1F355E"/>
      <w:lang w:val="en-US" w:eastAsia="en-IE"/>
    </w:rPr>
  </w:style>
  <w:style w:type="paragraph" w:styleId="Header">
    <w:name w:val="header"/>
    <w:basedOn w:val="Normal"/>
    <w:link w:val="HeaderChar"/>
    <w:uiPriority w:val="99"/>
    <w:unhideWhenUsed/>
    <w:rsid w:val="0011268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2686"/>
  </w:style>
  <w:style w:type="paragraph" w:styleId="Footer">
    <w:name w:val="footer"/>
    <w:basedOn w:val="Normal"/>
    <w:link w:val="FooterChar"/>
    <w:uiPriority w:val="99"/>
    <w:unhideWhenUsed/>
    <w:rsid w:val="0011268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2686"/>
  </w:style>
  <w:style w:type="paragraph" w:styleId="TOC1">
    <w:name w:val="toc 1"/>
    <w:basedOn w:val="Normal"/>
    <w:next w:val="Normal"/>
    <w:uiPriority w:val="39"/>
    <w:rsid w:val="0023430F"/>
    <w:pPr>
      <w:tabs>
        <w:tab w:val="left" w:pos="1843"/>
        <w:tab w:val="right" w:leader="dot" w:pos="8931"/>
      </w:tabs>
      <w:spacing w:before="120" w:after="60"/>
      <w:ind w:left="1276" w:right="805" w:hanging="1276"/>
      <w:jc w:val="both"/>
      <w:pPrChange w:id="0" w:author="Meg Walker" w:date="2026-01-13T11:42:00Z">
        <w:pPr>
          <w:tabs>
            <w:tab w:val="left" w:pos="1843"/>
            <w:tab w:val="right" w:leader="dot" w:pos="8931"/>
          </w:tabs>
          <w:spacing w:before="120" w:after="60" w:line="276" w:lineRule="auto"/>
          <w:ind w:left="1276" w:right="805" w:hanging="1276"/>
          <w:jc w:val="both"/>
        </w:pPr>
      </w:pPrChange>
    </w:pPr>
    <w:rPr>
      <w:rFonts w:ascii="Calibri" w:eastAsia="Calibri" w:hAnsi="Calibri" w:cs="Times New Roman"/>
      <w:caps/>
      <w:noProof/>
      <w:color w:val="1F355E"/>
      <w:rPrChange w:id="0" w:author="Meg Walker" w:date="2026-01-13T11:42:00Z">
        <w:rPr>
          <w:rFonts w:ascii="Calibri" w:eastAsia="Calibri" w:hAnsi="Calibri"/>
          <w:caps/>
          <w:noProof/>
          <w:color w:val="1F355E"/>
          <w:sz w:val="22"/>
          <w:szCs w:val="22"/>
          <w:lang w:val="en-IE" w:eastAsia="en-US" w:bidi="ar-SA"/>
        </w:rPr>
      </w:rPrChange>
    </w:rPr>
  </w:style>
  <w:style w:type="paragraph" w:styleId="TOC2">
    <w:name w:val="toc 2"/>
    <w:basedOn w:val="Normal"/>
    <w:next w:val="Normal"/>
    <w:uiPriority w:val="39"/>
    <w:rsid w:val="0023430F"/>
    <w:pPr>
      <w:tabs>
        <w:tab w:val="left" w:pos="880"/>
        <w:tab w:val="left" w:pos="1843"/>
        <w:tab w:val="right" w:leader="dot" w:pos="8931"/>
      </w:tabs>
      <w:spacing w:after="100"/>
      <w:ind w:left="1134" w:right="663" w:hanging="425"/>
      <w:jc w:val="both"/>
      <w:pPrChange w:id="1" w:author="Meg Walker" w:date="2026-01-13T11:44:00Z">
        <w:pPr>
          <w:tabs>
            <w:tab w:val="left" w:pos="880"/>
            <w:tab w:val="left" w:pos="1843"/>
            <w:tab w:val="right" w:leader="dot" w:pos="8931"/>
          </w:tabs>
          <w:spacing w:after="100" w:line="276" w:lineRule="auto"/>
          <w:ind w:left="1134" w:right="663" w:hanging="425"/>
          <w:jc w:val="both"/>
        </w:pPr>
      </w:pPrChange>
    </w:pPr>
    <w:rPr>
      <w:rFonts w:ascii="Calibri" w:eastAsia="Calibri" w:hAnsi="Calibri" w:cs="Times New Roman"/>
      <w:noProof/>
      <w:rPrChange w:id="1" w:author="Meg Walker" w:date="2026-01-13T11:44:00Z">
        <w:rPr>
          <w:rFonts w:ascii="Calibri" w:eastAsia="Calibri" w:hAnsi="Calibri"/>
          <w:noProof/>
          <w:sz w:val="22"/>
          <w:szCs w:val="22"/>
          <w:lang w:val="en-IE" w:eastAsia="en-US" w:bidi="ar-SA"/>
        </w:rPr>
      </w:rPrChange>
    </w:rPr>
  </w:style>
  <w:style w:type="paragraph" w:styleId="TOC3">
    <w:name w:val="toc 3"/>
    <w:basedOn w:val="Normal"/>
    <w:next w:val="Normal"/>
    <w:link w:val="TOC3Char"/>
    <w:autoRedefine/>
    <w:uiPriority w:val="39"/>
    <w:unhideWhenUsed/>
    <w:rsid w:val="00ED60B4"/>
    <w:pPr>
      <w:tabs>
        <w:tab w:val="left" w:pos="1320"/>
        <w:tab w:val="right" w:pos="8930"/>
      </w:tabs>
      <w:spacing w:after="100"/>
      <w:ind w:left="1843" w:hanging="709"/>
      <w:jc w:val="both"/>
    </w:pPr>
    <w:rPr>
      <w:rFonts w:ascii="Calibri" w:eastAsia="Calibri" w:hAnsi="Calibri" w:cs="Times New Roman"/>
    </w:rPr>
  </w:style>
  <w:style w:type="character" w:customStyle="1" w:styleId="Heading1Char">
    <w:name w:val="Heading 1 Char"/>
    <w:basedOn w:val="DefaultParagraphFont"/>
    <w:link w:val="Heading1"/>
    <w:uiPriority w:val="9"/>
    <w:rsid w:val="00BB6980"/>
    <w:rPr>
      <w:rFonts w:ascii="Calibri" w:eastAsia="Batang" w:hAnsi="Calibri" w:cs="Times New Roman"/>
      <w:b/>
      <w:caps/>
      <w:color w:val="1F355E"/>
      <w:sz w:val="32"/>
      <w:szCs w:val="32"/>
      <w:lang w:val="en-GB"/>
    </w:rPr>
  </w:style>
  <w:style w:type="character" w:customStyle="1" w:styleId="TOC3Char">
    <w:name w:val="TOC 3 Char"/>
    <w:basedOn w:val="DefaultParagraphFont"/>
    <w:link w:val="TOC3"/>
    <w:uiPriority w:val="39"/>
    <w:locked/>
    <w:rsid w:val="00ED60B4"/>
    <w:rPr>
      <w:rFonts w:ascii="Calibri" w:eastAsia="Calibri" w:hAnsi="Calibri" w:cs="Times New Roman"/>
    </w:rPr>
  </w:style>
  <w:style w:type="character" w:styleId="Hyperlink">
    <w:name w:val="Hyperlink"/>
    <w:aliases w:val="RS Hyperlink"/>
    <w:basedOn w:val="DefaultParagraphFont"/>
    <w:uiPriority w:val="99"/>
    <w:qFormat/>
    <w:rsid w:val="00ED60B4"/>
    <w:rPr>
      <w:rFonts w:ascii="Calibri" w:hAnsi="Calibri" w:cs="Times New Roman"/>
      <w:color w:val="808080"/>
      <w:sz w:val="22"/>
      <w:u w:val="none"/>
    </w:rPr>
  </w:style>
  <w:style w:type="paragraph" w:customStyle="1" w:styleId="RSFiguretitle">
    <w:name w:val="RS Figure title"/>
    <w:basedOn w:val="Normal"/>
    <w:link w:val="RSFiguretitleChar"/>
    <w:qFormat/>
    <w:rsid w:val="006B2B1D"/>
    <w:pPr>
      <w:keepNext/>
      <w:pBdr>
        <w:bottom w:val="single" w:sz="8" w:space="1" w:color="1F355E"/>
      </w:pBdr>
      <w:spacing w:after="120" w:line="240" w:lineRule="auto"/>
      <w:ind w:left="1134" w:hanging="1134"/>
      <w:jc w:val="both"/>
    </w:pPr>
    <w:rPr>
      <w:rFonts w:ascii="Calibri" w:eastAsia="Times New Roman" w:hAnsi="Calibri" w:cs="Times New Roman"/>
      <w:b/>
      <w:caps/>
      <w:color w:val="1F355E"/>
      <w:sz w:val="20"/>
      <w:szCs w:val="18"/>
      <w:lang w:val="en-GB"/>
    </w:rPr>
  </w:style>
  <w:style w:type="character" w:customStyle="1" w:styleId="RSFiguretitleChar">
    <w:name w:val="RS Figure title Char"/>
    <w:basedOn w:val="DefaultParagraphFont"/>
    <w:link w:val="RSFiguretitle"/>
    <w:rsid w:val="006B2B1D"/>
    <w:rPr>
      <w:rFonts w:ascii="Calibri" w:eastAsia="Times New Roman" w:hAnsi="Calibri" w:cs="Times New Roman"/>
      <w:b/>
      <w:caps/>
      <w:color w:val="1F355E"/>
      <w:sz w:val="20"/>
      <w:szCs w:val="18"/>
      <w:lang w:val="en-GB"/>
    </w:rPr>
  </w:style>
  <w:style w:type="character" w:customStyle="1" w:styleId="Heading2Char">
    <w:name w:val="Heading 2 Char"/>
    <w:basedOn w:val="DefaultParagraphFont"/>
    <w:link w:val="Heading2"/>
    <w:uiPriority w:val="9"/>
    <w:rsid w:val="00BB6980"/>
    <w:rPr>
      <w:rFonts w:ascii="Calibri" w:eastAsia="Batang" w:hAnsi="Calibri" w:cs="Times New Roman"/>
      <w:b/>
      <w:bCs/>
      <w:caps/>
      <w:color w:val="1F355E"/>
      <w:kern w:val="32"/>
      <w:sz w:val="24"/>
      <w:szCs w:val="24"/>
      <w:lang w:eastAsia="ar-SA"/>
    </w:rPr>
  </w:style>
  <w:style w:type="character" w:customStyle="1" w:styleId="Heading3Char">
    <w:name w:val="Heading 3 Char"/>
    <w:basedOn w:val="DefaultParagraphFont"/>
    <w:link w:val="Heading3"/>
    <w:uiPriority w:val="9"/>
    <w:rsid w:val="00DC6B5A"/>
    <w:rPr>
      <w:rFonts w:ascii="Calibri" w:eastAsia="Batang" w:hAnsi="Calibri" w:cs="Times New Roman"/>
      <w:b/>
      <w:bCs/>
      <w:iCs/>
      <w:color w:val="1F355E"/>
      <w:sz w:val="24"/>
      <w:szCs w:val="28"/>
      <w:lang w:val="en-GB"/>
    </w:rPr>
  </w:style>
  <w:style w:type="character" w:customStyle="1" w:styleId="Heading4Char">
    <w:name w:val="Heading 4 Char"/>
    <w:basedOn w:val="DefaultParagraphFont"/>
    <w:link w:val="Heading4"/>
    <w:uiPriority w:val="9"/>
    <w:rsid w:val="00ED60B4"/>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ED60B4"/>
    <w:rPr>
      <w:rFonts w:asciiTheme="majorHAnsi" w:eastAsiaTheme="majorEastAsia" w:hAnsiTheme="majorHAnsi" w:cstheme="majorBidi"/>
      <w:color w:val="243F60" w:themeColor="accent1" w:themeShade="7F"/>
    </w:rPr>
  </w:style>
  <w:style w:type="paragraph" w:customStyle="1" w:styleId="RSQuote">
    <w:name w:val="RS Quote"/>
    <w:basedOn w:val="Normal"/>
    <w:link w:val="RSQuoteChar"/>
    <w:qFormat/>
    <w:rsid w:val="00ED60B4"/>
    <w:pPr>
      <w:spacing w:after="240" w:line="288" w:lineRule="auto"/>
      <w:ind w:left="1418" w:right="1418"/>
      <w:jc w:val="both"/>
    </w:pPr>
    <w:rPr>
      <w:rFonts w:ascii="Calibri" w:eastAsia="Times New Roman" w:hAnsi="Calibri" w:cs="Times New Roman"/>
      <w:i/>
      <w:szCs w:val="20"/>
      <w:lang w:val="en-GB"/>
    </w:rPr>
  </w:style>
  <w:style w:type="character" w:customStyle="1" w:styleId="RSQuoteChar">
    <w:name w:val="RS Quote Char"/>
    <w:basedOn w:val="DefaultParagraphFont"/>
    <w:link w:val="RSQuote"/>
    <w:rsid w:val="00ED60B4"/>
    <w:rPr>
      <w:rFonts w:ascii="Calibri" w:eastAsia="Times New Roman" w:hAnsi="Calibri" w:cs="Times New Roman"/>
      <w:i/>
      <w:szCs w:val="20"/>
      <w:lang w:val="en-GB"/>
    </w:rPr>
  </w:style>
  <w:style w:type="paragraph" w:customStyle="1" w:styleId="RSHeading-Firstpages">
    <w:name w:val="RS Heading - First pages"/>
    <w:basedOn w:val="Normal"/>
    <w:link w:val="RSHeading-FirstpagesChar"/>
    <w:autoRedefine/>
    <w:qFormat/>
    <w:rsid w:val="00ED60B4"/>
    <w:pPr>
      <w:spacing w:before="180" w:after="120"/>
      <w:ind w:left="851"/>
    </w:pPr>
    <w:rPr>
      <w:rFonts w:eastAsia="Batang"/>
      <w:b/>
      <w:color w:val="1F355E"/>
      <w:sz w:val="32"/>
    </w:rPr>
  </w:style>
  <w:style w:type="paragraph" w:customStyle="1" w:styleId="RSBodytext">
    <w:name w:val="RS Body text"/>
    <w:basedOn w:val="Normal"/>
    <w:link w:val="RSBodytextChar"/>
    <w:qFormat/>
    <w:rsid w:val="00ED60B4"/>
    <w:pPr>
      <w:autoSpaceDE w:val="0"/>
      <w:autoSpaceDN w:val="0"/>
      <w:spacing w:after="360" w:line="288" w:lineRule="auto"/>
      <w:ind w:left="851" w:right="851"/>
      <w:jc w:val="both"/>
    </w:pPr>
    <w:rPr>
      <w:rFonts w:ascii="Calibri" w:hAnsi="Calibri"/>
      <w:lang w:val="en-GB" w:eastAsia="de-DE"/>
    </w:rPr>
  </w:style>
  <w:style w:type="character" w:customStyle="1" w:styleId="RSBodytextChar">
    <w:name w:val="RS Body text Char"/>
    <w:link w:val="RSBodytext"/>
    <w:rsid w:val="00ED60B4"/>
    <w:rPr>
      <w:rFonts w:ascii="Calibri" w:hAnsi="Calibri"/>
      <w:lang w:val="en-GB" w:eastAsia="de-DE"/>
    </w:rPr>
  </w:style>
  <w:style w:type="paragraph" w:customStyle="1" w:styleId="RSBullets">
    <w:name w:val="RS Bullets"/>
    <w:basedOn w:val="Normal"/>
    <w:link w:val="RSBulletsChar"/>
    <w:qFormat/>
    <w:rsid w:val="006B2B1D"/>
    <w:pPr>
      <w:numPr>
        <w:numId w:val="5"/>
      </w:numPr>
      <w:spacing w:after="240"/>
      <w:ind w:left="1208" w:right="851" w:hanging="357"/>
      <w:jc w:val="both"/>
    </w:pPr>
    <w:rPr>
      <w:rFonts w:ascii="Calibri" w:eastAsia="Calibri" w:hAnsi="Calibri" w:cs="Times New Roman"/>
      <w:lang w:val="en-GB" w:eastAsia="de-DE"/>
    </w:rPr>
  </w:style>
  <w:style w:type="character" w:customStyle="1" w:styleId="RSBulletsChar">
    <w:name w:val="RS Bullets Char"/>
    <w:basedOn w:val="DefaultParagraphFont"/>
    <w:link w:val="RSBullets"/>
    <w:rsid w:val="006B2B1D"/>
    <w:rPr>
      <w:rFonts w:ascii="Calibri" w:eastAsia="Calibri" w:hAnsi="Calibri" w:cs="Times New Roman"/>
      <w:lang w:val="en-GB" w:eastAsia="de-DE"/>
    </w:rPr>
  </w:style>
  <w:style w:type="paragraph" w:customStyle="1" w:styleId="ChapterNumber">
    <w:name w:val="ChapterNumber"/>
    <w:basedOn w:val="Heading1"/>
    <w:link w:val="ChapterNumberChar"/>
    <w:rsid w:val="00ED60B4"/>
    <w:rPr>
      <w:lang w:eastAsia="en-IE"/>
    </w:rPr>
  </w:style>
  <w:style w:type="character" w:customStyle="1" w:styleId="ChapterNumberChar">
    <w:name w:val="ChapterNumber Char"/>
    <w:basedOn w:val="Heading1Char"/>
    <w:link w:val="ChapterNumber"/>
    <w:rsid w:val="00ED60B4"/>
    <w:rPr>
      <w:rFonts w:asciiTheme="majorHAnsi" w:eastAsiaTheme="majorEastAsia" w:hAnsiTheme="majorHAnsi" w:cstheme="majorBidi"/>
      <w:b/>
      <w:bCs w:val="0"/>
      <w:caps/>
      <w:color w:val="365F91" w:themeColor="accent1" w:themeShade="BF"/>
      <w:sz w:val="28"/>
      <w:szCs w:val="28"/>
      <w:lang w:val="en-GB" w:eastAsia="en-IE"/>
    </w:rPr>
  </w:style>
  <w:style w:type="paragraph" w:customStyle="1" w:styleId="RSDisclaimer">
    <w:name w:val="RS Disclaimer"/>
    <w:basedOn w:val="Normal"/>
    <w:qFormat/>
    <w:rsid w:val="00ED60B4"/>
    <w:rPr>
      <w:rFonts w:eastAsia="Batang"/>
      <w:bCs/>
      <w:i/>
      <w:szCs w:val="20"/>
      <w:lang w:val="en-GB" w:eastAsia="de-DE"/>
    </w:rPr>
  </w:style>
  <w:style w:type="paragraph" w:customStyle="1" w:styleId="RSExecsummaryheading">
    <w:name w:val="RS Exec summary heading"/>
    <w:basedOn w:val="Normal"/>
    <w:qFormat/>
    <w:rsid w:val="009C7FC1"/>
    <w:pPr>
      <w:keepNext/>
      <w:spacing w:before="480" w:after="120" w:line="288" w:lineRule="auto"/>
      <w:ind w:left="851" w:right="851"/>
      <w:jc w:val="both"/>
      <w:outlineLvl w:val="0"/>
    </w:pPr>
    <w:rPr>
      <w:rFonts w:ascii="Calibri" w:eastAsia="Batang" w:hAnsi="Calibri" w:cs="Times New Roman"/>
      <w:b/>
      <w:bCs/>
      <w:caps/>
      <w:color w:val="1F355E"/>
      <w:kern w:val="32"/>
      <w:sz w:val="24"/>
      <w:szCs w:val="24"/>
      <w:lang w:val="en-GB" w:eastAsia="ar-SA"/>
    </w:rPr>
  </w:style>
  <w:style w:type="table" w:customStyle="1" w:styleId="ESRItablestyle">
    <w:name w:val="ESRI table style"/>
    <w:basedOn w:val="TableNormal"/>
    <w:uiPriority w:val="99"/>
    <w:rsid w:val="00ED60B4"/>
    <w:pPr>
      <w:spacing w:after="0" w:line="240" w:lineRule="auto"/>
    </w:pPr>
    <w:tblPr/>
  </w:style>
  <w:style w:type="table" w:customStyle="1" w:styleId="ESRItable1">
    <w:name w:val="ESRI table1"/>
    <w:basedOn w:val="TableNormal"/>
    <w:uiPriority w:val="99"/>
    <w:rsid w:val="00ED60B4"/>
    <w:pPr>
      <w:spacing w:after="0" w:line="240" w:lineRule="auto"/>
    </w:pPr>
    <w:tblPr/>
  </w:style>
  <w:style w:type="table" w:customStyle="1" w:styleId="ESRItable10">
    <w:name w:val="ESRItable1"/>
    <w:basedOn w:val="TableNormal"/>
    <w:next w:val="MediumShading1-Accent3"/>
    <w:uiPriority w:val="63"/>
    <w:rsid w:val="00010EF3"/>
    <w:pPr>
      <w:spacing w:after="0" w:line="264" w:lineRule="auto"/>
      <w:contextualSpacing/>
    </w:pPr>
    <w:rPr>
      <w:rFonts w:eastAsia="Times New Roman" w:cs="Times New Roman"/>
      <w:sz w:val="20"/>
      <w:szCs w:val="20"/>
      <w:lang w:eastAsia="en-IE"/>
    </w:rPr>
    <w:tblPr>
      <w:tblStyleRowBandSize w:val="1"/>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Pr>
    <w:tcPr>
      <w:shd w:val="clear" w:color="auto" w:fill="FFFFFF"/>
      <w:vAlign w:val="center"/>
    </w:tcPr>
    <w:tblStylePr w:type="firstRow">
      <w:pPr>
        <w:spacing w:before="0" w:after="0" w:line="240" w:lineRule="auto"/>
        <w:jc w:val="center"/>
      </w:pPr>
      <w:rPr>
        <w:rFonts w:ascii="Calibri" w:hAnsi="Calibri"/>
        <w:b/>
        <w:bCs/>
        <w:color w:val="FFFFFF"/>
        <w:sz w:val="20"/>
      </w:rPr>
      <w:tblPr/>
      <w:tcPr>
        <w:shd w:val="clear" w:color="auto" w:fill="1F355E"/>
      </w:tcPr>
    </w:tblStylePr>
    <w:tblStylePr w:type="lastRow">
      <w:pPr>
        <w:spacing w:before="0" w:after="0" w:line="240" w:lineRule="auto"/>
      </w:pPr>
      <w:rPr>
        <w:rFonts w:ascii="Calibri" w:hAnsi="Calibri"/>
        <w:b/>
        <w:bCs/>
        <w:sz w:val="20"/>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Horz">
      <w:rPr>
        <w:rFonts w:ascii="Calibri" w:hAnsi="Calibri"/>
        <w:color w:val="auto"/>
        <w:sz w:val="20"/>
      </w:rPr>
      <w:tblPr/>
      <w:tcPr>
        <w:shd w:val="clear" w:color="auto" w:fill="DBE5F1"/>
      </w:tcPr>
    </w:tblStylePr>
    <w:tblStylePr w:type="band2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l2br w:val="nil"/>
          <w:tr2bl w:val="nil"/>
        </w:tcBorders>
        <w:shd w:val="clear" w:color="auto" w:fill="FFFFFF"/>
      </w:tcPr>
    </w:tblStylePr>
  </w:style>
  <w:style w:type="paragraph" w:customStyle="1" w:styleId="RSGreyline">
    <w:name w:val="RS Grey line"/>
    <w:basedOn w:val="Normal"/>
    <w:link w:val="RSGreylineChar"/>
    <w:autoRedefine/>
    <w:qFormat/>
    <w:rsid w:val="006B2B1D"/>
    <w:pPr>
      <w:keepNext/>
      <w:pBdr>
        <w:bottom w:val="single" w:sz="8" w:space="1" w:color="A6A6A6" w:themeColor="background1" w:themeShade="A6"/>
      </w:pBdr>
      <w:spacing w:after="60" w:line="240" w:lineRule="auto"/>
    </w:pPr>
    <w:rPr>
      <w:rFonts w:eastAsia="Batang" w:cstheme="minorHAnsi"/>
      <w:b/>
      <w:noProof/>
      <w:color w:val="396065"/>
      <w:sz w:val="2"/>
      <w:szCs w:val="2"/>
      <w:lang w:val="en-GB" w:eastAsia="en-GB"/>
    </w:rPr>
  </w:style>
  <w:style w:type="character" w:customStyle="1" w:styleId="RSGreylineChar">
    <w:name w:val="RS Grey line Char"/>
    <w:basedOn w:val="DefaultParagraphFont"/>
    <w:link w:val="RSGreyline"/>
    <w:rsid w:val="006B2B1D"/>
    <w:rPr>
      <w:rFonts w:eastAsia="Batang" w:cstheme="minorHAnsi"/>
      <w:b/>
      <w:noProof/>
      <w:color w:val="396065"/>
      <w:sz w:val="2"/>
      <w:szCs w:val="2"/>
      <w:lang w:val="en-GB" w:eastAsia="en-GB"/>
    </w:rPr>
  </w:style>
  <w:style w:type="paragraph" w:customStyle="1" w:styleId="RSHeaderchapterreporttitleLS">
    <w:name w:val="RS Header: chapter / report title (LS)"/>
    <w:basedOn w:val="Normal"/>
    <w:qFormat/>
    <w:rsid w:val="00E772B8"/>
    <w:pPr>
      <w:spacing w:after="160" w:line="259" w:lineRule="auto"/>
    </w:pPr>
    <w:rPr>
      <w:noProof/>
      <w:color w:val="999999"/>
      <w:lang w:val="en-GB"/>
    </w:rPr>
  </w:style>
  <w:style w:type="paragraph" w:customStyle="1" w:styleId="RSHeaderchapterreporttitleRS">
    <w:name w:val="RS Header: chapter / report title (RS)"/>
    <w:basedOn w:val="Normal"/>
    <w:qFormat/>
    <w:rsid w:val="00201B5D"/>
    <w:pPr>
      <w:tabs>
        <w:tab w:val="center" w:pos="4513"/>
        <w:tab w:val="right" w:pos="7797"/>
        <w:tab w:val="right" w:pos="9026"/>
      </w:tabs>
      <w:spacing w:after="0" w:line="240" w:lineRule="auto"/>
      <w:jc w:val="right"/>
    </w:pPr>
    <w:rPr>
      <w:color w:val="999999"/>
      <w:spacing w:val="10"/>
      <w:sz w:val="20"/>
      <w:lang w:val="en-GB"/>
    </w:rPr>
  </w:style>
  <w:style w:type="paragraph" w:customStyle="1" w:styleId="HeaderpagenumberRS">
    <w:name w:val="Header: page number (RS)"/>
    <w:basedOn w:val="Normal"/>
    <w:rsid w:val="00ED60B4"/>
    <w:pPr>
      <w:tabs>
        <w:tab w:val="center" w:pos="4513"/>
        <w:tab w:val="right" w:pos="7797"/>
        <w:tab w:val="right" w:pos="9026"/>
      </w:tabs>
      <w:spacing w:after="0" w:line="240" w:lineRule="auto"/>
      <w:jc w:val="right"/>
    </w:pPr>
    <w:rPr>
      <w:color w:val="999999"/>
      <w:spacing w:val="10"/>
      <w:sz w:val="20"/>
      <w:lang w:val="en-GB"/>
    </w:rPr>
  </w:style>
  <w:style w:type="character" w:customStyle="1" w:styleId="RSHeading-FirstpagesChar">
    <w:name w:val="RS Heading - First pages Char"/>
    <w:basedOn w:val="DefaultParagraphFont"/>
    <w:link w:val="RSHeading-Firstpages"/>
    <w:rsid w:val="00ED60B4"/>
    <w:rPr>
      <w:rFonts w:eastAsia="Batang"/>
      <w:b/>
      <w:color w:val="1F355E"/>
      <w:sz w:val="32"/>
    </w:rPr>
  </w:style>
  <w:style w:type="paragraph" w:customStyle="1" w:styleId="RSListofabbreviations">
    <w:name w:val="RS List of abbreviations"/>
    <w:basedOn w:val="Normal"/>
    <w:qFormat/>
    <w:rsid w:val="00ED60B4"/>
    <w:pPr>
      <w:spacing w:after="0" w:line="360" w:lineRule="auto"/>
      <w:ind w:left="3119" w:hanging="2268"/>
    </w:pPr>
    <w:rPr>
      <w:rFonts w:ascii="Calibri" w:eastAsia="Calibri" w:hAnsi="Calibri" w:cs="Times New Roman"/>
    </w:rPr>
  </w:style>
  <w:style w:type="paragraph" w:customStyle="1" w:styleId="RSReferencestext">
    <w:name w:val="RS References text"/>
    <w:basedOn w:val="Normal"/>
    <w:qFormat/>
    <w:rsid w:val="00ED60B4"/>
    <w:pPr>
      <w:spacing w:line="240" w:lineRule="auto"/>
      <w:ind w:left="850" w:right="850" w:hanging="720"/>
      <w:jc w:val="both"/>
    </w:pPr>
    <w:rPr>
      <w:rFonts w:cs="Times New Roman"/>
      <w:lang w:val="en-GB"/>
    </w:rPr>
  </w:style>
  <w:style w:type="paragraph" w:customStyle="1" w:styleId="RSSourceandnotes">
    <w:name w:val="RS Source and notes"/>
    <w:basedOn w:val="Normal"/>
    <w:qFormat/>
    <w:rsid w:val="006A0FEE"/>
    <w:pPr>
      <w:keepNext/>
      <w:spacing w:after="360" w:line="240" w:lineRule="auto"/>
      <w:ind w:left="709" w:right="851" w:hanging="709"/>
      <w:jc w:val="both"/>
    </w:pPr>
    <w:rPr>
      <w:rFonts w:ascii="Calibri" w:eastAsia="Times New Roman" w:hAnsi="Calibri" w:cs="Times New Roman"/>
      <w:bCs/>
      <w:i/>
      <w:color w:val="000000"/>
      <w:sz w:val="16"/>
      <w:szCs w:val="20"/>
      <w:lang w:val="en-GB"/>
    </w:rPr>
  </w:style>
  <w:style w:type="paragraph" w:styleId="TableofFigures">
    <w:name w:val="table of figures"/>
    <w:basedOn w:val="RSFiguretitle"/>
    <w:next w:val="RSFiguretitle"/>
    <w:link w:val="TableofFiguresChar"/>
    <w:uiPriority w:val="99"/>
    <w:semiHidden/>
    <w:unhideWhenUsed/>
    <w:rsid w:val="00ED60B4"/>
    <w:pPr>
      <w:spacing w:after="0"/>
    </w:pPr>
  </w:style>
  <w:style w:type="character" w:customStyle="1" w:styleId="TableofFiguresChar">
    <w:name w:val="Table of Figures Char"/>
    <w:basedOn w:val="RSFiguretitleChar"/>
    <w:link w:val="TableofFigures"/>
    <w:uiPriority w:val="99"/>
    <w:semiHidden/>
    <w:rsid w:val="00ED60B4"/>
    <w:rPr>
      <w:rFonts w:ascii="Calibri" w:eastAsia="Times New Roman" w:hAnsi="Calibri" w:cs="Times New Roman"/>
      <w:b/>
      <w:caps/>
      <w:color w:val="1F355E"/>
      <w:sz w:val="20"/>
      <w:szCs w:val="18"/>
      <w:lang w:val="en-GB"/>
    </w:rPr>
  </w:style>
  <w:style w:type="paragraph" w:customStyle="1" w:styleId="RSTitlepg-Addinfo">
    <w:name w:val="RS Title pg - Add info"/>
    <w:basedOn w:val="Normal"/>
    <w:qFormat/>
    <w:rsid w:val="00ED60B4"/>
    <w:pPr>
      <w:spacing w:after="0" w:line="240" w:lineRule="auto"/>
    </w:pPr>
    <w:rPr>
      <w:lang w:val="en-GB"/>
    </w:rPr>
  </w:style>
  <w:style w:type="paragraph" w:customStyle="1" w:styleId="RSTitlepg-authors">
    <w:name w:val="RS Title pg - authors"/>
    <w:basedOn w:val="Normal"/>
    <w:qFormat/>
    <w:rsid w:val="00ED60B4"/>
    <w:rPr>
      <w:rFonts w:ascii="Calibri" w:eastAsia="Times New Roman" w:hAnsi="Calibri" w:cs="Times New Roman"/>
      <w:sz w:val="28"/>
      <w:szCs w:val="28"/>
      <w:lang w:val="en-GB"/>
    </w:rPr>
  </w:style>
  <w:style w:type="paragraph" w:customStyle="1" w:styleId="RSTitlepg-Date">
    <w:name w:val="RS Title pg - Date"/>
    <w:basedOn w:val="Normal"/>
    <w:qFormat/>
    <w:rsid w:val="00ED60B4"/>
    <w:pPr>
      <w:spacing w:after="0" w:line="240" w:lineRule="auto"/>
    </w:pPr>
    <w:rPr>
      <w:rFonts w:eastAsia="Times New Roman" w:cs="Times New Roman"/>
      <w:b/>
      <w:color w:val="1F355E"/>
      <w:sz w:val="32"/>
      <w:szCs w:val="32"/>
      <w:lang w:val="en-GB" w:eastAsia="de-DE"/>
    </w:rPr>
  </w:style>
  <w:style w:type="paragraph" w:customStyle="1" w:styleId="RSTitlepg-RSnumber">
    <w:name w:val="RS Title pg - RS number"/>
    <w:basedOn w:val="Normal"/>
    <w:qFormat/>
    <w:rsid w:val="00ED60B4"/>
    <w:rPr>
      <w:b/>
      <w:color w:val="1F355E"/>
      <w:sz w:val="36"/>
      <w:szCs w:val="36"/>
      <w:lang w:val="en-GB"/>
    </w:rPr>
  </w:style>
  <w:style w:type="paragraph" w:customStyle="1" w:styleId="RSTitlepg-Title">
    <w:name w:val="RS Title pg - Title"/>
    <w:basedOn w:val="Normal"/>
    <w:qFormat/>
    <w:rsid w:val="00ED60B4"/>
    <w:rPr>
      <w:rFonts w:ascii="Calibri" w:hAnsi="Calibri"/>
      <w:b/>
      <w:bCs/>
      <w:caps/>
      <w:color w:val="1F355E"/>
      <w:sz w:val="44"/>
      <w:szCs w:val="44"/>
    </w:rPr>
  </w:style>
  <w:style w:type="paragraph" w:customStyle="1" w:styleId="RSTOCheading">
    <w:name w:val="RS TOC heading"/>
    <w:basedOn w:val="RSHeading-Firstpages"/>
    <w:qFormat/>
    <w:rsid w:val="009C7FC1"/>
    <w:pPr>
      <w:ind w:left="0"/>
    </w:pPr>
    <w:rPr>
      <w:caps/>
    </w:rPr>
  </w:style>
  <w:style w:type="character" w:styleId="UnresolvedMention">
    <w:name w:val="Unresolved Mention"/>
    <w:basedOn w:val="DefaultParagraphFont"/>
    <w:uiPriority w:val="99"/>
    <w:semiHidden/>
    <w:unhideWhenUsed/>
    <w:rsid w:val="009276C8"/>
    <w:rPr>
      <w:color w:val="605E5C"/>
      <w:shd w:val="clear" w:color="auto" w:fill="E1DFDD"/>
    </w:rPr>
  </w:style>
  <w:style w:type="table" w:customStyle="1" w:styleId="RSTable">
    <w:name w:val="RS Table"/>
    <w:basedOn w:val="TableNormal"/>
    <w:next w:val="MediumShading1-Accent3"/>
    <w:uiPriority w:val="63"/>
    <w:rsid w:val="00010EF3"/>
    <w:pPr>
      <w:spacing w:after="0" w:line="240" w:lineRule="auto"/>
    </w:pPr>
    <w:rPr>
      <w:rFonts w:eastAsia="Times New Roman" w:cs="Times New Roman"/>
      <w:sz w:val="20"/>
      <w:szCs w:val="20"/>
      <w:lang w:eastAsia="en-IE"/>
    </w:rPr>
    <w:tblPr>
      <w:tblStyleRowBandSize w:val="1"/>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Pr>
    <w:tcPr>
      <w:shd w:val="clear" w:color="auto" w:fill="FFFFFF"/>
      <w:vAlign w:val="center"/>
    </w:tcPr>
    <w:tblStylePr w:type="firstRow">
      <w:pPr>
        <w:spacing w:before="0" w:after="0" w:line="240" w:lineRule="auto"/>
        <w:jc w:val="center"/>
      </w:pPr>
      <w:rPr>
        <w:rFonts w:ascii="Calibri" w:hAnsi="Calibri"/>
        <w:b/>
        <w:bCs/>
        <w:color w:val="FFFFFF"/>
        <w:sz w:val="20"/>
      </w:rPr>
      <w:tblPr/>
      <w:tcPr>
        <w:shd w:val="clear" w:color="auto" w:fill="1F355E"/>
      </w:tcPr>
    </w:tblStylePr>
    <w:tblStylePr w:type="lastRow">
      <w:pPr>
        <w:spacing w:before="0" w:after="0" w:line="240" w:lineRule="auto"/>
      </w:pPr>
      <w:rPr>
        <w:rFonts w:ascii="Calibri" w:hAnsi="Calibri"/>
        <w:b/>
        <w:bCs/>
        <w:sz w:val="20"/>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Horz">
      <w:rPr>
        <w:color w:val="DBE5F1"/>
      </w:rPr>
      <w:tblPr/>
      <w:tcPr>
        <w:shd w:val="clear" w:color="auto" w:fill="DBE5F1"/>
      </w:tcPr>
    </w:tblStylePr>
    <w:tblStylePr w:type="band2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l2br w:val="nil"/>
          <w:tr2bl w:val="nil"/>
        </w:tcBorders>
        <w:shd w:val="clear" w:color="auto" w:fill="FFFFFF"/>
      </w:tcPr>
    </w:tblStylePr>
  </w:style>
  <w:style w:type="table" w:styleId="MediumShading1-Accent3">
    <w:name w:val="Medium Shading 1 Accent 3"/>
    <w:basedOn w:val="TableNormal"/>
    <w:uiPriority w:val="63"/>
    <w:semiHidden/>
    <w:unhideWhenUsed/>
    <w:rsid w:val="00010EF3"/>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MediumShading1-Accent312">
    <w:name w:val="Medium Shading 1 - Accent 312"/>
    <w:basedOn w:val="TableNormal"/>
    <w:next w:val="MediumShading1-Accent3"/>
    <w:uiPriority w:val="63"/>
    <w:rsid w:val="00A13B3B"/>
    <w:pPr>
      <w:spacing w:after="0" w:line="240" w:lineRule="auto"/>
    </w:pPr>
    <w:rPr>
      <w:rFonts w:eastAsia="Times New Roman" w:cs="Times New Roman"/>
      <w:sz w:val="20"/>
      <w:szCs w:val="20"/>
      <w:lang w:eastAsia="en-IE"/>
    </w:rPr>
    <w:tblPr>
      <w:tblStyleRowBandSize w:val="1"/>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Pr>
    <w:tcPr>
      <w:shd w:val="clear" w:color="auto" w:fill="FFFFFF"/>
      <w:vAlign w:val="center"/>
    </w:tcPr>
    <w:tblStylePr w:type="firstRow">
      <w:pPr>
        <w:spacing w:before="0" w:after="0" w:line="240" w:lineRule="auto"/>
        <w:jc w:val="center"/>
      </w:pPr>
      <w:rPr>
        <w:rFonts w:ascii="Calibri" w:hAnsi="Calibri"/>
        <w:b/>
        <w:bCs/>
        <w:color w:val="FFFFFF"/>
        <w:sz w:val="20"/>
      </w:rPr>
      <w:tblPr/>
      <w:tcPr>
        <w:shd w:val="clear" w:color="auto" w:fill="1F355E"/>
      </w:tcPr>
    </w:tblStylePr>
    <w:tblStylePr w:type="lastRow">
      <w:pPr>
        <w:spacing w:before="0" w:after="0" w:line="240" w:lineRule="auto"/>
      </w:pPr>
      <w:rPr>
        <w:rFonts w:ascii="Calibri" w:hAnsi="Calibri"/>
        <w:b/>
        <w:bCs/>
        <w:sz w:val="20"/>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Horz">
      <w:rPr>
        <w:color w:val="DBE5F1"/>
      </w:rPr>
      <w:tblPr/>
      <w:tcPr>
        <w:shd w:val="clear" w:color="auto" w:fill="DBE5F1"/>
      </w:tcPr>
    </w:tblStylePr>
    <w:tblStylePr w:type="band2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l2br w:val="nil"/>
          <w:tr2bl w:val="nil"/>
        </w:tcBorders>
        <w:shd w:val="clear" w:color="auto" w:fill="FFFFFF"/>
      </w:tcPr>
    </w:tblStylePr>
  </w:style>
  <w:style w:type="paragraph" w:styleId="ListParagraph">
    <w:name w:val="List Paragraph"/>
    <w:basedOn w:val="Normal"/>
    <w:uiPriority w:val="34"/>
    <w:rsid w:val="000A2F7A"/>
    <w:pPr>
      <w:ind w:left="720"/>
      <w:contextualSpacing/>
    </w:pPr>
  </w:style>
  <w:style w:type="paragraph" w:styleId="Title">
    <w:name w:val="Title"/>
    <w:basedOn w:val="RSTitlepg-Title"/>
    <w:next w:val="Normal"/>
    <w:link w:val="TitleChar"/>
    <w:uiPriority w:val="10"/>
    <w:rsid w:val="00442844"/>
  </w:style>
  <w:style w:type="character" w:customStyle="1" w:styleId="TitleChar">
    <w:name w:val="Title Char"/>
    <w:basedOn w:val="DefaultParagraphFont"/>
    <w:link w:val="Title"/>
    <w:uiPriority w:val="10"/>
    <w:rsid w:val="00442844"/>
    <w:rPr>
      <w:rFonts w:ascii="Calibri" w:hAnsi="Calibri"/>
      <w:b/>
      <w:bCs/>
      <w:caps/>
      <w:color w:val="1F355E"/>
      <w:sz w:val="44"/>
      <w:szCs w:val="44"/>
    </w:rPr>
  </w:style>
  <w:style w:type="paragraph" w:customStyle="1" w:styleId="Author">
    <w:name w:val="Author"/>
    <w:basedOn w:val="RSTitlepg-authors"/>
    <w:qFormat/>
    <w:rsid w:val="00BB6980"/>
  </w:style>
  <w:style w:type="paragraph" w:styleId="Date">
    <w:name w:val="Date"/>
    <w:basedOn w:val="RSTitlepg-Date"/>
    <w:next w:val="Normal"/>
    <w:link w:val="DateChar"/>
    <w:uiPriority w:val="99"/>
    <w:unhideWhenUsed/>
    <w:rsid w:val="00BB6980"/>
  </w:style>
  <w:style w:type="character" w:customStyle="1" w:styleId="DateChar">
    <w:name w:val="Date Char"/>
    <w:basedOn w:val="DefaultParagraphFont"/>
    <w:link w:val="Date"/>
    <w:uiPriority w:val="99"/>
    <w:rsid w:val="00BB6980"/>
    <w:rPr>
      <w:rFonts w:eastAsia="Times New Roman" w:cs="Times New Roman"/>
      <w:b/>
      <w:color w:val="1F355E"/>
      <w:sz w:val="32"/>
      <w:szCs w:val="32"/>
      <w:lang w:val="en-GB" w:eastAsia="de-DE"/>
    </w:rPr>
  </w:style>
  <w:style w:type="paragraph" w:styleId="BodyText">
    <w:name w:val="Body Text"/>
    <w:basedOn w:val="RSBodytext"/>
    <w:link w:val="BodyTextChar"/>
    <w:uiPriority w:val="99"/>
    <w:unhideWhenUsed/>
    <w:rsid w:val="00DC6B5A"/>
  </w:style>
  <w:style w:type="character" w:customStyle="1" w:styleId="BodyTextChar">
    <w:name w:val="Body Text Char"/>
    <w:basedOn w:val="DefaultParagraphFont"/>
    <w:link w:val="BodyText"/>
    <w:uiPriority w:val="99"/>
    <w:rsid w:val="00DC6B5A"/>
    <w:rPr>
      <w:rFonts w:ascii="Calibri" w:hAnsi="Calibri"/>
      <w:lang w:val="en-GB" w:eastAsia="de-DE"/>
    </w:rPr>
  </w:style>
  <w:style w:type="paragraph" w:customStyle="1" w:styleId="FirstParagraph">
    <w:name w:val="First Paragraph"/>
    <w:basedOn w:val="RSBodytext"/>
    <w:qFormat/>
    <w:rsid w:val="00DC6B5A"/>
    <w:pPr>
      <w:spacing w:before="360"/>
    </w:pPr>
  </w:style>
  <w:style w:type="paragraph" w:styleId="ListBullet">
    <w:name w:val="List Bullet"/>
    <w:basedOn w:val="RSBullets"/>
    <w:uiPriority w:val="99"/>
    <w:unhideWhenUsed/>
    <w:rsid w:val="00DC6B5A"/>
  </w:style>
  <w:style w:type="table" w:styleId="TableGrid">
    <w:name w:val="Table Grid"/>
    <w:basedOn w:val="TableNormal"/>
    <w:uiPriority w:val="59"/>
    <w:rsid w:val="00437A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semiHidden/>
    <w:unhideWhenUsed/>
    <w:rsid w:val="007F6D43"/>
    <w:pPr>
      <w:spacing w:after="0" w:line="240" w:lineRule="auto"/>
    </w:pPr>
    <w:rPr>
      <w:sz w:val="20"/>
      <w:szCs w:val="20"/>
    </w:rPr>
  </w:style>
  <w:style w:type="paragraph" w:styleId="Quote">
    <w:name w:val="Quote"/>
    <w:basedOn w:val="RSQuote"/>
    <w:next w:val="Normal"/>
    <w:link w:val="QuoteChar"/>
    <w:uiPriority w:val="29"/>
    <w:rsid w:val="00DC6B5A"/>
  </w:style>
  <w:style w:type="character" w:customStyle="1" w:styleId="QuoteChar">
    <w:name w:val="Quote Char"/>
    <w:basedOn w:val="DefaultParagraphFont"/>
    <w:link w:val="Quote"/>
    <w:uiPriority w:val="29"/>
    <w:rsid w:val="00DC6B5A"/>
    <w:rPr>
      <w:rFonts w:ascii="Calibri" w:eastAsia="Times New Roman" w:hAnsi="Calibri" w:cs="Times New Roman"/>
      <w:i/>
      <w:szCs w:val="20"/>
      <w:lang w:val="en-GB"/>
    </w:rPr>
  </w:style>
  <w:style w:type="paragraph" w:customStyle="1" w:styleId="TableCaption">
    <w:name w:val="Table Caption"/>
    <w:basedOn w:val="RSTabletitle"/>
    <w:rsid w:val="00D960B7"/>
  </w:style>
  <w:style w:type="paragraph" w:styleId="Caption">
    <w:name w:val="caption"/>
    <w:basedOn w:val="Normal"/>
    <w:next w:val="Normal"/>
    <w:uiPriority w:val="35"/>
    <w:semiHidden/>
    <w:unhideWhenUsed/>
    <w:qFormat/>
    <w:rsid w:val="006D6DBF"/>
    <w:pPr>
      <w:spacing w:line="240" w:lineRule="auto"/>
    </w:pPr>
    <w:rPr>
      <w:i/>
      <w:iCs/>
      <w:color w:val="1F497D" w:themeColor="text2"/>
      <w:sz w:val="18"/>
      <w:szCs w:val="18"/>
    </w:rPr>
  </w:style>
  <w:style w:type="paragraph" w:customStyle="1" w:styleId="ImageCaption">
    <w:name w:val="Image Caption"/>
    <w:basedOn w:val="RSFiguretitle"/>
    <w:rsid w:val="00525B36"/>
  </w:style>
  <w:style w:type="paragraph" w:styleId="TableofAuthorities">
    <w:name w:val="table of authorities"/>
    <w:basedOn w:val="RSTOCheading"/>
    <w:next w:val="Normal"/>
    <w:uiPriority w:val="99"/>
    <w:unhideWhenUsed/>
    <w:rsid w:val="00806281"/>
  </w:style>
  <w:style w:type="paragraph" w:customStyle="1" w:styleId="SourceCode">
    <w:name w:val="Source Code"/>
    <w:basedOn w:val="Normal"/>
    <w:pPr>
      <w:shd w:val="clear" w:color="auto" w:fill="F1F3F5"/>
      <w:wordWrap w:val="0"/>
    </w:pPr>
  </w:style>
  <w:style w:type="character" w:customStyle="1" w:styleId="KeywordTok">
    <w:name w:val="KeywordTok"/>
    <w:rPr>
      <w:b/>
      <w:color w:val="003B4F"/>
      <w:shd w:val="clear" w:color="auto" w:fill="F1F3F5"/>
    </w:rPr>
  </w:style>
  <w:style w:type="character" w:customStyle="1" w:styleId="DataTypeTok">
    <w:name w:val="DataTypeTok"/>
    <w:rPr>
      <w:color w:val="AD0000"/>
      <w:shd w:val="clear" w:color="auto" w:fill="F1F3F5"/>
    </w:rPr>
  </w:style>
  <w:style w:type="character" w:customStyle="1" w:styleId="DecValTok">
    <w:name w:val="DecValTok"/>
    <w:rPr>
      <w:color w:val="AD0000"/>
      <w:shd w:val="clear" w:color="auto" w:fill="F1F3F5"/>
    </w:rPr>
  </w:style>
  <w:style w:type="character" w:customStyle="1" w:styleId="BaseNTok">
    <w:name w:val="BaseNTok"/>
    <w:rPr>
      <w:color w:val="AD0000"/>
      <w:shd w:val="clear" w:color="auto" w:fill="F1F3F5"/>
    </w:rPr>
  </w:style>
  <w:style w:type="character" w:customStyle="1" w:styleId="FloatTok">
    <w:name w:val="FloatTok"/>
    <w:rPr>
      <w:color w:val="AD0000"/>
      <w:shd w:val="clear" w:color="auto" w:fill="F1F3F5"/>
    </w:rPr>
  </w:style>
  <w:style w:type="character" w:customStyle="1" w:styleId="ConstantTok">
    <w:name w:val="ConstantTok"/>
    <w:rPr>
      <w:color w:val="8F5902"/>
      <w:shd w:val="clear" w:color="auto" w:fill="F1F3F5"/>
    </w:rPr>
  </w:style>
  <w:style w:type="character" w:customStyle="1" w:styleId="CharTok">
    <w:name w:val="CharTok"/>
    <w:rPr>
      <w:color w:val="20794D"/>
      <w:shd w:val="clear" w:color="auto" w:fill="F1F3F5"/>
    </w:rPr>
  </w:style>
  <w:style w:type="character" w:customStyle="1" w:styleId="SpecialCharTok">
    <w:name w:val="SpecialCharTok"/>
    <w:rPr>
      <w:color w:val="5E5E5E"/>
      <w:shd w:val="clear" w:color="auto" w:fill="F1F3F5"/>
    </w:rPr>
  </w:style>
  <w:style w:type="character" w:customStyle="1" w:styleId="StringTok">
    <w:name w:val="StringTok"/>
    <w:rPr>
      <w:color w:val="20794D"/>
      <w:shd w:val="clear" w:color="auto" w:fill="F1F3F5"/>
    </w:rPr>
  </w:style>
  <w:style w:type="character" w:customStyle="1" w:styleId="VerbatimStringTok">
    <w:name w:val="VerbatimStringTok"/>
    <w:rPr>
      <w:color w:val="20794D"/>
      <w:shd w:val="clear" w:color="auto" w:fill="F1F3F5"/>
    </w:rPr>
  </w:style>
  <w:style w:type="character" w:customStyle="1" w:styleId="SpecialStringTok">
    <w:name w:val="SpecialStringTok"/>
    <w:rPr>
      <w:color w:val="20794D"/>
      <w:shd w:val="clear" w:color="auto" w:fill="F1F3F5"/>
    </w:rPr>
  </w:style>
  <w:style w:type="character" w:customStyle="1" w:styleId="ImportTok">
    <w:name w:val="ImportTok"/>
    <w:rPr>
      <w:color w:val="00769E"/>
      <w:shd w:val="clear" w:color="auto" w:fill="F1F3F5"/>
    </w:rPr>
  </w:style>
  <w:style w:type="character" w:customStyle="1" w:styleId="CommentTok">
    <w:name w:val="CommentTok"/>
    <w:rPr>
      <w:color w:val="5E5E5E"/>
      <w:shd w:val="clear" w:color="auto" w:fill="F1F3F5"/>
    </w:rPr>
  </w:style>
  <w:style w:type="character" w:customStyle="1" w:styleId="DocumentationTok">
    <w:name w:val="DocumentationTok"/>
    <w:rPr>
      <w:i/>
      <w:color w:val="5E5E5E"/>
      <w:shd w:val="clear" w:color="auto" w:fill="F1F3F5"/>
    </w:rPr>
  </w:style>
  <w:style w:type="character" w:customStyle="1" w:styleId="AnnotationTok">
    <w:name w:val="AnnotationTok"/>
    <w:rPr>
      <w:color w:val="5E5E5E"/>
      <w:shd w:val="clear" w:color="auto" w:fill="F1F3F5"/>
    </w:rPr>
  </w:style>
  <w:style w:type="character" w:customStyle="1" w:styleId="CommentVarTok">
    <w:name w:val="CommentVarTok"/>
    <w:rPr>
      <w:i/>
      <w:color w:val="5E5E5E"/>
      <w:shd w:val="clear" w:color="auto" w:fill="F1F3F5"/>
    </w:rPr>
  </w:style>
  <w:style w:type="character" w:customStyle="1" w:styleId="OtherTok">
    <w:name w:val="OtherTok"/>
    <w:rPr>
      <w:color w:val="003B4F"/>
      <w:shd w:val="clear" w:color="auto" w:fill="F1F3F5"/>
    </w:rPr>
  </w:style>
  <w:style w:type="character" w:customStyle="1" w:styleId="FunctionTok">
    <w:name w:val="FunctionTok"/>
    <w:rPr>
      <w:color w:val="4758AB"/>
      <w:shd w:val="clear" w:color="auto" w:fill="F1F3F5"/>
    </w:rPr>
  </w:style>
  <w:style w:type="character" w:customStyle="1" w:styleId="VariableTok">
    <w:name w:val="VariableTok"/>
    <w:rPr>
      <w:color w:val="111111"/>
      <w:shd w:val="clear" w:color="auto" w:fill="F1F3F5"/>
    </w:rPr>
  </w:style>
  <w:style w:type="character" w:customStyle="1" w:styleId="ControlFlowTok">
    <w:name w:val="ControlFlowTok"/>
    <w:rPr>
      <w:b/>
      <w:color w:val="003B4F"/>
      <w:shd w:val="clear" w:color="auto" w:fill="F1F3F5"/>
    </w:rPr>
  </w:style>
  <w:style w:type="character" w:customStyle="1" w:styleId="OperatorTok">
    <w:name w:val="OperatorTok"/>
    <w:rPr>
      <w:color w:val="5E5E5E"/>
      <w:shd w:val="clear" w:color="auto" w:fill="F1F3F5"/>
    </w:rPr>
  </w:style>
  <w:style w:type="character" w:customStyle="1" w:styleId="BuiltInTok">
    <w:name w:val="BuiltInTok"/>
    <w:rPr>
      <w:color w:val="003B4F"/>
      <w:shd w:val="clear" w:color="auto" w:fill="F1F3F5"/>
    </w:rPr>
  </w:style>
  <w:style w:type="character" w:customStyle="1" w:styleId="ExtensionTok">
    <w:name w:val="ExtensionTok"/>
    <w:rPr>
      <w:color w:val="003B4F"/>
      <w:shd w:val="clear" w:color="auto" w:fill="F1F3F5"/>
    </w:rPr>
  </w:style>
  <w:style w:type="character" w:customStyle="1" w:styleId="PreprocessorTok">
    <w:name w:val="PreprocessorTok"/>
    <w:rPr>
      <w:color w:val="AD0000"/>
      <w:shd w:val="clear" w:color="auto" w:fill="F1F3F5"/>
    </w:rPr>
  </w:style>
  <w:style w:type="character" w:customStyle="1" w:styleId="AttributeTok">
    <w:name w:val="AttributeTok"/>
    <w:rPr>
      <w:color w:val="657422"/>
      <w:shd w:val="clear" w:color="auto" w:fill="F1F3F5"/>
    </w:rPr>
  </w:style>
  <w:style w:type="character" w:customStyle="1" w:styleId="RegionMarkerTok">
    <w:name w:val="RegionMarkerTok"/>
    <w:rPr>
      <w:color w:val="003B4F"/>
      <w:shd w:val="clear" w:color="auto" w:fill="F1F3F5"/>
    </w:rPr>
  </w:style>
  <w:style w:type="character" w:customStyle="1" w:styleId="InformationTok">
    <w:name w:val="InformationTok"/>
    <w:rPr>
      <w:color w:val="5E5E5E"/>
      <w:shd w:val="clear" w:color="auto" w:fill="F1F3F5"/>
    </w:rPr>
  </w:style>
  <w:style w:type="character" w:customStyle="1" w:styleId="WarningTok">
    <w:name w:val="WarningTok"/>
    <w:rPr>
      <w:i/>
      <w:color w:val="5E5E5E"/>
      <w:shd w:val="clear" w:color="auto" w:fill="F1F3F5"/>
    </w:rPr>
  </w:style>
  <w:style w:type="character" w:customStyle="1" w:styleId="AlertTok">
    <w:name w:val="AlertTok"/>
    <w:rPr>
      <w:color w:val="AD0000"/>
      <w:shd w:val="clear" w:color="auto" w:fill="F1F3F5"/>
    </w:rPr>
  </w:style>
  <w:style w:type="character" w:customStyle="1" w:styleId="ErrorTok">
    <w:name w:val="ErrorTok"/>
    <w:rPr>
      <w:color w:val="AD0000"/>
      <w:shd w:val="clear" w:color="auto" w:fill="F1F3F5"/>
    </w:rPr>
  </w:style>
  <w:style w:type="character" w:customStyle="1" w:styleId="NormalTok">
    <w:name w:val="NormalTok"/>
    <w:rPr>
      <w:color w:val="003B4F"/>
      <w:shd w:val="clear" w:color="auto" w:fill="F1F3F5"/>
    </w:rPr>
  </w:style>
  <w:style w:type="paragraph" w:customStyle="1" w:styleId="ESRIBodyText">
    <w:name w:val="ESRIBodyText"/>
    <w:basedOn w:val="Normal"/>
    <w:link w:val="ESRIBodyTextChar"/>
    <w:qFormat/>
    <w:rsid w:val="00F72C6C"/>
    <w:pPr>
      <w:widowControl w:val="0"/>
      <w:autoSpaceDE w:val="0"/>
      <w:autoSpaceDN w:val="0"/>
      <w:spacing w:after="240" w:line="288" w:lineRule="auto"/>
      <w:ind w:left="851" w:right="851"/>
      <w:jc w:val="both"/>
      <w:pPrChange w:id="2" w:author="Meg Walker" w:date="2026-01-12T17:39:00Z">
        <w:pPr>
          <w:widowControl w:val="0"/>
          <w:autoSpaceDE w:val="0"/>
          <w:autoSpaceDN w:val="0"/>
          <w:spacing w:after="120" w:line="288" w:lineRule="auto"/>
          <w:ind w:left="851" w:right="851"/>
          <w:jc w:val="both"/>
        </w:pPr>
      </w:pPrChange>
    </w:pPr>
    <w:rPr>
      <w:rFonts w:ascii="Calibri" w:hAnsi="Calibri"/>
      <w:lang w:eastAsia="de-DE"/>
      <w:rPrChange w:id="2" w:author="Meg Walker" w:date="2026-01-12T17:39:00Z">
        <w:rPr>
          <w:rFonts w:ascii="Calibri" w:eastAsiaTheme="minorHAnsi" w:hAnsi="Calibri" w:cstheme="minorBidi"/>
          <w:sz w:val="22"/>
          <w:szCs w:val="22"/>
          <w:lang w:val="en-IE" w:eastAsia="de-DE" w:bidi="ar-SA"/>
        </w:rPr>
      </w:rPrChange>
    </w:rPr>
  </w:style>
  <w:style w:type="character" w:customStyle="1" w:styleId="ESRIBodyTextChar">
    <w:name w:val="ESRIBodyText Char"/>
    <w:link w:val="ESRIBodyText"/>
    <w:rsid w:val="00F72C6C"/>
    <w:rPr>
      <w:rFonts w:ascii="Calibri" w:hAnsi="Calibri"/>
      <w:lang w:eastAsia="de-DE"/>
    </w:rPr>
  </w:style>
  <w:style w:type="character" w:styleId="FollowedHyperlink">
    <w:name w:val="FollowedHyperlink"/>
    <w:basedOn w:val="DefaultParagraphFont"/>
    <w:uiPriority w:val="99"/>
    <w:semiHidden/>
    <w:unhideWhenUsed/>
    <w:rsid w:val="00F23B7E"/>
    <w:rPr>
      <w:color w:val="800080" w:themeColor="followedHyperlink"/>
      <w:u w:val="single"/>
    </w:rPr>
  </w:style>
  <w:style w:type="character" w:styleId="CommentReference">
    <w:name w:val="annotation reference"/>
    <w:basedOn w:val="DefaultParagraphFont"/>
    <w:uiPriority w:val="99"/>
    <w:semiHidden/>
    <w:unhideWhenUsed/>
    <w:rsid w:val="00F23B7E"/>
    <w:rPr>
      <w:sz w:val="16"/>
      <w:szCs w:val="16"/>
    </w:rPr>
  </w:style>
  <w:style w:type="paragraph" w:styleId="CommentText">
    <w:name w:val="annotation text"/>
    <w:basedOn w:val="Normal"/>
    <w:link w:val="CommentTextChar"/>
    <w:uiPriority w:val="99"/>
    <w:unhideWhenUsed/>
    <w:rsid w:val="00F23B7E"/>
    <w:pPr>
      <w:spacing w:line="240" w:lineRule="auto"/>
    </w:pPr>
    <w:rPr>
      <w:sz w:val="20"/>
      <w:szCs w:val="20"/>
    </w:rPr>
  </w:style>
  <w:style w:type="character" w:customStyle="1" w:styleId="CommentTextChar">
    <w:name w:val="Comment Text Char"/>
    <w:basedOn w:val="DefaultParagraphFont"/>
    <w:link w:val="CommentText"/>
    <w:uiPriority w:val="99"/>
    <w:rsid w:val="00F23B7E"/>
    <w:rPr>
      <w:sz w:val="20"/>
      <w:szCs w:val="20"/>
    </w:rPr>
  </w:style>
  <w:style w:type="paragraph" w:styleId="CommentSubject">
    <w:name w:val="annotation subject"/>
    <w:basedOn w:val="CommentText"/>
    <w:next w:val="CommentText"/>
    <w:link w:val="CommentSubjectChar"/>
    <w:uiPriority w:val="99"/>
    <w:semiHidden/>
    <w:unhideWhenUsed/>
    <w:rsid w:val="00F23B7E"/>
    <w:rPr>
      <w:b/>
      <w:bCs/>
    </w:rPr>
  </w:style>
  <w:style w:type="character" w:customStyle="1" w:styleId="CommentSubjectChar">
    <w:name w:val="Comment Subject Char"/>
    <w:basedOn w:val="CommentTextChar"/>
    <w:link w:val="CommentSubject"/>
    <w:uiPriority w:val="99"/>
    <w:semiHidden/>
    <w:rsid w:val="00F23B7E"/>
    <w:rPr>
      <w:b/>
      <w:bCs/>
      <w:sz w:val="20"/>
      <w:szCs w:val="20"/>
    </w:rPr>
  </w:style>
  <w:style w:type="character" w:styleId="FootnoteReference">
    <w:name w:val="footnote reference"/>
    <w:basedOn w:val="DefaultParagraphFont"/>
    <w:uiPriority w:val="99"/>
    <w:unhideWhenUsed/>
    <w:qFormat/>
    <w:rsid w:val="0084001D"/>
    <w:rPr>
      <w:vertAlign w:val="superscript"/>
    </w:rPr>
  </w:style>
  <w:style w:type="paragraph" w:styleId="Revision">
    <w:name w:val="Revision"/>
    <w:hidden/>
    <w:uiPriority w:val="99"/>
    <w:semiHidden/>
    <w:rsid w:val="002A3A51"/>
    <w:pPr>
      <w:spacing w:after="0" w:line="240" w:lineRule="auto"/>
    </w:pPr>
  </w:style>
  <w:style w:type="character" w:customStyle="1" w:styleId="FootnoteTextChar">
    <w:name w:val="Footnote Text Char"/>
    <w:basedOn w:val="DefaultParagraphFont"/>
    <w:link w:val="FootnoteText"/>
    <w:semiHidden/>
    <w:rsid w:val="007F6D43"/>
    <w:rPr>
      <w:sz w:val="20"/>
      <w:szCs w:val="20"/>
    </w:rPr>
  </w:style>
  <w:style w:type="paragraph" w:customStyle="1" w:styleId="ESRI11">
    <w:name w:val="ESRI 1.1"/>
    <w:basedOn w:val="Normal"/>
    <w:link w:val="ESRI11Char"/>
    <w:qFormat/>
    <w:rsid w:val="00723E94"/>
    <w:pPr>
      <w:keepNext/>
      <w:spacing w:before="480" w:after="120" w:line="288" w:lineRule="auto"/>
      <w:ind w:left="1560" w:right="851" w:hanging="709"/>
      <w:jc w:val="both"/>
      <w:outlineLvl w:val="0"/>
    </w:pPr>
    <w:rPr>
      <w:rFonts w:ascii="Calibri" w:eastAsia="Batang" w:hAnsi="Calibri" w:cs="Times New Roman"/>
      <w:b/>
      <w:bCs/>
      <w:caps/>
      <w:color w:val="1F355E"/>
      <w:kern w:val="32"/>
      <w:sz w:val="24"/>
      <w:szCs w:val="24"/>
      <w:lang w:eastAsia="ar-SA"/>
    </w:rPr>
  </w:style>
  <w:style w:type="character" w:customStyle="1" w:styleId="ESRI11Char">
    <w:name w:val="ESRI 1.1 Char"/>
    <w:link w:val="ESRI11"/>
    <w:rsid w:val="00723E94"/>
    <w:rPr>
      <w:rFonts w:ascii="Calibri" w:eastAsia="Batang" w:hAnsi="Calibri" w:cs="Times New Roman"/>
      <w:b/>
      <w:bCs/>
      <w:caps/>
      <w:color w:val="1F355E"/>
      <w:kern w:val="32"/>
      <w:sz w:val="24"/>
      <w:szCs w:val="24"/>
      <w:lang w:eastAsia="ar-SA"/>
    </w:rPr>
  </w:style>
  <w:style w:type="paragraph" w:customStyle="1" w:styleId="ESRI111">
    <w:name w:val="ESRI 1.1.1"/>
    <w:basedOn w:val="Normal"/>
    <w:link w:val="ESRI111Char"/>
    <w:qFormat/>
    <w:rsid w:val="00723E94"/>
    <w:pPr>
      <w:keepNext/>
      <w:numPr>
        <w:ilvl w:val="2"/>
      </w:numPr>
      <w:spacing w:before="240" w:after="120" w:line="288" w:lineRule="auto"/>
      <w:ind w:left="1560" w:right="851" w:hanging="709"/>
      <w:jc w:val="both"/>
      <w:outlineLvl w:val="1"/>
    </w:pPr>
    <w:rPr>
      <w:rFonts w:ascii="Calibri" w:eastAsia="Batang" w:hAnsi="Calibri" w:cs="Times New Roman"/>
      <w:b/>
      <w:bCs/>
      <w:iCs/>
      <w:color w:val="1F355E"/>
      <w:sz w:val="24"/>
      <w:szCs w:val="28"/>
      <w:shd w:val="clear" w:color="auto" w:fill="FFFFFF"/>
      <w:lang w:val="en-GB"/>
    </w:rPr>
  </w:style>
  <w:style w:type="character" w:customStyle="1" w:styleId="ESRI111Char">
    <w:name w:val="ESRI 1.1.1 Char"/>
    <w:link w:val="ESRI111"/>
    <w:rsid w:val="00723E94"/>
    <w:rPr>
      <w:rFonts w:ascii="Calibri" w:eastAsia="Batang" w:hAnsi="Calibri" w:cs="Times New Roman"/>
      <w:b/>
      <w:bCs/>
      <w:iCs/>
      <w:color w:val="1F355E"/>
      <w:sz w:val="24"/>
      <w:szCs w:val="28"/>
      <w:lang w:val="en-GB"/>
    </w:rPr>
  </w:style>
  <w:style w:type="paragraph" w:customStyle="1" w:styleId="ESRI1111">
    <w:name w:val="ESRI 1.1.1.1"/>
    <w:basedOn w:val="Normal"/>
    <w:link w:val="ESRI1111Char"/>
    <w:qFormat/>
    <w:rsid w:val="00723E94"/>
    <w:pPr>
      <w:keepNext/>
      <w:spacing w:before="240" w:after="120" w:line="288" w:lineRule="auto"/>
      <w:ind w:left="1843" w:right="851" w:hanging="992"/>
      <w:jc w:val="both"/>
      <w:outlineLvl w:val="2"/>
    </w:pPr>
    <w:rPr>
      <w:rFonts w:ascii="Calibri" w:eastAsia="Batang" w:hAnsi="Calibri" w:cs="Times New Roman"/>
      <w:b/>
      <w:bCs/>
      <w:color w:val="1F355E"/>
      <w:sz w:val="24"/>
      <w:szCs w:val="26"/>
    </w:rPr>
  </w:style>
  <w:style w:type="character" w:customStyle="1" w:styleId="ESRI1111Char">
    <w:name w:val="ESRI 1.1.1.1 Char"/>
    <w:link w:val="ESRI1111"/>
    <w:rsid w:val="00723E94"/>
    <w:rPr>
      <w:rFonts w:ascii="Calibri" w:eastAsia="Batang" w:hAnsi="Calibri" w:cs="Times New Roman"/>
      <w:b/>
      <w:bCs/>
      <w:color w:val="1F355E"/>
      <w:sz w:val="24"/>
      <w:szCs w:val="26"/>
    </w:rPr>
  </w:style>
  <w:style w:type="paragraph" w:customStyle="1" w:styleId="ESRIBodyText0">
    <w:name w:val="ESRI BodyText"/>
    <w:basedOn w:val="ESRIBodyText"/>
    <w:link w:val="ESRIBodyTextChar0"/>
    <w:autoRedefine/>
    <w:qFormat/>
    <w:rsid w:val="00723E94"/>
    <w:pPr>
      <w:tabs>
        <w:tab w:val="right" w:leader="dot" w:pos="8931"/>
      </w:tabs>
      <w:spacing w:after="0" w:line="259" w:lineRule="auto"/>
      <w:ind w:left="0" w:right="0"/>
      <w:jc w:val="left"/>
    </w:pPr>
    <w:rPr>
      <w:rFonts w:eastAsia="Batang" w:cs="Times New Roman"/>
      <w:bCs/>
      <w:i/>
      <w:iCs/>
      <w:sz w:val="20"/>
      <w:szCs w:val="18"/>
    </w:rPr>
  </w:style>
  <w:style w:type="character" w:customStyle="1" w:styleId="ESRIBodyTextChar0">
    <w:name w:val="ESRI BodyText Char"/>
    <w:basedOn w:val="DefaultParagraphFont"/>
    <w:link w:val="ESRIBodyText0"/>
    <w:rsid w:val="00723E94"/>
    <w:rPr>
      <w:rFonts w:ascii="Calibri" w:eastAsia="Batang" w:hAnsi="Calibri" w:cs="Times New Roman"/>
      <w:bCs/>
      <w:i/>
      <w:iCs/>
      <w:sz w:val="20"/>
      <w:szCs w:val="18"/>
      <w:lang w:eastAsia="de-DE"/>
    </w:rPr>
  </w:style>
  <w:style w:type="paragraph" w:customStyle="1" w:styleId="ESRICHAPTERNUMBER">
    <w:name w:val="ESRI CHAPTER NUMBER"/>
    <w:basedOn w:val="Heading1"/>
    <w:link w:val="ESRICHAPTERNUMBERChar"/>
    <w:qFormat/>
    <w:rsid w:val="00723E94"/>
    <w:pPr>
      <w:keepNext/>
      <w:keepLines/>
      <w:pBdr>
        <w:bottom w:val="none" w:sz="0" w:space="0" w:color="auto"/>
      </w:pBdr>
      <w:spacing w:before="240"/>
    </w:pPr>
    <w:rPr>
      <w:kern w:val="2"/>
      <w:lang w:val="en-IE"/>
      <w14:ligatures w14:val="standardContextual"/>
    </w:rPr>
  </w:style>
  <w:style w:type="character" w:customStyle="1" w:styleId="ESRICHAPTERNUMBERChar">
    <w:name w:val="ESRI CHAPTER NUMBER Char"/>
    <w:link w:val="ESRICHAPTERNUMBER"/>
    <w:locked/>
    <w:rsid w:val="00723E94"/>
    <w:rPr>
      <w:rFonts w:ascii="Calibri" w:eastAsia="Batang" w:hAnsi="Calibri" w:cs="Times New Roman"/>
      <w:b/>
      <w:caps/>
      <w:color w:val="1F355E"/>
      <w:kern w:val="2"/>
      <w:sz w:val="32"/>
      <w:szCs w:val="32"/>
      <w14:ligatures w14:val="standardContextual"/>
    </w:rPr>
  </w:style>
  <w:style w:type="paragraph" w:customStyle="1" w:styleId="ESRIChapterName">
    <w:name w:val="ESRI ChapterName"/>
    <w:basedOn w:val="Normal"/>
    <w:link w:val="ESRIChapterNameChar"/>
    <w:uiPriority w:val="99"/>
    <w:qFormat/>
    <w:rsid w:val="006D3B5B"/>
    <w:pPr>
      <w:tabs>
        <w:tab w:val="right" w:pos="9026"/>
      </w:tabs>
      <w:spacing w:before="120" w:after="120" w:line="288" w:lineRule="auto"/>
      <w:jc w:val="both"/>
      <w:pPrChange w:id="3" w:author="Meg Walker" w:date="2026-01-13T11:46:00Z">
        <w:pPr>
          <w:tabs>
            <w:tab w:val="right" w:pos="9026"/>
          </w:tabs>
          <w:spacing w:after="120" w:line="288" w:lineRule="auto"/>
          <w:jc w:val="both"/>
        </w:pPr>
      </w:pPrChange>
    </w:pPr>
    <w:rPr>
      <w:rFonts w:ascii="Calibri" w:eastAsia="Batang" w:hAnsi="Calibri" w:cs="Times New Roman"/>
      <w:b/>
      <w:color w:val="1F355E"/>
      <w:sz w:val="32"/>
      <w:szCs w:val="32"/>
      <w:rPrChange w:id="3" w:author="Meg Walker" w:date="2026-01-13T11:46:00Z">
        <w:rPr>
          <w:rFonts w:ascii="Calibri" w:eastAsia="Batang" w:hAnsi="Calibri"/>
          <w:b/>
          <w:color w:val="1F355E"/>
          <w:sz w:val="32"/>
          <w:szCs w:val="32"/>
          <w:lang w:val="en-IE" w:eastAsia="en-US" w:bidi="ar-SA"/>
        </w:rPr>
      </w:rPrChange>
    </w:rPr>
  </w:style>
  <w:style w:type="character" w:customStyle="1" w:styleId="ESRIChapterNameChar">
    <w:name w:val="ESRI ChapterName Char"/>
    <w:link w:val="ESRIChapterName"/>
    <w:uiPriority w:val="99"/>
    <w:locked/>
    <w:rsid w:val="006D3B5B"/>
    <w:rPr>
      <w:rFonts w:ascii="Calibri" w:eastAsia="Batang" w:hAnsi="Calibri" w:cs="Times New Roman"/>
      <w:b/>
      <w:color w:val="1F355E"/>
      <w:sz w:val="32"/>
      <w:szCs w:val="32"/>
    </w:rPr>
  </w:style>
  <w:style w:type="paragraph" w:customStyle="1" w:styleId="ESRIfootnote">
    <w:name w:val="ESRI footnote"/>
    <w:basedOn w:val="Normal"/>
    <w:link w:val="ESRIfootnoteChar"/>
    <w:autoRedefine/>
    <w:qFormat/>
    <w:rsid w:val="00723E94"/>
    <w:pPr>
      <w:spacing w:after="0" w:line="240" w:lineRule="auto"/>
      <w:ind w:left="425" w:hanging="425"/>
      <w:jc w:val="both"/>
    </w:pPr>
    <w:rPr>
      <w:rFonts w:eastAsia="Batang" w:cs="Times New Roman"/>
      <w:sz w:val="18"/>
      <w:szCs w:val="16"/>
      <w:lang w:val="en-GB" w:eastAsia="de-DE"/>
    </w:rPr>
  </w:style>
  <w:style w:type="character" w:customStyle="1" w:styleId="ESRIfootnoteChar">
    <w:name w:val="ESRI footnote Char"/>
    <w:link w:val="ESRIfootnote"/>
    <w:rsid w:val="00723E94"/>
    <w:rPr>
      <w:rFonts w:eastAsia="Batang" w:cs="Times New Roman"/>
      <w:sz w:val="18"/>
      <w:szCs w:val="16"/>
      <w:lang w:val="en-GB" w:eastAsia="de-DE"/>
    </w:rPr>
  </w:style>
  <w:style w:type="paragraph" w:customStyle="1" w:styleId="ESRITableHeading">
    <w:name w:val="ESRI Table Heading"/>
    <w:basedOn w:val="Normal"/>
    <w:link w:val="ESRITableHeadingChar"/>
    <w:qFormat/>
    <w:rsid w:val="008B4229"/>
    <w:pPr>
      <w:keepNext/>
      <w:pBdr>
        <w:bottom w:val="single" w:sz="12" w:space="0" w:color="1F355E"/>
      </w:pBdr>
      <w:spacing w:after="120" w:line="240" w:lineRule="auto"/>
      <w:ind w:left="1418" w:right="-329" w:hanging="1418"/>
      <w:pPrChange w:id="4" w:author="Meg Walker" w:date="2026-01-20T12:36:00Z">
        <w:pPr>
          <w:keepNext/>
          <w:pBdr>
            <w:bottom w:val="single" w:sz="12" w:space="0" w:color="1F355E"/>
          </w:pBdr>
          <w:spacing w:after="120"/>
          <w:ind w:right="-330"/>
        </w:pPr>
      </w:pPrChange>
    </w:pPr>
    <w:rPr>
      <w:rFonts w:ascii="Calibri" w:eastAsia="Times New Roman" w:hAnsi="Calibri" w:cs="Times New Roman"/>
      <w:b/>
      <w:bCs/>
      <w:caps/>
      <w:color w:val="1F355E"/>
      <w:kern w:val="2"/>
      <w:sz w:val="20"/>
      <w:szCs w:val="24"/>
      <w:lang w:eastAsia="en-IE"/>
      <w14:ligatures w14:val="standardContextual"/>
      <w:rPrChange w:id="4" w:author="Meg Walker" w:date="2026-01-20T12:36:00Z">
        <w:rPr>
          <w:rFonts w:ascii="Calibri" w:hAnsi="Calibri"/>
          <w:b/>
          <w:bCs/>
          <w:caps/>
          <w:color w:val="1F355E"/>
          <w:kern w:val="2"/>
          <w:szCs w:val="24"/>
          <w:lang w:val="en-IE" w:eastAsia="en-IE" w:bidi="ar-SA"/>
          <w14:ligatures w14:val="standardContextual"/>
        </w:rPr>
      </w:rPrChange>
    </w:rPr>
  </w:style>
  <w:style w:type="character" w:customStyle="1" w:styleId="ESRITableHeadingChar">
    <w:name w:val="ESRI Table Heading Char"/>
    <w:link w:val="ESRITableHeading"/>
    <w:rsid w:val="008B4229"/>
    <w:rPr>
      <w:rFonts w:ascii="Calibri" w:eastAsia="Times New Roman" w:hAnsi="Calibri" w:cs="Times New Roman"/>
      <w:b/>
      <w:bCs/>
      <w:caps/>
      <w:color w:val="1F355E"/>
      <w:kern w:val="2"/>
      <w:sz w:val="20"/>
      <w:szCs w:val="24"/>
      <w:lang w:eastAsia="en-IE"/>
      <w14:ligatures w14:val="standardContextual"/>
    </w:rPr>
  </w:style>
  <w:style w:type="paragraph" w:customStyle="1" w:styleId="ESRITableHeading0">
    <w:name w:val="ESRITableHeading"/>
    <w:basedOn w:val="Normal"/>
    <w:link w:val="ESRITableHeadingChar0"/>
    <w:rsid w:val="00723E94"/>
    <w:pPr>
      <w:keepNext/>
      <w:spacing w:before="240" w:after="60" w:line="240" w:lineRule="auto"/>
      <w:ind w:left="1843" w:right="567" w:hanging="992"/>
    </w:pPr>
    <w:rPr>
      <w:rFonts w:ascii="Calibri" w:eastAsia="Batang" w:hAnsi="Calibri" w:cs="Times New Roman"/>
      <w:b/>
      <w:bCs/>
      <w:color w:val="1F355E"/>
      <w:sz w:val="20"/>
      <w:szCs w:val="20"/>
    </w:rPr>
  </w:style>
  <w:style w:type="character" w:customStyle="1" w:styleId="ESRITableHeadingChar0">
    <w:name w:val="ESRITableHeading Char"/>
    <w:link w:val="ESRITableHeading0"/>
    <w:rsid w:val="00723E94"/>
    <w:rPr>
      <w:rFonts w:ascii="Calibri" w:eastAsia="Batang" w:hAnsi="Calibri" w:cs="Times New Roman"/>
      <w:b/>
      <w:bCs/>
      <w:color w:val="1F355E"/>
      <w:sz w:val="20"/>
      <w:szCs w:val="20"/>
    </w:rPr>
  </w:style>
  <w:style w:type="paragraph" w:customStyle="1" w:styleId="ReferencesText">
    <w:name w:val="References Text"/>
    <w:basedOn w:val="Normal"/>
    <w:qFormat/>
    <w:rsid w:val="00723E94"/>
    <w:pPr>
      <w:spacing w:line="240" w:lineRule="auto"/>
      <w:ind w:left="850" w:right="850" w:hanging="720"/>
      <w:jc w:val="both"/>
    </w:pPr>
    <w:rPr>
      <w:rFonts w:cs="Times New Roman"/>
      <w:kern w:val="2"/>
      <w14:ligatures w14:val="standardContextual"/>
    </w:rPr>
  </w:style>
  <w:style w:type="paragraph" w:customStyle="1" w:styleId="Sourcesandnotes">
    <w:name w:val="Sources and notes"/>
    <w:basedOn w:val="Normal"/>
    <w:qFormat/>
    <w:rsid w:val="00723E94"/>
    <w:pPr>
      <w:keepNext/>
      <w:spacing w:after="0" w:line="240" w:lineRule="auto"/>
      <w:ind w:left="709" w:right="850" w:hanging="709"/>
      <w:jc w:val="both"/>
    </w:pPr>
    <w:rPr>
      <w:rFonts w:ascii="Calibri" w:eastAsia="Times New Roman" w:hAnsi="Calibri" w:cs="Times New Roman"/>
      <w:bCs/>
      <w:i/>
      <w:color w:val="000000"/>
      <w:kern w:val="2"/>
      <w:sz w:val="16"/>
      <w:szCs w:val="20"/>
      <w14:ligatures w14:val="standardContextual"/>
    </w:rPr>
  </w:style>
  <w:style w:type="paragraph" w:styleId="TOC4">
    <w:name w:val="toc 4"/>
    <w:basedOn w:val="Normal"/>
    <w:next w:val="Normal"/>
    <w:autoRedefine/>
    <w:uiPriority w:val="39"/>
    <w:unhideWhenUsed/>
    <w:rsid w:val="00723E94"/>
    <w:pPr>
      <w:tabs>
        <w:tab w:val="left" w:pos="1134"/>
        <w:tab w:val="right" w:leader="dot" w:pos="8931"/>
      </w:tabs>
      <w:spacing w:after="0" w:line="312" w:lineRule="auto"/>
      <w:ind w:left="851" w:hanging="851"/>
      <w:jc w:val="both"/>
    </w:pPr>
    <w:rPr>
      <w:rFonts w:ascii="Calibri" w:eastAsia="Calibri" w:hAnsi="Calibri" w:cs="Times New Roman"/>
    </w:rPr>
  </w:style>
  <w:style w:type="paragraph" w:styleId="TOC5">
    <w:name w:val="toc 5"/>
    <w:basedOn w:val="Normal"/>
    <w:next w:val="Normal"/>
    <w:autoRedefine/>
    <w:uiPriority w:val="39"/>
    <w:unhideWhenUsed/>
    <w:rsid w:val="00723E94"/>
    <w:pPr>
      <w:tabs>
        <w:tab w:val="left" w:pos="1134"/>
        <w:tab w:val="left" w:pos="3225"/>
        <w:tab w:val="right" w:leader="dot" w:pos="9016"/>
      </w:tabs>
      <w:spacing w:after="100"/>
    </w:pPr>
  </w:style>
  <w:style w:type="paragraph" w:customStyle="1" w:styleId="Figuretitle">
    <w:name w:val="Figure title"/>
    <w:basedOn w:val="Caption"/>
    <w:link w:val="FiguretitleChar"/>
    <w:qFormat/>
    <w:rsid w:val="006D3B5B"/>
    <w:pPr>
      <w:keepNext/>
      <w:pBdr>
        <w:bottom w:val="single" w:sz="12" w:space="1" w:color="1F355E"/>
      </w:pBdr>
      <w:spacing w:before="180" w:after="120"/>
      <w:ind w:left="1418" w:hanging="1418"/>
      <w:jc w:val="both"/>
    </w:pPr>
    <w:rPr>
      <w:rFonts w:ascii="Calibri" w:eastAsia="Times New Roman" w:hAnsi="Calibri" w:cs="Times New Roman"/>
      <w:b/>
      <w:i w:val="0"/>
      <w:iCs w:val="0"/>
      <w:caps/>
      <w:color w:val="1F355E"/>
      <w:kern w:val="2"/>
      <w:sz w:val="20"/>
      <w:szCs w:val="24"/>
      <w14:ligatures w14:val="standardContextual"/>
    </w:rPr>
  </w:style>
  <w:style w:type="character" w:customStyle="1" w:styleId="FiguretitleChar">
    <w:name w:val="Figure title Char"/>
    <w:basedOn w:val="DefaultParagraphFont"/>
    <w:link w:val="Figuretitle"/>
    <w:rsid w:val="006D3B5B"/>
    <w:rPr>
      <w:rFonts w:ascii="Calibri" w:eastAsia="Times New Roman" w:hAnsi="Calibri" w:cs="Times New Roman"/>
      <w:b/>
      <w:caps/>
      <w:color w:val="1F355E"/>
      <w:kern w:val="2"/>
      <w:sz w:val="20"/>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8126564">
      <w:bodyDiv w:val="1"/>
      <w:marLeft w:val="0"/>
      <w:marRight w:val="0"/>
      <w:marTop w:val="0"/>
      <w:marBottom w:val="0"/>
      <w:divBdr>
        <w:top w:val="none" w:sz="0" w:space="0" w:color="auto"/>
        <w:left w:val="none" w:sz="0" w:space="0" w:color="auto"/>
        <w:bottom w:val="none" w:sz="0" w:space="0" w:color="auto"/>
        <w:right w:val="none" w:sz="0" w:space="0" w:color="auto"/>
      </w:divBdr>
    </w:div>
    <w:div w:id="335502855">
      <w:bodyDiv w:val="1"/>
      <w:marLeft w:val="0"/>
      <w:marRight w:val="0"/>
      <w:marTop w:val="0"/>
      <w:marBottom w:val="0"/>
      <w:divBdr>
        <w:top w:val="none" w:sz="0" w:space="0" w:color="auto"/>
        <w:left w:val="none" w:sz="0" w:space="0" w:color="auto"/>
        <w:bottom w:val="none" w:sz="0" w:space="0" w:color="auto"/>
        <w:right w:val="none" w:sz="0" w:space="0" w:color="auto"/>
      </w:divBdr>
      <w:divsChild>
        <w:div w:id="1861433108">
          <w:marLeft w:val="480"/>
          <w:marRight w:val="0"/>
          <w:marTop w:val="0"/>
          <w:marBottom w:val="0"/>
          <w:divBdr>
            <w:top w:val="none" w:sz="0" w:space="0" w:color="auto"/>
            <w:left w:val="none" w:sz="0" w:space="0" w:color="auto"/>
            <w:bottom w:val="none" w:sz="0" w:space="0" w:color="auto"/>
            <w:right w:val="none" w:sz="0" w:space="0" w:color="auto"/>
          </w:divBdr>
          <w:divsChild>
            <w:div w:id="71370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524356">
      <w:bodyDiv w:val="1"/>
      <w:marLeft w:val="0"/>
      <w:marRight w:val="0"/>
      <w:marTop w:val="0"/>
      <w:marBottom w:val="0"/>
      <w:divBdr>
        <w:top w:val="none" w:sz="0" w:space="0" w:color="auto"/>
        <w:left w:val="none" w:sz="0" w:space="0" w:color="auto"/>
        <w:bottom w:val="none" w:sz="0" w:space="0" w:color="auto"/>
        <w:right w:val="none" w:sz="0" w:space="0" w:color="auto"/>
      </w:divBdr>
    </w:div>
    <w:div w:id="612442237">
      <w:bodyDiv w:val="1"/>
      <w:marLeft w:val="0"/>
      <w:marRight w:val="0"/>
      <w:marTop w:val="0"/>
      <w:marBottom w:val="0"/>
      <w:divBdr>
        <w:top w:val="none" w:sz="0" w:space="0" w:color="auto"/>
        <w:left w:val="none" w:sz="0" w:space="0" w:color="auto"/>
        <w:bottom w:val="none" w:sz="0" w:space="0" w:color="auto"/>
        <w:right w:val="none" w:sz="0" w:space="0" w:color="auto"/>
      </w:divBdr>
    </w:div>
    <w:div w:id="779446277">
      <w:bodyDiv w:val="1"/>
      <w:marLeft w:val="0"/>
      <w:marRight w:val="0"/>
      <w:marTop w:val="0"/>
      <w:marBottom w:val="0"/>
      <w:divBdr>
        <w:top w:val="none" w:sz="0" w:space="0" w:color="auto"/>
        <w:left w:val="none" w:sz="0" w:space="0" w:color="auto"/>
        <w:bottom w:val="none" w:sz="0" w:space="0" w:color="auto"/>
        <w:right w:val="none" w:sz="0" w:space="0" w:color="auto"/>
      </w:divBdr>
      <w:divsChild>
        <w:div w:id="1427533706">
          <w:marLeft w:val="0"/>
          <w:marRight w:val="0"/>
          <w:marTop w:val="0"/>
          <w:marBottom w:val="0"/>
          <w:divBdr>
            <w:top w:val="none" w:sz="0" w:space="0" w:color="auto"/>
            <w:left w:val="none" w:sz="0" w:space="0" w:color="auto"/>
            <w:bottom w:val="none" w:sz="0" w:space="0" w:color="auto"/>
            <w:right w:val="none" w:sz="0" w:space="0" w:color="auto"/>
          </w:divBdr>
          <w:divsChild>
            <w:div w:id="201025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79424">
      <w:bodyDiv w:val="1"/>
      <w:marLeft w:val="0"/>
      <w:marRight w:val="0"/>
      <w:marTop w:val="0"/>
      <w:marBottom w:val="0"/>
      <w:divBdr>
        <w:top w:val="none" w:sz="0" w:space="0" w:color="auto"/>
        <w:left w:val="none" w:sz="0" w:space="0" w:color="auto"/>
        <w:bottom w:val="none" w:sz="0" w:space="0" w:color="auto"/>
        <w:right w:val="none" w:sz="0" w:space="0" w:color="auto"/>
      </w:divBdr>
      <w:divsChild>
        <w:div w:id="1623028429">
          <w:marLeft w:val="0"/>
          <w:marRight w:val="0"/>
          <w:marTop w:val="0"/>
          <w:marBottom w:val="0"/>
          <w:divBdr>
            <w:top w:val="none" w:sz="0" w:space="0" w:color="auto"/>
            <w:left w:val="none" w:sz="0" w:space="0" w:color="auto"/>
            <w:bottom w:val="none" w:sz="0" w:space="0" w:color="auto"/>
            <w:right w:val="none" w:sz="0" w:space="0" w:color="auto"/>
          </w:divBdr>
          <w:divsChild>
            <w:div w:id="175546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104133">
      <w:bodyDiv w:val="1"/>
      <w:marLeft w:val="0"/>
      <w:marRight w:val="0"/>
      <w:marTop w:val="0"/>
      <w:marBottom w:val="0"/>
      <w:divBdr>
        <w:top w:val="none" w:sz="0" w:space="0" w:color="auto"/>
        <w:left w:val="none" w:sz="0" w:space="0" w:color="auto"/>
        <w:bottom w:val="none" w:sz="0" w:space="0" w:color="auto"/>
        <w:right w:val="none" w:sz="0" w:space="0" w:color="auto"/>
      </w:divBdr>
      <w:divsChild>
        <w:div w:id="501163670">
          <w:marLeft w:val="0"/>
          <w:marRight w:val="0"/>
          <w:marTop w:val="0"/>
          <w:marBottom w:val="0"/>
          <w:divBdr>
            <w:top w:val="none" w:sz="0" w:space="0" w:color="auto"/>
            <w:left w:val="none" w:sz="0" w:space="0" w:color="auto"/>
            <w:bottom w:val="none" w:sz="0" w:space="0" w:color="auto"/>
            <w:right w:val="none" w:sz="0" w:space="0" w:color="auto"/>
          </w:divBdr>
          <w:divsChild>
            <w:div w:id="60037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56774">
      <w:bodyDiv w:val="1"/>
      <w:marLeft w:val="0"/>
      <w:marRight w:val="0"/>
      <w:marTop w:val="0"/>
      <w:marBottom w:val="0"/>
      <w:divBdr>
        <w:top w:val="none" w:sz="0" w:space="0" w:color="auto"/>
        <w:left w:val="none" w:sz="0" w:space="0" w:color="auto"/>
        <w:bottom w:val="none" w:sz="0" w:space="0" w:color="auto"/>
        <w:right w:val="none" w:sz="0" w:space="0" w:color="auto"/>
      </w:divBdr>
    </w:div>
    <w:div w:id="1515611802">
      <w:bodyDiv w:val="1"/>
      <w:marLeft w:val="0"/>
      <w:marRight w:val="0"/>
      <w:marTop w:val="0"/>
      <w:marBottom w:val="0"/>
      <w:divBdr>
        <w:top w:val="none" w:sz="0" w:space="0" w:color="auto"/>
        <w:left w:val="none" w:sz="0" w:space="0" w:color="auto"/>
        <w:bottom w:val="none" w:sz="0" w:space="0" w:color="auto"/>
        <w:right w:val="none" w:sz="0" w:space="0" w:color="auto"/>
      </w:divBdr>
      <w:divsChild>
        <w:div w:id="1881627416">
          <w:marLeft w:val="480"/>
          <w:marRight w:val="0"/>
          <w:marTop w:val="0"/>
          <w:marBottom w:val="0"/>
          <w:divBdr>
            <w:top w:val="none" w:sz="0" w:space="0" w:color="auto"/>
            <w:left w:val="none" w:sz="0" w:space="0" w:color="auto"/>
            <w:bottom w:val="none" w:sz="0" w:space="0" w:color="auto"/>
            <w:right w:val="none" w:sz="0" w:space="0" w:color="auto"/>
          </w:divBdr>
          <w:divsChild>
            <w:div w:id="147872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303515">
      <w:bodyDiv w:val="1"/>
      <w:marLeft w:val="0"/>
      <w:marRight w:val="0"/>
      <w:marTop w:val="0"/>
      <w:marBottom w:val="0"/>
      <w:divBdr>
        <w:top w:val="none" w:sz="0" w:space="0" w:color="auto"/>
        <w:left w:val="none" w:sz="0" w:space="0" w:color="auto"/>
        <w:bottom w:val="none" w:sz="0" w:space="0" w:color="auto"/>
        <w:right w:val="none" w:sz="0" w:space="0" w:color="auto"/>
      </w:divBdr>
    </w:div>
    <w:div w:id="1740637567">
      <w:bodyDiv w:val="1"/>
      <w:marLeft w:val="0"/>
      <w:marRight w:val="0"/>
      <w:marTop w:val="0"/>
      <w:marBottom w:val="0"/>
      <w:divBdr>
        <w:top w:val="none" w:sz="0" w:space="0" w:color="auto"/>
        <w:left w:val="none" w:sz="0" w:space="0" w:color="auto"/>
        <w:bottom w:val="none" w:sz="0" w:space="0" w:color="auto"/>
        <w:right w:val="none" w:sz="0" w:space="0" w:color="auto"/>
      </w:divBdr>
      <w:divsChild>
        <w:div w:id="1422876067">
          <w:marLeft w:val="480"/>
          <w:marRight w:val="0"/>
          <w:marTop w:val="0"/>
          <w:marBottom w:val="0"/>
          <w:divBdr>
            <w:top w:val="none" w:sz="0" w:space="0" w:color="auto"/>
            <w:left w:val="none" w:sz="0" w:space="0" w:color="auto"/>
            <w:bottom w:val="none" w:sz="0" w:space="0" w:color="auto"/>
            <w:right w:val="none" w:sz="0" w:space="0" w:color="auto"/>
          </w:divBdr>
          <w:divsChild>
            <w:div w:id="157492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25686">
      <w:bodyDiv w:val="1"/>
      <w:marLeft w:val="0"/>
      <w:marRight w:val="0"/>
      <w:marTop w:val="0"/>
      <w:marBottom w:val="0"/>
      <w:divBdr>
        <w:top w:val="none" w:sz="0" w:space="0" w:color="auto"/>
        <w:left w:val="none" w:sz="0" w:space="0" w:color="auto"/>
        <w:bottom w:val="none" w:sz="0" w:space="0" w:color="auto"/>
        <w:right w:val="none" w:sz="0" w:space="0" w:color="auto"/>
      </w:divBdr>
      <w:divsChild>
        <w:div w:id="1745563951">
          <w:marLeft w:val="0"/>
          <w:marRight w:val="0"/>
          <w:marTop w:val="0"/>
          <w:marBottom w:val="0"/>
          <w:divBdr>
            <w:top w:val="none" w:sz="0" w:space="0" w:color="auto"/>
            <w:left w:val="none" w:sz="0" w:space="0" w:color="auto"/>
            <w:bottom w:val="none" w:sz="0" w:space="0" w:color="auto"/>
            <w:right w:val="none" w:sz="0" w:space="0" w:color="auto"/>
          </w:divBdr>
          <w:divsChild>
            <w:div w:id="110141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7629">
      <w:bodyDiv w:val="1"/>
      <w:marLeft w:val="0"/>
      <w:marRight w:val="0"/>
      <w:marTop w:val="0"/>
      <w:marBottom w:val="0"/>
      <w:divBdr>
        <w:top w:val="none" w:sz="0" w:space="0" w:color="auto"/>
        <w:left w:val="none" w:sz="0" w:space="0" w:color="auto"/>
        <w:bottom w:val="none" w:sz="0" w:space="0" w:color="auto"/>
        <w:right w:val="none" w:sz="0" w:space="0" w:color="auto"/>
      </w:divBdr>
      <w:divsChild>
        <w:div w:id="1511334217">
          <w:marLeft w:val="480"/>
          <w:marRight w:val="0"/>
          <w:marTop w:val="0"/>
          <w:marBottom w:val="0"/>
          <w:divBdr>
            <w:top w:val="none" w:sz="0" w:space="0" w:color="auto"/>
            <w:left w:val="none" w:sz="0" w:space="0" w:color="auto"/>
            <w:bottom w:val="none" w:sz="0" w:space="0" w:color="auto"/>
            <w:right w:val="none" w:sz="0" w:space="0" w:color="auto"/>
          </w:divBdr>
          <w:divsChild>
            <w:div w:id="48687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865632">
      <w:bodyDiv w:val="1"/>
      <w:marLeft w:val="0"/>
      <w:marRight w:val="0"/>
      <w:marTop w:val="0"/>
      <w:marBottom w:val="0"/>
      <w:divBdr>
        <w:top w:val="none" w:sz="0" w:space="0" w:color="auto"/>
        <w:left w:val="none" w:sz="0" w:space="0" w:color="auto"/>
        <w:bottom w:val="none" w:sz="0" w:space="0" w:color="auto"/>
        <w:right w:val="none" w:sz="0" w:space="0" w:color="auto"/>
      </w:divBdr>
    </w:div>
    <w:div w:id="2063868922">
      <w:bodyDiv w:val="1"/>
      <w:marLeft w:val="0"/>
      <w:marRight w:val="0"/>
      <w:marTop w:val="0"/>
      <w:marBottom w:val="0"/>
      <w:divBdr>
        <w:top w:val="none" w:sz="0" w:space="0" w:color="auto"/>
        <w:left w:val="none" w:sz="0" w:space="0" w:color="auto"/>
        <w:bottom w:val="none" w:sz="0" w:space="0" w:color="auto"/>
        <w:right w:val="none" w:sz="0" w:space="0" w:color="auto"/>
      </w:divBdr>
      <w:divsChild>
        <w:div w:id="1280187030">
          <w:marLeft w:val="480"/>
          <w:marRight w:val="0"/>
          <w:marTop w:val="0"/>
          <w:marBottom w:val="0"/>
          <w:divBdr>
            <w:top w:val="none" w:sz="0" w:space="0" w:color="auto"/>
            <w:left w:val="none" w:sz="0" w:space="0" w:color="auto"/>
            <w:bottom w:val="none" w:sz="0" w:space="0" w:color="auto"/>
            <w:right w:val="none" w:sz="0" w:space="0" w:color="auto"/>
          </w:divBdr>
          <w:divsChild>
            <w:div w:id="213078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688031">
      <w:bodyDiv w:val="1"/>
      <w:marLeft w:val="0"/>
      <w:marRight w:val="0"/>
      <w:marTop w:val="0"/>
      <w:marBottom w:val="0"/>
      <w:divBdr>
        <w:top w:val="none" w:sz="0" w:space="0" w:color="auto"/>
        <w:left w:val="none" w:sz="0" w:space="0" w:color="auto"/>
        <w:bottom w:val="none" w:sz="0" w:space="0" w:color="auto"/>
        <w:right w:val="none" w:sz="0" w:space="0" w:color="auto"/>
      </w:divBdr>
      <w:divsChild>
        <w:div w:id="2064668801">
          <w:marLeft w:val="480"/>
          <w:marRight w:val="0"/>
          <w:marTop w:val="0"/>
          <w:marBottom w:val="0"/>
          <w:divBdr>
            <w:top w:val="none" w:sz="0" w:space="0" w:color="auto"/>
            <w:left w:val="none" w:sz="0" w:space="0" w:color="auto"/>
            <w:bottom w:val="none" w:sz="0" w:space="0" w:color="auto"/>
            <w:right w:val="none" w:sz="0" w:space="0" w:color="auto"/>
          </w:divBdr>
          <w:divsChild>
            <w:div w:id="192718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eader" Target="header8.xm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5.svg"/><Relationship Id="rId84" Type="http://schemas.openxmlformats.org/officeDocument/2006/relationships/image" Target="media/image61.svg"/><Relationship Id="rId89" Type="http://schemas.openxmlformats.org/officeDocument/2006/relationships/header" Target="header13.xml"/><Relationship Id="rId16" Type="http://schemas.openxmlformats.org/officeDocument/2006/relationships/header" Target="header3.xml"/><Relationship Id="rId11" Type="http://schemas.microsoft.com/office/2011/relationships/commentsExtended" Target="commentsExtended.xml"/><Relationship Id="rId32" Type="http://schemas.openxmlformats.org/officeDocument/2006/relationships/image" Target="media/image11.png"/><Relationship Id="rId37" Type="http://schemas.openxmlformats.org/officeDocument/2006/relationships/image" Target="media/image15.svg"/><Relationship Id="rId53" Type="http://schemas.openxmlformats.org/officeDocument/2006/relationships/image" Target="media/image31.png"/><Relationship Id="rId58" Type="http://schemas.openxmlformats.org/officeDocument/2006/relationships/image" Target="media/image35.png"/><Relationship Id="rId74" Type="http://schemas.openxmlformats.org/officeDocument/2006/relationships/image" Target="media/image51.svg"/><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header" Target="header14.xml"/><Relationship Id="rId22" Type="http://schemas.openxmlformats.org/officeDocument/2006/relationships/header" Target="header9.xml"/><Relationship Id="rId27" Type="http://schemas.openxmlformats.org/officeDocument/2006/relationships/image" Target="media/image6.svg"/><Relationship Id="rId43" Type="http://schemas.openxmlformats.org/officeDocument/2006/relationships/image" Target="media/image21.svg"/><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6.png"/><Relationship Id="rId8" Type="http://schemas.openxmlformats.org/officeDocument/2006/relationships/hyperlink" Target="http://creativecommons.org/licenses/by/4.0/" TargetMode="External"/><Relationship Id="rId51" Type="http://schemas.openxmlformats.org/officeDocument/2006/relationships/image" Target="media/image29.png"/><Relationship Id="rId72" Type="http://schemas.openxmlformats.org/officeDocument/2006/relationships/image" Target="media/image49.png"/><Relationship Id="rId80" Type="http://schemas.openxmlformats.org/officeDocument/2006/relationships/image" Target="media/image57.svg"/><Relationship Id="rId85" Type="http://schemas.openxmlformats.org/officeDocument/2006/relationships/image" Target="media/image62.png"/><Relationship Id="rId93" Type="http://schemas.openxmlformats.org/officeDocument/2006/relationships/theme" Target="theme/theme1.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header" Target="header4.xml"/><Relationship Id="rId25" Type="http://schemas.openxmlformats.org/officeDocument/2006/relationships/image" Target="media/image4.png"/><Relationship Id="rId33" Type="http://schemas.openxmlformats.org/officeDocument/2006/relationships/image" Target="media/image12.svg"/><Relationship Id="rId38" Type="http://schemas.openxmlformats.org/officeDocument/2006/relationships/image" Target="media/image16.png"/><Relationship Id="rId46" Type="http://schemas.openxmlformats.org/officeDocument/2006/relationships/image" Target="media/image24.svg"/><Relationship Id="rId59" Type="http://schemas.openxmlformats.org/officeDocument/2006/relationships/image" Target="media/image36.svg"/><Relationship Id="rId67" Type="http://schemas.openxmlformats.org/officeDocument/2006/relationships/image" Target="media/image44.png"/><Relationship Id="rId20" Type="http://schemas.openxmlformats.org/officeDocument/2006/relationships/header" Target="header7.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39.sv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header" Target="header12.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image" Target="media/image27.svg"/><Relationship Id="rId57" Type="http://schemas.openxmlformats.org/officeDocument/2006/relationships/header" Target="header11.xml"/><Relationship Id="rId10" Type="http://schemas.openxmlformats.org/officeDocument/2006/relationships/comments" Target="comments.xml"/><Relationship Id="rId31" Type="http://schemas.openxmlformats.org/officeDocument/2006/relationships/image" Target="media/image10.png"/><Relationship Id="rId44" Type="http://schemas.openxmlformats.org/officeDocument/2006/relationships/image" Target="media/image22.png"/><Relationship Id="rId52" Type="http://schemas.openxmlformats.org/officeDocument/2006/relationships/image" Target="media/image30.svg"/><Relationship Id="rId60" Type="http://schemas.openxmlformats.org/officeDocument/2006/relationships/image" Target="media/image37.png"/><Relationship Id="rId65" Type="http://schemas.openxmlformats.org/officeDocument/2006/relationships/image" Target="media/image42.sv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svg"/><Relationship Id="rId4" Type="http://schemas.openxmlformats.org/officeDocument/2006/relationships/settings" Target="settings.xml"/><Relationship Id="rId9" Type="http://schemas.openxmlformats.org/officeDocument/2006/relationships/image" Target="media/image1.png"/><Relationship Id="rId13" Type="http://schemas.microsoft.com/office/2018/08/relationships/commentsExtensible" Target="commentsExtensible.xml"/><Relationship Id="rId18" Type="http://schemas.openxmlformats.org/officeDocument/2006/relationships/header" Target="header5.xml"/><Relationship Id="rId39" Type="http://schemas.openxmlformats.org/officeDocument/2006/relationships/image" Target="media/image17.png"/><Relationship Id="rId34" Type="http://schemas.openxmlformats.org/officeDocument/2006/relationships/image" Target="media/image13.png"/><Relationship Id="rId50" Type="http://schemas.openxmlformats.org/officeDocument/2006/relationships/image" Target="media/image28.png"/><Relationship Id="rId55" Type="http://schemas.openxmlformats.org/officeDocument/2006/relationships/image" Target="media/image33.sv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svg"/><Relationship Id="rId92" Type="http://schemas.microsoft.com/office/2011/relationships/people" Target="people.xml"/><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3.svg"/><Relationship Id="rId40" Type="http://schemas.openxmlformats.org/officeDocument/2006/relationships/image" Target="media/image18.svg"/><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media/image64.png"/><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header" Target="header6.xml"/><Relationship Id="rId14" Type="http://schemas.openxmlformats.org/officeDocument/2006/relationships/header" Target="header1.xml"/><Relationship Id="rId30" Type="http://schemas.openxmlformats.org/officeDocument/2006/relationships/image" Target="media/image9.svg"/><Relationship Id="rId35" Type="http://schemas.openxmlformats.org/officeDocument/2006/relationships/header" Target="header10.xml"/><Relationship Id="rId56" Type="http://schemas.openxmlformats.org/officeDocument/2006/relationships/image" Target="media/image34.png"/><Relationship Id="rId77" Type="http://schemas.openxmlformats.org/officeDocument/2006/relationships/image" Target="media/image54.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3D36F3-9BDD-4720-A49C-B7B146784DAD}">
  <ds:schemaRefs>
    <ds:schemaRef ds:uri="http://schemas.openxmlformats.org/officeDocument/2006/bibliography"/>
  </ds:schemaRefs>
</ds:datastoreItem>
</file>

<file path=docMetadata/LabelInfo.xml><?xml version="1.0" encoding="utf-8"?>
<clbl:labelList xmlns:clbl="http://schemas.microsoft.com/office/2020/mipLabelMetadata">
  <clbl:label id="{e93213ed-66bb-4e32-ab96-b6a7c74467a4}" enabled="0" method="" siteId="{e93213ed-66bb-4e32-ab96-b6a7c74467a4}" removed="1"/>
</clbl:labelList>
</file>

<file path=docProps/app.xml><?xml version="1.0" encoding="utf-8"?>
<Properties xmlns="http://schemas.openxmlformats.org/officeDocument/2006/extended-properties" xmlns:vt="http://schemas.openxmlformats.org/officeDocument/2006/docPropsVTypes">
  <Template>Normal.dotm</Template>
  <TotalTime>87</TotalTime>
  <Pages>54</Pages>
  <Words>15941</Words>
  <Characters>90866</Characters>
  <Application>Microsoft Office Word</Application>
  <DocSecurity>0</DocSecurity>
  <Lines>757</Lines>
  <Paragraphs>213</Paragraphs>
  <ScaleCrop>false</ScaleCrop>
  <HeadingPairs>
    <vt:vector size="2" baseType="variant">
      <vt:variant>
        <vt:lpstr>Title</vt:lpstr>
      </vt:variant>
      <vt:variant>
        <vt:i4>1</vt:i4>
      </vt:variant>
    </vt:vector>
  </HeadingPairs>
  <TitlesOfParts>
    <vt:vector size="1" baseType="lpstr">
      <vt:lpstr>Public support for welfare and redistributive policies in Ireland</vt:lpstr>
    </vt:vector>
  </TitlesOfParts>
  <Company>Hewlett-Packard Company</Company>
  <LinksUpToDate>false</LinksUpToDate>
  <CharactersWithSpaces>106594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Public support for welfare and redistributive policies in Ireland</dc:title>
  <dc:creator>Daniel Capistrano; Bertrand Maître; Helen Russell</dc:creator>
  <cp:keywords/>
  <cp:lastModifiedBy>Daniel Capistrano</cp:lastModifiedBy>
  <cp:revision>4</cp:revision>
  <dcterms:created xsi:type="dcterms:W3CDTF">2026-01-24T11:55:00Z</dcterms:created>
  <dcterms:modified xsi:type="dcterms:W3CDTF">2026-01-25T17:35:00Z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_assets/CFI_Redistribution.bib</vt:lpwstr>
  </property>
  <property fmtid="{D5CDD505-2E9C-101B-9397-08002B2CF9AE}" pid="5" name="by-author">
    <vt:lpwstr/>
  </property>
  <property fmtid="{D5CDD505-2E9C-101B-9397-08002B2CF9AE}" pid="6" name="crossref">
    <vt:lpwstr/>
  </property>
  <property fmtid="{D5CDD505-2E9C-101B-9397-08002B2CF9AE}" pid="7" name="execute">
    <vt:lpwstr/>
  </property>
  <property fmtid="{D5CDD505-2E9C-101B-9397-08002B2CF9AE}" pid="8" name="fig-cap-location">
    <vt:lpwstr>top</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knitr">
    <vt:lpwstr/>
  </property>
  <property fmtid="{D5CDD505-2E9C-101B-9397-08002B2CF9AE}" pid="13" name="labels">
    <vt:lpwstr/>
  </property>
  <property fmtid="{D5CDD505-2E9C-101B-9397-08002B2CF9AE}" pid="14" name="link-citations">
    <vt:lpwstr>True</vt:lpwstr>
  </property>
  <property fmtid="{D5CDD505-2E9C-101B-9397-08002B2CF9AE}" pid="15" name="toc-title">
    <vt:lpwstr>Table of contents</vt:lpwstr>
  </property>
  <property fmtid="{D5CDD505-2E9C-101B-9397-08002B2CF9AE}" pid="16" name="ZOTERO_PREF_1">
    <vt:lpwstr>&lt;data data-version="3" zotero-version="7.0.24"&gt;&lt;session id="zUo7CLiX"/&gt;&lt;style id="" hasBibliography="0" bibliographyStyleHasBeenSet="0"/&gt;&lt;prefs/&gt;&lt;/data&gt;</vt:lpwstr>
  </property>
</Properties>
</file>